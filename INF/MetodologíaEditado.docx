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ackground w:color="FFFFFF" w:themeColor="background1"/>
  <w:body>
    <w:p w:rsidRPr="00DB3E5C" w:rsidR="00F648EF" w:rsidP="176003FF" w:rsidRDefault="00567F87" w14:paraId="564F15F6" w14:textId="722DA66B">
      <w:pPr>
        <w:spacing w:after="0"/>
        <w:ind w:left="3540" w:hanging="3540"/>
        <w:jc w:val="center"/>
        <w:rPr>
          <w:rFonts w:ascii="Arial" w:hAnsi="Arial" w:cs="Arial"/>
          <w:sz w:val="20"/>
          <w:szCs w:val="20"/>
        </w:rPr>
      </w:pPr>
      <w:r w:rsidRPr="000D5682">
        <w:rPr>
          <w:rFonts w:ascii="Arial" w:hAnsi="Arial" w:cs="Arial"/>
          <w:noProof/>
          <w:sz w:val="20"/>
          <w:szCs w:val="20"/>
          <w:lang w:eastAsia="es-EC"/>
        </w:rPr>
        <mc:AlternateContent>
          <mc:Choice Requires="wps">
            <w:drawing>
              <wp:anchor distT="0" distB="0" distL="114300" distR="114300" simplePos="0" relativeHeight="251658241" behindDoc="0" locked="0" layoutInCell="1" allowOverlap="1" wp14:anchorId="61FB3A18" wp14:editId="06AA5DBD">
                <wp:simplePos x="0" y="0"/>
                <wp:positionH relativeFrom="column">
                  <wp:posOffset>43180</wp:posOffset>
                </wp:positionH>
                <wp:positionV relativeFrom="paragraph">
                  <wp:posOffset>1707515</wp:posOffset>
                </wp:positionV>
                <wp:extent cx="5715000" cy="0"/>
                <wp:effectExtent l="0" t="19050" r="38100" b="3810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45BDF70A">
              <v:line id="Conector recto 4"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4.5pt" from="3.4pt,134.45pt" to="453.4pt,134.45pt" w14:anchorId="76CC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">
                <v:stroke linestyle="thinThick"/>
              </v:line>
            </w:pict>
          </mc:Fallback>
        </mc:AlternateContent>
      </w:r>
      <w:r w:rsidR="4853FE20">
        <w:t xml:space="preserve"> </w:t>
      </w:r>
      <w:r w:rsidRPr="000D5682" w:rsidR="00F648EF">
        <w:rPr>
          <w:rFonts w:ascii="Arial" w:hAnsi="Arial" w:cs="Arial"/>
          <w:noProof/>
          <w:sz w:val="20"/>
          <w:szCs w:val="20"/>
          <w:lang w:eastAsia="es-EC"/>
        </w:rPr>
        <w:drawing>
          <wp:inline distT="0" distB="0" distL="0" distR="0" wp14:anchorId="1172F898" wp14:editId="02B7A761">
            <wp:extent cx="1664087" cy="170467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jpg"/>
                    <pic:cNvPicPr/>
                  </pic:nvPicPr>
                  <pic:blipFill rotWithShape="1">
                    <a:blip r:embed="rId11">
                      <a:extLst>
                        <a:ext uri="{28A0092B-C50C-407E-A947-70E740481C1C}">
                          <a14:useLocalDpi xmlns:a14="http://schemas.microsoft.com/office/drawing/2010/main" val="0"/>
                        </a:ext>
                      </a:extLst>
                    </a:blip>
                    <a:srcRect l="19143" t="18136" r="18892" b="18388"/>
                    <a:stretch/>
                  </pic:blipFill>
                  <pic:spPr bwMode="auto">
                    <a:xfrm>
                      <a:off x="0" y="0"/>
                      <a:ext cx="1679573" cy="1720539"/>
                    </a:xfrm>
                    <a:prstGeom prst="rect">
                      <a:avLst/>
                    </a:prstGeom>
                    <a:ln>
                      <a:noFill/>
                    </a:ln>
                    <a:extLst>
                      <a:ext uri="{53640926-AAD7-44D8-BBD7-CCE9431645EC}">
                        <a14:shadowObscured xmlns:a14="http://schemas.microsoft.com/office/drawing/2010/main"/>
                      </a:ext>
                    </a:extLst>
                  </pic:spPr>
                </pic:pic>
              </a:graphicData>
            </a:graphic>
          </wp:inline>
        </w:drawing>
      </w:r>
    </w:p>
    <w:p w:rsidRPr="00DB3E5C" w:rsidR="00567F87" w:rsidP="5063DBCC" w:rsidRDefault="003800AC" w14:paraId="330A5942" w14:textId="7B862825">
      <w:pPr>
        <w:spacing w:after="0"/>
        <w:jc w:val="center"/>
        <w:rPr>
          <w:rFonts w:ascii="Arial" w:hAnsi="Arial" w:cs="Arial"/>
          <w:b/>
          <w:bCs/>
          <w:sz w:val="32"/>
          <w:szCs w:val="32"/>
          <w:highlight w:val="yellow"/>
          <w:u w:val="single"/>
        </w:rPr>
      </w:pPr>
      <w:bookmarkStart w:name="_Hlk164090124" w:id="0"/>
      <w:r w:rsidRPr="0BEC58F1">
        <w:rPr>
          <w:rFonts w:ascii="Arial" w:hAnsi="Arial" w:cs="Arial"/>
          <w:b/>
          <w:bCs/>
          <w:sz w:val="32"/>
          <w:szCs w:val="32"/>
        </w:rPr>
        <w:t>MANUAL PARA EL DESARROLLO E IMPLEMENTACIÓN DE SOLUCIONES INFORMÁTICAS</w:t>
      </w:r>
    </w:p>
    <w:bookmarkEnd w:id="0"/>
    <w:p w:rsidRPr="00DB3E5C" w:rsidR="00F648EF" w:rsidP="00456230" w:rsidRDefault="00F648EF" w14:paraId="6C77B9F4" w14:textId="77777777">
      <w:pPr>
        <w:spacing w:after="0"/>
        <w:jc w:val="right"/>
        <w:rPr>
          <w:rFonts w:ascii="Arial" w:hAnsi="Arial" w:cs="Arial"/>
          <w:sz w:val="32"/>
          <w:szCs w:val="32"/>
        </w:rPr>
      </w:pPr>
      <w:r w:rsidRPr="0BEC58F1">
        <w:rPr>
          <w:rFonts w:ascii="Arial" w:hAnsi="Arial" w:cs="Arial"/>
          <w:sz w:val="14"/>
          <w:szCs w:val="14"/>
        </w:rPr>
        <w:t>La información contenida en este documento</w:t>
      </w:r>
    </w:p>
    <w:p w:rsidRPr="00DB3E5C" w:rsidR="00F648EF" w:rsidP="00456230" w:rsidRDefault="00F648EF" w14:paraId="4825BF79" w14:textId="77777777">
      <w:pPr>
        <w:autoSpaceDE w:val="0"/>
        <w:autoSpaceDN w:val="0"/>
        <w:adjustRightInd w:val="0"/>
        <w:spacing w:after="0"/>
        <w:jc w:val="right"/>
        <w:rPr>
          <w:rFonts w:ascii="Arial" w:hAnsi="Arial" w:cs="Arial"/>
          <w:sz w:val="14"/>
          <w:szCs w:val="14"/>
        </w:rPr>
      </w:pPr>
      <w:r w:rsidRPr="00DB3E5C">
        <w:rPr>
          <w:rFonts w:ascii="Arial" w:hAnsi="Arial" w:cs="Arial"/>
          <w:sz w:val="14"/>
          <w:szCs w:val="14"/>
        </w:rPr>
        <w:t xml:space="preserve">es confidencial y de propiedad de </w:t>
      </w:r>
      <w:smartTag w:uri="urn:schemas-microsoft-com:office:smarttags" w:element="PersonName">
        <w:smartTagPr>
          <w:attr w:name="ProductID" w:val="la Cooperativa"/>
        </w:smartTagPr>
        <w:r w:rsidRPr="00DB3E5C">
          <w:rPr>
            <w:rFonts w:ascii="Arial" w:hAnsi="Arial" w:cs="Arial"/>
            <w:sz w:val="14"/>
            <w:szCs w:val="14"/>
          </w:rPr>
          <w:t>la Cooperativa</w:t>
        </w:r>
      </w:smartTag>
      <w:r w:rsidRPr="00DB3E5C">
        <w:rPr>
          <w:rFonts w:ascii="Arial" w:hAnsi="Arial" w:cs="Arial"/>
          <w:sz w:val="14"/>
          <w:szCs w:val="14"/>
        </w:rPr>
        <w:t xml:space="preserve"> de</w:t>
      </w:r>
    </w:p>
    <w:p w:rsidRPr="00DB3E5C" w:rsidR="00F648EF" w:rsidP="00456230" w:rsidRDefault="00F648EF" w14:paraId="6B2F6C48" w14:textId="5850815B">
      <w:pPr>
        <w:autoSpaceDE w:val="0"/>
        <w:autoSpaceDN w:val="0"/>
        <w:adjustRightInd w:val="0"/>
        <w:spacing w:after="0"/>
        <w:jc w:val="right"/>
        <w:rPr>
          <w:rFonts w:ascii="Arial" w:hAnsi="Arial" w:cs="Arial"/>
          <w:sz w:val="14"/>
          <w:szCs w:val="14"/>
        </w:rPr>
      </w:pPr>
      <w:r w:rsidRPr="0BEC58F1">
        <w:rPr>
          <w:rFonts w:ascii="Arial" w:hAnsi="Arial" w:cs="Arial"/>
          <w:sz w:val="14"/>
          <w:szCs w:val="14"/>
        </w:rPr>
        <w:t xml:space="preserve">“Ahorro y Crédito Vicentina Manuel Esteban Godoy Ortega” Ltda. </w:t>
      </w:r>
    </w:p>
    <w:p w:rsidRPr="00DB3E5C" w:rsidR="00F648EF" w:rsidP="00456230" w:rsidRDefault="005E604C" w14:paraId="36B90B84" w14:textId="01FF85F7">
      <w:pPr>
        <w:autoSpaceDE w:val="0"/>
        <w:autoSpaceDN w:val="0"/>
        <w:adjustRightInd w:val="0"/>
        <w:spacing w:after="0"/>
        <w:rPr>
          <w:rFonts w:ascii="Arial" w:hAnsi="Arial" w:cs="Arial"/>
          <w:sz w:val="14"/>
          <w:szCs w:val="14"/>
        </w:rPr>
      </w:pPr>
      <w:r w:rsidRPr="000D5682">
        <w:rPr>
          <w:rFonts w:ascii="Arial" w:hAnsi="Arial" w:cs="Arial"/>
          <w:noProof/>
          <w:sz w:val="32"/>
          <w:szCs w:val="32"/>
          <w:lang w:eastAsia="es-EC"/>
        </w:rPr>
        <mc:AlternateContent>
          <mc:Choice Requires="wps">
            <w:drawing>
              <wp:anchor distT="0" distB="0" distL="114300" distR="114300" simplePos="0" relativeHeight="251658240" behindDoc="0" locked="0" layoutInCell="1" allowOverlap="1" wp14:anchorId="5A9CE4A4" wp14:editId="7ED8AD99">
                <wp:simplePos x="0" y="0"/>
                <wp:positionH relativeFrom="column">
                  <wp:posOffset>59055</wp:posOffset>
                </wp:positionH>
                <wp:positionV relativeFrom="paragraph">
                  <wp:posOffset>23495</wp:posOffset>
                </wp:positionV>
                <wp:extent cx="5715000" cy="0"/>
                <wp:effectExtent l="0" t="19050" r="38100" b="38100"/>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AEDC5EB">
              <v:line id="Conector recto 3"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4.5pt" from="4.65pt,1.85pt" to="454.65pt,1.85pt" w14:anchorId="67CDE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">
                <v:stroke linestyle="thinThick"/>
              </v:line>
            </w:pict>
          </mc:Fallback>
        </mc:AlternateContent>
      </w:r>
    </w:p>
    <w:tbl>
      <w:tblPr>
        <w:tblW w:w="88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800"/>
        <w:gridCol w:w="1731"/>
        <w:gridCol w:w="883"/>
        <w:gridCol w:w="882"/>
        <w:gridCol w:w="1766"/>
        <w:gridCol w:w="1766"/>
      </w:tblGrid>
      <w:tr w:rsidRPr="00DB3E5C" w:rsidR="00601889" w:rsidTr="5E3F4570" w14:paraId="1284E6D8" w14:textId="2E320066">
        <w:trPr>
          <w:jc w:val="center"/>
        </w:trPr>
        <w:tc>
          <w:tcPr>
            <w:tcW w:w="1800" w:type="dxa"/>
            <w:shd w:val="clear" w:color="auto" w:fill="auto"/>
          </w:tcPr>
          <w:p w:rsidRPr="00DB3E5C" w:rsidR="00601889" w:rsidP="0BEC58F1" w:rsidRDefault="00601889" w14:paraId="0850B495" w14:textId="77777777">
            <w:pPr>
              <w:spacing w:after="0" w:line="240" w:lineRule="auto"/>
              <w:jc w:val="center"/>
              <w:rPr>
                <w:rFonts w:ascii="Arial" w:hAnsi="Arial" w:cs="Arial"/>
                <w:b/>
                <w:bCs/>
                <w:sz w:val="20"/>
                <w:szCs w:val="20"/>
              </w:rPr>
            </w:pPr>
            <w:r w:rsidRPr="0BEC58F1">
              <w:rPr>
                <w:rFonts w:ascii="Arial" w:hAnsi="Arial" w:cs="Arial"/>
                <w:b/>
                <w:bCs/>
                <w:sz w:val="20"/>
                <w:szCs w:val="20"/>
              </w:rPr>
              <w:t>ELABORADO</w:t>
            </w:r>
          </w:p>
        </w:tc>
        <w:tc>
          <w:tcPr>
            <w:tcW w:w="7028" w:type="dxa"/>
            <w:gridSpan w:val="5"/>
            <w:shd w:val="clear" w:color="auto" w:fill="auto"/>
          </w:tcPr>
          <w:p w:rsidRPr="00DB3E5C" w:rsidR="00601889" w:rsidP="0BEC58F1" w:rsidRDefault="00601889" w14:paraId="4F460D9D" w14:textId="70DC23EC">
            <w:pPr>
              <w:spacing w:after="0" w:line="240" w:lineRule="auto"/>
              <w:jc w:val="center"/>
              <w:rPr>
                <w:rFonts w:ascii="Arial" w:hAnsi="Arial" w:cs="Arial"/>
                <w:b/>
                <w:bCs/>
                <w:sz w:val="20"/>
                <w:szCs w:val="20"/>
              </w:rPr>
            </w:pPr>
            <w:r w:rsidRPr="0BEC58F1">
              <w:rPr>
                <w:rFonts w:ascii="Arial" w:hAnsi="Arial" w:cs="Arial"/>
                <w:b/>
                <w:bCs/>
                <w:sz w:val="20"/>
                <w:szCs w:val="20"/>
              </w:rPr>
              <w:t>REVISADO</w:t>
            </w:r>
          </w:p>
        </w:tc>
      </w:tr>
      <w:tr w:rsidRPr="00DB3E5C" w:rsidR="00601889" w:rsidTr="5E3F4570" w14:paraId="367203BE" w14:textId="4D852197">
        <w:trPr>
          <w:jc w:val="center"/>
        </w:trPr>
        <w:tc>
          <w:tcPr>
            <w:tcW w:w="1800" w:type="dxa"/>
          </w:tcPr>
          <w:p w:rsidRPr="00DB3E5C" w:rsidR="00601889" w:rsidP="0BEC58F1" w:rsidRDefault="00601889" w14:paraId="72CDF0EB" w14:textId="77777777">
            <w:pPr>
              <w:spacing w:after="0" w:line="240" w:lineRule="auto"/>
              <w:jc w:val="center"/>
              <w:rPr>
                <w:rFonts w:ascii="Arial" w:hAnsi="Arial" w:cs="Arial"/>
                <w:b/>
                <w:bCs/>
                <w:sz w:val="16"/>
                <w:szCs w:val="16"/>
              </w:rPr>
            </w:pPr>
          </w:p>
          <w:p w:rsidRPr="00DB3E5C" w:rsidR="00601889" w:rsidP="0BEC58F1" w:rsidRDefault="00601889" w14:paraId="61A05EE1" w14:textId="77777777">
            <w:pPr>
              <w:spacing w:after="0" w:line="240" w:lineRule="auto"/>
              <w:jc w:val="center"/>
              <w:rPr>
                <w:rFonts w:ascii="Arial" w:hAnsi="Arial" w:cs="Arial"/>
                <w:b/>
                <w:bCs/>
                <w:sz w:val="16"/>
                <w:szCs w:val="16"/>
              </w:rPr>
            </w:pPr>
          </w:p>
          <w:p w:rsidRPr="00DB3E5C" w:rsidR="00601889" w:rsidP="0BEC58F1" w:rsidRDefault="00601889" w14:paraId="6064D326" w14:textId="77777777">
            <w:pPr>
              <w:spacing w:after="0" w:line="240" w:lineRule="auto"/>
              <w:jc w:val="center"/>
              <w:rPr>
                <w:rFonts w:ascii="Arial" w:hAnsi="Arial" w:cs="Arial"/>
                <w:b/>
                <w:bCs/>
                <w:sz w:val="16"/>
                <w:szCs w:val="16"/>
              </w:rPr>
            </w:pPr>
          </w:p>
          <w:p w:rsidRPr="00DB3E5C" w:rsidR="00601889" w:rsidP="0BEC58F1" w:rsidRDefault="00601889" w14:paraId="17054AD9" w14:textId="77777777">
            <w:pPr>
              <w:spacing w:after="0" w:line="240" w:lineRule="auto"/>
              <w:jc w:val="center"/>
              <w:rPr>
                <w:rFonts w:ascii="Arial" w:hAnsi="Arial" w:cs="Arial"/>
                <w:b/>
                <w:bCs/>
                <w:sz w:val="16"/>
                <w:szCs w:val="16"/>
              </w:rPr>
            </w:pPr>
          </w:p>
        </w:tc>
        <w:tc>
          <w:tcPr>
            <w:tcW w:w="1731" w:type="dxa"/>
          </w:tcPr>
          <w:p w:rsidRPr="00DB3E5C" w:rsidR="00601889" w:rsidP="0BEC58F1" w:rsidRDefault="00601889" w14:paraId="41152BD7" w14:textId="77777777">
            <w:pPr>
              <w:spacing w:after="0" w:line="240" w:lineRule="auto"/>
              <w:jc w:val="center"/>
              <w:rPr>
                <w:rFonts w:ascii="Arial" w:hAnsi="Arial" w:eastAsia="Times New Roman" w:cs="Arial"/>
                <w:b/>
                <w:bCs/>
                <w:sz w:val="16"/>
                <w:szCs w:val="16"/>
                <w:lang w:eastAsia="es-EC"/>
              </w:rPr>
            </w:pPr>
          </w:p>
          <w:p w:rsidRPr="00DB3E5C" w:rsidR="00601889" w:rsidP="0BEC58F1" w:rsidRDefault="00601889" w14:paraId="643FBC1B" w14:textId="77777777">
            <w:pPr>
              <w:spacing w:after="0" w:line="240" w:lineRule="auto"/>
              <w:jc w:val="center"/>
              <w:rPr>
                <w:rFonts w:ascii="Arial" w:hAnsi="Arial" w:eastAsia="Times New Roman" w:cs="Arial"/>
                <w:b/>
                <w:bCs/>
                <w:sz w:val="16"/>
                <w:szCs w:val="16"/>
                <w:lang w:eastAsia="es-EC"/>
              </w:rPr>
            </w:pPr>
          </w:p>
          <w:p w:rsidRPr="00DB3E5C" w:rsidR="00601889" w:rsidP="0BEC58F1" w:rsidRDefault="00601889" w14:paraId="7C205250" w14:textId="77777777">
            <w:pPr>
              <w:spacing w:after="0" w:line="240" w:lineRule="auto"/>
              <w:jc w:val="center"/>
              <w:rPr>
                <w:rFonts w:ascii="Arial" w:hAnsi="Arial" w:eastAsia="Times New Roman" w:cs="Arial"/>
                <w:b/>
                <w:bCs/>
                <w:sz w:val="16"/>
                <w:szCs w:val="16"/>
                <w:lang w:eastAsia="es-EC"/>
              </w:rPr>
            </w:pPr>
          </w:p>
          <w:p w:rsidRPr="00DB3E5C" w:rsidR="00601889" w:rsidP="0BEC58F1" w:rsidRDefault="00601889" w14:paraId="7F02C696" w14:textId="77777777">
            <w:pPr>
              <w:spacing w:after="0" w:line="240" w:lineRule="auto"/>
              <w:jc w:val="center"/>
              <w:rPr>
                <w:rFonts w:ascii="Arial" w:hAnsi="Arial" w:eastAsia="Times New Roman" w:cs="Arial"/>
                <w:b/>
                <w:bCs/>
                <w:sz w:val="16"/>
                <w:szCs w:val="16"/>
                <w:lang w:eastAsia="es-EC"/>
              </w:rPr>
            </w:pPr>
          </w:p>
          <w:p w:rsidRPr="00DB3E5C" w:rsidR="00601889" w:rsidP="0BEC58F1" w:rsidRDefault="00601889" w14:paraId="28896EB1" w14:textId="77777777">
            <w:pPr>
              <w:spacing w:after="0" w:line="240" w:lineRule="auto"/>
              <w:jc w:val="center"/>
              <w:rPr>
                <w:rFonts w:ascii="Arial" w:hAnsi="Arial" w:eastAsia="Times New Roman" w:cs="Arial"/>
                <w:b/>
                <w:bCs/>
                <w:sz w:val="16"/>
                <w:szCs w:val="16"/>
                <w:lang w:eastAsia="es-EC"/>
              </w:rPr>
            </w:pPr>
          </w:p>
          <w:p w:rsidRPr="00DB3E5C" w:rsidR="00601889" w:rsidP="0BEC58F1" w:rsidRDefault="00601889" w14:paraId="3B683C11" w14:textId="77777777">
            <w:pPr>
              <w:spacing w:after="0" w:line="240" w:lineRule="auto"/>
              <w:jc w:val="center"/>
              <w:rPr>
                <w:rFonts w:ascii="Arial" w:hAnsi="Arial" w:cs="Arial"/>
                <w:b/>
                <w:bCs/>
                <w:sz w:val="16"/>
                <w:szCs w:val="16"/>
              </w:rPr>
            </w:pPr>
          </w:p>
        </w:tc>
        <w:tc>
          <w:tcPr>
            <w:tcW w:w="1765" w:type="dxa"/>
            <w:gridSpan w:val="2"/>
          </w:tcPr>
          <w:p w:rsidRPr="00DB3E5C" w:rsidR="00601889" w:rsidP="0BEC58F1" w:rsidRDefault="00601889" w14:paraId="28D521C2" w14:textId="77777777">
            <w:pPr>
              <w:spacing w:after="0" w:line="240" w:lineRule="auto"/>
              <w:jc w:val="center"/>
              <w:rPr>
                <w:rFonts w:ascii="Arial" w:hAnsi="Arial" w:cs="Arial"/>
                <w:b/>
                <w:bCs/>
                <w:sz w:val="16"/>
                <w:szCs w:val="16"/>
              </w:rPr>
            </w:pPr>
          </w:p>
        </w:tc>
        <w:tc>
          <w:tcPr>
            <w:tcW w:w="1766" w:type="dxa"/>
          </w:tcPr>
          <w:p w:rsidRPr="00DB3E5C" w:rsidR="00601889" w:rsidP="0BEC58F1" w:rsidRDefault="00601889" w14:paraId="137CD131" w14:textId="77777777">
            <w:pPr>
              <w:spacing w:after="0" w:line="240" w:lineRule="auto"/>
              <w:jc w:val="center"/>
              <w:rPr>
                <w:rFonts w:ascii="Arial" w:hAnsi="Arial" w:cs="Arial"/>
                <w:b/>
                <w:bCs/>
                <w:sz w:val="16"/>
                <w:szCs w:val="16"/>
              </w:rPr>
            </w:pPr>
          </w:p>
        </w:tc>
        <w:tc>
          <w:tcPr>
            <w:tcW w:w="1766" w:type="dxa"/>
          </w:tcPr>
          <w:p w:rsidRPr="00DB3E5C" w:rsidR="00601889" w:rsidP="0BEC58F1" w:rsidRDefault="00601889" w14:paraId="07668ABB" w14:textId="77777777">
            <w:pPr>
              <w:spacing w:after="0" w:line="240" w:lineRule="auto"/>
              <w:jc w:val="center"/>
              <w:rPr>
                <w:rFonts w:ascii="Arial" w:hAnsi="Arial" w:cs="Arial"/>
                <w:b/>
                <w:bCs/>
                <w:sz w:val="16"/>
                <w:szCs w:val="16"/>
              </w:rPr>
            </w:pPr>
          </w:p>
        </w:tc>
      </w:tr>
      <w:tr w:rsidRPr="00DB3E5C" w:rsidR="00601889" w:rsidTr="5E3F4570" w14:paraId="2DB5971E" w14:textId="03E4D87E">
        <w:trPr>
          <w:trHeight w:val="859"/>
          <w:jc w:val="center"/>
        </w:trPr>
        <w:tc>
          <w:tcPr>
            <w:tcW w:w="1800" w:type="dxa"/>
            <w:tcBorders>
              <w:bottom w:val="single" w:color="auto" w:sz="4" w:space="0"/>
            </w:tcBorders>
          </w:tcPr>
          <w:p w:rsidRPr="00DB3E5C" w:rsidR="00601889" w:rsidP="00456230" w:rsidRDefault="00601889" w14:paraId="2F7DA354" w14:textId="77777777">
            <w:pPr>
              <w:spacing w:after="0"/>
              <w:jc w:val="center"/>
              <w:rPr>
                <w:rFonts w:ascii="Arial" w:hAnsi="Arial" w:cs="Arial"/>
                <w:color w:val="000000" w:themeColor="text1"/>
                <w:sz w:val="16"/>
                <w:szCs w:val="16"/>
              </w:rPr>
            </w:pPr>
            <w:r w:rsidRPr="0BEC58F1">
              <w:rPr>
                <w:rFonts w:ascii="Arial" w:hAnsi="Arial" w:cs="Arial"/>
                <w:color w:val="000000" w:themeColor="text1"/>
                <w:sz w:val="16"/>
                <w:szCs w:val="16"/>
              </w:rPr>
              <w:t>Julio Guarderas Maldonado</w:t>
            </w:r>
            <w:r w:rsidRPr="0BEC58F1">
              <w:rPr>
                <w:rFonts w:ascii="Arial" w:hAnsi="Arial" w:cs="Arial"/>
                <w:color w:val="000000" w:themeColor="text1"/>
                <w:sz w:val="16"/>
                <w:szCs w:val="16"/>
                <w:lang w:eastAsia="es-EC"/>
              </w:rPr>
              <w:t xml:space="preserve"> </w:t>
            </w:r>
          </w:p>
          <w:p w:rsidRPr="00DB3E5C" w:rsidR="00601889" w:rsidP="0BEC58F1" w:rsidRDefault="00601889" w14:paraId="01EFA316" w14:textId="77777777">
            <w:pPr>
              <w:spacing w:after="0"/>
              <w:jc w:val="center"/>
              <w:rPr>
                <w:rFonts w:ascii="Arial" w:hAnsi="Arial" w:cs="Arial"/>
                <w:b/>
                <w:bCs/>
                <w:color w:val="000000" w:themeColor="text1"/>
                <w:sz w:val="16"/>
                <w:szCs w:val="16"/>
              </w:rPr>
            </w:pPr>
            <w:r w:rsidRPr="0BEC58F1">
              <w:rPr>
                <w:rFonts w:ascii="Arial" w:hAnsi="Arial" w:cs="Arial"/>
                <w:b/>
                <w:bCs/>
                <w:color w:val="000000" w:themeColor="text1"/>
                <w:sz w:val="16"/>
                <w:szCs w:val="16"/>
              </w:rPr>
              <w:t>JEFE DE DESARROLLO</w:t>
            </w:r>
            <w:r w:rsidRPr="0BEC58F1">
              <w:rPr>
                <w:rFonts w:ascii="Arial" w:hAnsi="Arial" w:cs="Arial"/>
                <w:b/>
                <w:bCs/>
                <w:color w:val="000000" w:themeColor="text1"/>
                <w:sz w:val="16"/>
                <w:szCs w:val="16"/>
                <w:lang w:eastAsia="es-EC"/>
              </w:rPr>
              <w:t xml:space="preserve"> DE SISTEMAS</w:t>
            </w:r>
          </w:p>
        </w:tc>
        <w:tc>
          <w:tcPr>
            <w:tcW w:w="1731" w:type="dxa"/>
            <w:tcBorders>
              <w:bottom w:val="single" w:color="auto" w:sz="4" w:space="0"/>
            </w:tcBorders>
          </w:tcPr>
          <w:p w:rsidR="09F05B69" w:rsidP="0BEC58F1" w:rsidRDefault="09F05B69" w14:paraId="55CC5E1F" w14:textId="6E489A2C">
            <w:pPr>
              <w:spacing w:after="0"/>
              <w:jc w:val="center"/>
              <w:rPr>
                <w:rFonts w:ascii="Arial" w:hAnsi="Arial" w:cs="Arial"/>
                <w:color w:val="000000" w:themeColor="text1"/>
                <w:sz w:val="16"/>
                <w:szCs w:val="16"/>
                <w:highlight w:val="yellow"/>
                <w:lang w:eastAsia="es-EC"/>
              </w:rPr>
            </w:pPr>
            <w:r w:rsidRPr="0BEC58F1">
              <w:rPr>
                <w:rFonts w:ascii="Arial" w:hAnsi="Arial" w:cs="Arial"/>
                <w:color w:val="000000" w:themeColor="text1"/>
                <w:sz w:val="16"/>
                <w:szCs w:val="16"/>
                <w:highlight w:val="yellow"/>
                <w:lang w:eastAsia="es-EC"/>
              </w:rPr>
              <w:t>Luis Montaño Montaño</w:t>
            </w:r>
          </w:p>
          <w:p w:rsidRPr="00DB3E5C" w:rsidR="00601889" w:rsidP="0BEC58F1" w:rsidRDefault="00601889" w14:paraId="4BD41141" w14:textId="7884E4AB">
            <w:pPr>
              <w:spacing w:after="0"/>
              <w:jc w:val="center"/>
              <w:rPr>
                <w:rFonts w:ascii="Arial" w:hAnsi="Arial" w:cs="Arial"/>
                <w:b/>
                <w:bCs/>
                <w:color w:val="000000" w:themeColor="text1"/>
                <w:sz w:val="16"/>
                <w:szCs w:val="16"/>
              </w:rPr>
            </w:pPr>
            <w:r w:rsidRPr="0BEC58F1">
              <w:rPr>
                <w:rFonts w:ascii="Arial" w:hAnsi="Arial" w:cs="Arial"/>
                <w:b/>
                <w:bCs/>
                <w:color w:val="000000" w:themeColor="text1"/>
                <w:sz w:val="16"/>
                <w:szCs w:val="16"/>
              </w:rPr>
              <w:t>DIRECTOR DE TECNOLOGÍA</w:t>
            </w:r>
            <w:r w:rsidRPr="0BEC58F1">
              <w:rPr>
                <w:rFonts w:ascii="Arial" w:hAnsi="Arial" w:cs="Arial"/>
                <w:b/>
                <w:bCs/>
                <w:color w:val="000000" w:themeColor="text1"/>
                <w:sz w:val="16"/>
                <w:szCs w:val="16"/>
                <w:lang w:eastAsia="es-EC"/>
              </w:rPr>
              <w:t xml:space="preserve"> DE LA INFORMACIÓN</w:t>
            </w:r>
          </w:p>
        </w:tc>
        <w:tc>
          <w:tcPr>
            <w:tcW w:w="1765" w:type="dxa"/>
            <w:gridSpan w:val="2"/>
            <w:tcBorders>
              <w:bottom w:val="single" w:color="auto" w:sz="4" w:space="0"/>
            </w:tcBorders>
          </w:tcPr>
          <w:p w:rsidRPr="00DB3E5C" w:rsidR="00601889" w:rsidP="00456230" w:rsidRDefault="00601889" w14:paraId="1760B595" w14:textId="77777777">
            <w:pPr>
              <w:spacing w:after="0"/>
              <w:jc w:val="center"/>
              <w:rPr>
                <w:rFonts w:ascii="Arial" w:hAnsi="Arial" w:cs="Arial"/>
                <w:color w:val="000000" w:themeColor="text1"/>
                <w:sz w:val="16"/>
                <w:szCs w:val="16"/>
              </w:rPr>
            </w:pPr>
            <w:r w:rsidRPr="0BEC58F1">
              <w:rPr>
                <w:rFonts w:ascii="Arial" w:hAnsi="Arial" w:cs="Arial"/>
                <w:color w:val="000000" w:themeColor="text1"/>
                <w:sz w:val="16"/>
                <w:szCs w:val="16"/>
              </w:rPr>
              <w:t>Lenin Naranjo</w:t>
            </w:r>
            <w:r w:rsidRPr="0BEC58F1">
              <w:rPr>
                <w:rFonts w:ascii="Arial" w:hAnsi="Arial" w:cs="Arial"/>
                <w:color w:val="000000" w:themeColor="text1"/>
                <w:sz w:val="16"/>
                <w:szCs w:val="16"/>
                <w:lang w:eastAsia="es-EC"/>
              </w:rPr>
              <w:t xml:space="preserve"> Piedra </w:t>
            </w:r>
          </w:p>
          <w:p w:rsidRPr="00DB3E5C" w:rsidR="00601889" w:rsidP="0BEC58F1" w:rsidRDefault="7CA234A8" w14:paraId="7422C288" w14:textId="77777777">
            <w:pPr>
              <w:spacing w:after="0"/>
              <w:jc w:val="center"/>
              <w:rPr>
                <w:rFonts w:ascii="Arial" w:hAnsi="Arial" w:cs="Arial"/>
                <w:b/>
                <w:bCs/>
                <w:color w:val="000000" w:themeColor="text1"/>
                <w:sz w:val="16"/>
                <w:szCs w:val="16"/>
              </w:rPr>
            </w:pPr>
            <w:r w:rsidRPr="5E3F4570">
              <w:rPr>
                <w:rFonts w:ascii="Arial" w:hAnsi="Arial" w:cs="Arial"/>
                <w:color w:val="000000" w:themeColor="text1"/>
                <w:sz w:val="16"/>
                <w:szCs w:val="16"/>
              </w:rPr>
              <w:t>DIRECTOR</w:t>
            </w:r>
            <w:r w:rsidRPr="5E3F4570">
              <w:rPr>
                <w:rFonts w:ascii="Arial" w:hAnsi="Arial" w:cs="Arial"/>
                <w:b/>
                <w:bCs/>
                <w:color w:val="000000" w:themeColor="text1"/>
                <w:sz w:val="16"/>
                <w:szCs w:val="16"/>
              </w:rPr>
              <w:t xml:space="preserve"> DE GESTIÓN Y DESARROLLO</w:t>
            </w:r>
          </w:p>
        </w:tc>
        <w:tc>
          <w:tcPr>
            <w:tcW w:w="1766" w:type="dxa"/>
            <w:tcBorders>
              <w:bottom w:val="single" w:color="auto" w:sz="4" w:space="0"/>
            </w:tcBorders>
          </w:tcPr>
          <w:p w:rsidRPr="00DB3E5C" w:rsidR="00601889" w:rsidP="00456230" w:rsidRDefault="00601889" w14:paraId="019BFC82" w14:textId="6530CBD4">
            <w:pPr>
              <w:spacing w:after="0"/>
              <w:jc w:val="center"/>
              <w:rPr>
                <w:rFonts w:ascii="Arial" w:hAnsi="Arial" w:cs="Arial"/>
                <w:color w:val="000000" w:themeColor="text1"/>
                <w:sz w:val="16"/>
                <w:szCs w:val="16"/>
                <w:lang w:eastAsia="es-EC"/>
              </w:rPr>
            </w:pPr>
            <w:r w:rsidRPr="0BEC58F1">
              <w:rPr>
                <w:rFonts w:ascii="Arial" w:hAnsi="Arial" w:cs="Arial"/>
                <w:color w:val="000000" w:themeColor="text1"/>
                <w:sz w:val="16"/>
                <w:szCs w:val="16"/>
                <w:lang w:eastAsia="es-EC"/>
              </w:rPr>
              <w:t>Arelis Cabrera Jiménez</w:t>
            </w:r>
          </w:p>
          <w:p w:rsidRPr="00DB3E5C" w:rsidR="00601889" w:rsidP="0BEC58F1" w:rsidRDefault="00601889" w14:paraId="5832BE26" w14:textId="1C087D8D">
            <w:pPr>
              <w:spacing w:after="0"/>
              <w:jc w:val="center"/>
              <w:rPr>
                <w:rFonts w:ascii="Arial" w:hAnsi="Arial" w:cs="Arial"/>
                <w:b/>
                <w:bCs/>
                <w:color w:val="000000" w:themeColor="text1"/>
                <w:sz w:val="16"/>
                <w:szCs w:val="16"/>
              </w:rPr>
            </w:pPr>
            <w:r w:rsidRPr="0BEC58F1">
              <w:rPr>
                <w:rFonts w:ascii="Arial" w:hAnsi="Arial" w:cs="Arial"/>
                <w:b/>
                <w:bCs/>
                <w:color w:val="000000" w:themeColor="text1"/>
                <w:sz w:val="16"/>
                <w:szCs w:val="16"/>
                <w:lang w:eastAsia="es-EC"/>
              </w:rPr>
              <w:t>JEFA</w:t>
            </w:r>
            <w:r w:rsidRPr="0BEC58F1">
              <w:rPr>
                <w:rFonts w:ascii="Arial" w:hAnsi="Arial" w:cs="Arial"/>
                <w:b/>
                <w:bCs/>
                <w:color w:val="000000" w:themeColor="text1"/>
                <w:sz w:val="16"/>
                <w:szCs w:val="16"/>
              </w:rPr>
              <w:t xml:space="preserve"> DE LA </w:t>
            </w:r>
            <w:r w:rsidRPr="0BEC58F1">
              <w:rPr>
                <w:rFonts w:ascii="Arial" w:hAnsi="Arial" w:cs="Arial"/>
                <w:b/>
                <w:bCs/>
                <w:color w:val="000000" w:themeColor="text1"/>
                <w:sz w:val="16"/>
                <w:szCs w:val="16"/>
                <w:lang w:eastAsia="es-EC"/>
              </w:rPr>
              <w:t>UNIDAD DE RIESGOS</w:t>
            </w:r>
          </w:p>
        </w:tc>
        <w:tc>
          <w:tcPr>
            <w:tcW w:w="1766" w:type="dxa"/>
            <w:tcBorders>
              <w:bottom w:val="single" w:color="auto" w:sz="4" w:space="0"/>
            </w:tcBorders>
          </w:tcPr>
          <w:p w:rsidRPr="00DB3E5C" w:rsidR="00601889" w:rsidP="00456230" w:rsidRDefault="00601889" w14:paraId="002C1159" w14:textId="45A0A5FB">
            <w:pPr>
              <w:spacing w:after="0"/>
              <w:jc w:val="center"/>
              <w:rPr>
                <w:rFonts w:ascii="Arial" w:hAnsi="Arial" w:cs="Arial"/>
                <w:color w:val="000000" w:themeColor="text1"/>
                <w:sz w:val="16"/>
                <w:szCs w:val="16"/>
                <w:lang w:eastAsia="es-EC"/>
              </w:rPr>
            </w:pPr>
            <w:r w:rsidRPr="0BEC58F1">
              <w:rPr>
                <w:rFonts w:ascii="Arial" w:hAnsi="Arial" w:cs="Arial"/>
                <w:color w:val="000000" w:themeColor="text1"/>
                <w:sz w:val="16"/>
                <w:szCs w:val="16"/>
                <w:lang w:eastAsia="es-EC"/>
              </w:rPr>
              <w:t>Juan Bustamante</w:t>
            </w:r>
            <w:r w:rsidRPr="0BEC58F1" w:rsidR="006E5D21">
              <w:rPr>
                <w:rFonts w:ascii="Arial" w:hAnsi="Arial" w:cs="Arial"/>
                <w:color w:val="000000" w:themeColor="text1"/>
                <w:sz w:val="16"/>
                <w:szCs w:val="16"/>
                <w:lang w:eastAsia="es-EC"/>
              </w:rPr>
              <w:t xml:space="preserve"> Cueva</w:t>
            </w:r>
          </w:p>
          <w:p w:rsidRPr="00DB3E5C" w:rsidR="00601889" w:rsidP="00456230" w:rsidRDefault="00601889" w14:paraId="7D5201DB" w14:textId="4BA9E204">
            <w:pPr>
              <w:spacing w:after="0"/>
              <w:jc w:val="center"/>
              <w:rPr>
                <w:rFonts w:ascii="Arial" w:hAnsi="Arial" w:cs="Arial"/>
                <w:b/>
                <w:bCs/>
                <w:color w:val="000000" w:themeColor="text1"/>
                <w:sz w:val="16"/>
                <w:szCs w:val="16"/>
                <w:lang w:eastAsia="es-EC"/>
              </w:rPr>
            </w:pPr>
            <w:r w:rsidRPr="0BEC58F1">
              <w:rPr>
                <w:rFonts w:ascii="Arial" w:hAnsi="Arial" w:cs="Arial"/>
                <w:b/>
                <w:bCs/>
                <w:color w:val="000000" w:themeColor="text1"/>
                <w:sz w:val="16"/>
                <w:szCs w:val="16"/>
                <w:lang w:eastAsia="es-EC"/>
              </w:rPr>
              <w:t xml:space="preserve">PRESIDENTE DEL COMITÉ </w:t>
            </w:r>
            <w:r w:rsidRPr="0BEC58F1" w:rsidR="00D22541">
              <w:rPr>
                <w:rFonts w:ascii="Arial" w:hAnsi="Arial" w:cs="Arial"/>
                <w:b/>
                <w:bCs/>
                <w:color w:val="000000" w:themeColor="text1"/>
                <w:sz w:val="16"/>
                <w:szCs w:val="16"/>
                <w:lang w:eastAsia="es-EC"/>
              </w:rPr>
              <w:t>DE TECNOLOGÍA</w:t>
            </w:r>
            <w:r w:rsidRPr="0BEC58F1">
              <w:rPr>
                <w:rFonts w:ascii="Arial" w:hAnsi="Arial" w:cs="Arial"/>
                <w:b/>
                <w:bCs/>
                <w:color w:val="000000" w:themeColor="text1"/>
                <w:sz w:val="16"/>
                <w:szCs w:val="16"/>
                <w:lang w:eastAsia="es-EC"/>
              </w:rPr>
              <w:t xml:space="preserve"> DE LA INFORMACIÓN</w:t>
            </w:r>
          </w:p>
        </w:tc>
      </w:tr>
      <w:tr w:rsidRPr="00DB3E5C" w:rsidR="00601889" w:rsidTr="5E3F4570" w14:paraId="11847B16" w14:textId="4E1E3594">
        <w:trPr>
          <w:jc w:val="center"/>
        </w:trPr>
        <w:tc>
          <w:tcPr>
            <w:tcW w:w="8828" w:type="dxa"/>
            <w:gridSpan w:val="6"/>
            <w:shd w:val="clear" w:color="auto" w:fill="auto"/>
          </w:tcPr>
          <w:p w:rsidRPr="00DB3E5C" w:rsidR="00601889" w:rsidP="0BEC58F1" w:rsidRDefault="00601889" w14:paraId="77FA54E4" w14:textId="7A69DCFD">
            <w:pPr>
              <w:spacing w:after="0" w:line="240" w:lineRule="auto"/>
              <w:jc w:val="center"/>
              <w:rPr>
                <w:rFonts w:ascii="Arial" w:hAnsi="Arial" w:cs="Arial"/>
                <w:b/>
                <w:bCs/>
                <w:sz w:val="18"/>
                <w:szCs w:val="18"/>
              </w:rPr>
            </w:pPr>
            <w:r w:rsidRPr="0BEC58F1">
              <w:rPr>
                <w:rFonts w:ascii="Arial" w:hAnsi="Arial" w:cs="Arial"/>
                <w:b/>
                <w:bCs/>
                <w:sz w:val="18"/>
                <w:szCs w:val="18"/>
              </w:rPr>
              <w:t>APROBADO</w:t>
            </w:r>
          </w:p>
        </w:tc>
      </w:tr>
      <w:tr w:rsidRPr="00DB3E5C" w:rsidR="00601889" w:rsidTr="5E3F4570" w14:paraId="7E307294" w14:textId="59979EC5">
        <w:trPr>
          <w:jc w:val="center"/>
        </w:trPr>
        <w:tc>
          <w:tcPr>
            <w:tcW w:w="8828" w:type="dxa"/>
            <w:gridSpan w:val="6"/>
          </w:tcPr>
          <w:p w:rsidRPr="00DB3E5C" w:rsidR="00601889" w:rsidP="00456230" w:rsidRDefault="00601889" w14:paraId="6712D602" w14:textId="77777777">
            <w:pPr>
              <w:spacing w:after="0" w:line="240" w:lineRule="auto"/>
              <w:rPr>
                <w:rFonts w:ascii="Arial" w:hAnsi="Arial" w:eastAsia="Times New Roman" w:cs="Arial"/>
                <w:sz w:val="18"/>
                <w:szCs w:val="18"/>
                <w:lang w:eastAsia="es-EC"/>
              </w:rPr>
            </w:pPr>
          </w:p>
          <w:p w:rsidRPr="00DB3E5C" w:rsidR="00601889" w:rsidP="00456230" w:rsidRDefault="00601889" w14:paraId="58A90B14" w14:textId="77777777">
            <w:pPr>
              <w:spacing w:after="0" w:line="240" w:lineRule="auto"/>
              <w:rPr>
                <w:rFonts w:ascii="Arial" w:hAnsi="Arial" w:eastAsia="Times New Roman" w:cs="Arial"/>
                <w:sz w:val="18"/>
                <w:szCs w:val="18"/>
                <w:lang w:eastAsia="es-EC"/>
              </w:rPr>
            </w:pPr>
            <w:r w:rsidRPr="0BEC58F1">
              <w:rPr>
                <w:rFonts w:ascii="Arial" w:hAnsi="Arial" w:cs="Arial"/>
                <w:sz w:val="18"/>
                <w:szCs w:val="18"/>
              </w:rPr>
              <w:t xml:space="preserve">El presente documento fue aprobado por el Consejo de Administración en </w:t>
            </w:r>
            <w:r w:rsidRPr="0BEC58F1">
              <w:rPr>
                <w:rFonts w:ascii="Arial" w:hAnsi="Arial" w:eastAsia="Times New Roman" w:cs="Arial"/>
                <w:sz w:val="18"/>
                <w:szCs w:val="18"/>
                <w:lang w:eastAsia="es-EC"/>
              </w:rPr>
              <w:t>sesiones</w:t>
            </w:r>
            <w:r w:rsidRPr="0BEC58F1">
              <w:rPr>
                <w:rFonts w:ascii="Arial" w:hAnsi="Arial" w:cs="Arial"/>
                <w:sz w:val="18"/>
                <w:szCs w:val="18"/>
              </w:rPr>
              <w:t xml:space="preserve"> del </w:t>
            </w:r>
            <w:r w:rsidRPr="0BEC58F1">
              <w:rPr>
                <w:rFonts w:ascii="Arial" w:hAnsi="Arial" w:eastAsia="Times New Roman" w:cs="Arial"/>
                <w:sz w:val="18"/>
                <w:szCs w:val="18"/>
                <w:lang w:eastAsia="es-EC"/>
              </w:rPr>
              <w:t>___________   _____________</w:t>
            </w:r>
            <w:r w:rsidRPr="0BEC58F1">
              <w:rPr>
                <w:rFonts w:ascii="Arial" w:hAnsi="Arial" w:cs="Arial"/>
                <w:sz w:val="18"/>
                <w:szCs w:val="18"/>
              </w:rPr>
              <w:t xml:space="preserve"> según consta en </w:t>
            </w:r>
            <w:r w:rsidRPr="0BEC58F1">
              <w:rPr>
                <w:rFonts w:ascii="Arial" w:hAnsi="Arial" w:eastAsia="Times New Roman" w:cs="Arial"/>
                <w:sz w:val="18"/>
                <w:szCs w:val="18"/>
                <w:lang w:eastAsia="es-EC"/>
              </w:rPr>
              <w:t>actas números __, __ y __ respectivamente</w:t>
            </w:r>
          </w:p>
          <w:p w:rsidRPr="00DB3E5C" w:rsidR="00601889" w:rsidP="00456230" w:rsidRDefault="00601889" w14:paraId="28B2D3CB" w14:textId="77777777">
            <w:pPr>
              <w:spacing w:after="0" w:line="240" w:lineRule="auto"/>
              <w:rPr>
                <w:rFonts w:ascii="Arial" w:hAnsi="Arial" w:eastAsia="Times New Roman" w:cs="Arial"/>
                <w:sz w:val="18"/>
                <w:szCs w:val="18"/>
                <w:lang w:eastAsia="es-EC"/>
              </w:rPr>
            </w:pPr>
          </w:p>
        </w:tc>
      </w:tr>
      <w:tr w:rsidRPr="00DB3E5C" w:rsidR="00601889" w:rsidTr="5E3F4570" w14:paraId="66F751FB" w14:textId="6F73DF9F">
        <w:trPr>
          <w:jc w:val="center"/>
        </w:trPr>
        <w:tc>
          <w:tcPr>
            <w:tcW w:w="4414" w:type="dxa"/>
            <w:gridSpan w:val="3"/>
          </w:tcPr>
          <w:p w:rsidRPr="00DB3E5C" w:rsidR="00601889" w:rsidP="0BEC58F1" w:rsidRDefault="00601889" w14:paraId="23A8858A" w14:textId="77777777">
            <w:pPr>
              <w:spacing w:after="0" w:line="240" w:lineRule="auto"/>
              <w:jc w:val="center"/>
              <w:rPr>
                <w:rFonts w:ascii="Arial" w:hAnsi="Arial" w:cs="Arial"/>
                <w:b/>
                <w:bCs/>
                <w:sz w:val="16"/>
                <w:szCs w:val="16"/>
              </w:rPr>
            </w:pPr>
          </w:p>
          <w:p w:rsidRPr="00DB3E5C" w:rsidR="00601889" w:rsidP="0BEC58F1" w:rsidRDefault="00601889" w14:paraId="1317B6A8" w14:textId="77777777">
            <w:pPr>
              <w:spacing w:after="0" w:line="240" w:lineRule="auto"/>
              <w:jc w:val="center"/>
              <w:rPr>
                <w:rFonts w:ascii="Arial" w:hAnsi="Arial" w:cs="Arial"/>
                <w:b/>
                <w:bCs/>
                <w:sz w:val="16"/>
                <w:szCs w:val="16"/>
              </w:rPr>
            </w:pPr>
          </w:p>
          <w:p w:rsidRPr="00DB3E5C" w:rsidR="00601889" w:rsidP="0BEC58F1" w:rsidRDefault="00601889" w14:paraId="0FC7155D" w14:textId="77777777">
            <w:pPr>
              <w:spacing w:after="0" w:line="240" w:lineRule="auto"/>
              <w:jc w:val="center"/>
              <w:rPr>
                <w:rFonts w:ascii="Arial" w:hAnsi="Arial" w:cs="Arial"/>
                <w:b/>
                <w:bCs/>
                <w:sz w:val="16"/>
                <w:szCs w:val="16"/>
              </w:rPr>
            </w:pPr>
          </w:p>
          <w:p w:rsidRPr="00DB3E5C" w:rsidR="00601889" w:rsidP="0BEC58F1" w:rsidRDefault="00601889" w14:paraId="638B4B74" w14:textId="77777777">
            <w:pPr>
              <w:spacing w:after="0" w:line="240" w:lineRule="auto"/>
              <w:jc w:val="center"/>
              <w:rPr>
                <w:rFonts w:ascii="Arial" w:hAnsi="Arial" w:cs="Arial"/>
                <w:b/>
                <w:bCs/>
                <w:sz w:val="16"/>
                <w:szCs w:val="16"/>
              </w:rPr>
            </w:pPr>
          </w:p>
        </w:tc>
        <w:tc>
          <w:tcPr>
            <w:tcW w:w="4414" w:type="dxa"/>
            <w:gridSpan w:val="3"/>
          </w:tcPr>
          <w:p w:rsidRPr="00DB3E5C" w:rsidR="00601889" w:rsidP="0BEC58F1" w:rsidRDefault="00601889" w14:paraId="4B56BE89" w14:textId="77777777">
            <w:pPr>
              <w:spacing w:after="0" w:line="240" w:lineRule="auto"/>
              <w:jc w:val="center"/>
              <w:rPr>
                <w:rFonts w:ascii="Arial" w:hAnsi="Arial" w:cs="Arial"/>
                <w:b/>
                <w:bCs/>
                <w:sz w:val="16"/>
                <w:szCs w:val="16"/>
              </w:rPr>
            </w:pPr>
          </w:p>
        </w:tc>
      </w:tr>
      <w:tr w:rsidRPr="00DB3E5C" w:rsidR="00601889" w:rsidTr="5E3F4570" w14:paraId="076F23E5" w14:textId="59D87DA3">
        <w:trPr>
          <w:jc w:val="center"/>
        </w:trPr>
        <w:tc>
          <w:tcPr>
            <w:tcW w:w="4414" w:type="dxa"/>
            <w:gridSpan w:val="3"/>
          </w:tcPr>
          <w:p w:rsidRPr="00DB3E5C" w:rsidR="00601889" w:rsidP="00456230" w:rsidRDefault="00601889" w14:paraId="3910FC73" w14:textId="77777777">
            <w:pPr>
              <w:spacing w:after="0" w:line="240" w:lineRule="auto"/>
              <w:jc w:val="center"/>
              <w:rPr>
                <w:rFonts w:ascii="Arial" w:hAnsi="Arial" w:eastAsia="Times New Roman" w:cs="Arial"/>
                <w:sz w:val="16"/>
                <w:szCs w:val="16"/>
                <w:lang w:eastAsia="es-EC"/>
              </w:rPr>
            </w:pPr>
            <w:r w:rsidRPr="0BEC58F1">
              <w:rPr>
                <w:rFonts w:ascii="Arial" w:hAnsi="Arial" w:eastAsia="Times New Roman" w:cs="Arial"/>
                <w:sz w:val="16"/>
                <w:szCs w:val="16"/>
                <w:lang w:eastAsia="es-EC"/>
              </w:rPr>
              <w:t>Galo Galindo André</w:t>
            </w:r>
          </w:p>
          <w:p w:rsidRPr="00DB3E5C" w:rsidR="00601889" w:rsidP="0BEC58F1" w:rsidRDefault="00601889" w14:paraId="5BB1A1B1" w14:textId="77777777">
            <w:pPr>
              <w:spacing w:after="0" w:line="240" w:lineRule="auto"/>
              <w:jc w:val="center"/>
              <w:rPr>
                <w:rFonts w:ascii="Arial" w:hAnsi="Arial" w:cs="Arial"/>
                <w:b/>
                <w:bCs/>
                <w:sz w:val="16"/>
                <w:szCs w:val="16"/>
              </w:rPr>
            </w:pPr>
            <w:r w:rsidRPr="0BEC58F1">
              <w:rPr>
                <w:rFonts w:ascii="Arial" w:hAnsi="Arial" w:cs="Arial"/>
                <w:b/>
                <w:bCs/>
                <w:sz w:val="16"/>
                <w:szCs w:val="16"/>
              </w:rPr>
              <w:t>PRESIDENTE</w:t>
            </w:r>
          </w:p>
        </w:tc>
        <w:tc>
          <w:tcPr>
            <w:tcW w:w="4414" w:type="dxa"/>
            <w:gridSpan w:val="3"/>
          </w:tcPr>
          <w:p w:rsidRPr="00DB3E5C" w:rsidR="00601889" w:rsidP="00456230" w:rsidRDefault="00601889" w14:paraId="4B0CEC14" w14:textId="77777777">
            <w:pPr>
              <w:spacing w:after="0" w:line="240" w:lineRule="auto"/>
              <w:jc w:val="center"/>
              <w:rPr>
                <w:rFonts w:ascii="Arial" w:hAnsi="Arial" w:eastAsia="Times New Roman" w:cs="Arial"/>
                <w:sz w:val="16"/>
                <w:szCs w:val="16"/>
                <w:lang w:eastAsia="es-EC"/>
              </w:rPr>
            </w:pPr>
            <w:r w:rsidRPr="0BEC58F1">
              <w:rPr>
                <w:rFonts w:ascii="Arial" w:hAnsi="Arial" w:eastAsia="Times New Roman" w:cs="Arial"/>
                <w:sz w:val="16"/>
                <w:szCs w:val="16"/>
                <w:lang w:eastAsia="es-EC"/>
              </w:rPr>
              <w:t>Ketty León Veintimilla</w:t>
            </w:r>
          </w:p>
          <w:p w:rsidRPr="00DB3E5C" w:rsidR="00601889" w:rsidP="00456230" w:rsidRDefault="00601889" w14:paraId="6158B752" w14:textId="49C9A8A9">
            <w:pPr>
              <w:spacing w:after="0" w:line="240" w:lineRule="auto"/>
              <w:jc w:val="center"/>
              <w:rPr>
                <w:rFonts w:ascii="Arial" w:hAnsi="Arial" w:eastAsia="Times New Roman" w:cs="Arial"/>
                <w:sz w:val="16"/>
                <w:szCs w:val="16"/>
                <w:lang w:eastAsia="es-EC"/>
              </w:rPr>
            </w:pPr>
            <w:r w:rsidRPr="0BEC58F1">
              <w:rPr>
                <w:rFonts w:ascii="Arial" w:hAnsi="Arial" w:eastAsia="Times New Roman" w:cs="Arial"/>
                <w:b/>
                <w:bCs/>
                <w:sz w:val="16"/>
                <w:szCs w:val="16"/>
                <w:lang w:eastAsia="es-EC"/>
              </w:rPr>
              <w:t>SECRETARIA</w:t>
            </w:r>
          </w:p>
        </w:tc>
      </w:tr>
    </w:tbl>
    <w:p w:rsidRPr="00DB3E5C" w:rsidR="009A2563" w:rsidP="0BEC58F1" w:rsidRDefault="009A2563" w14:paraId="3588F401" w14:textId="77777777">
      <w:pPr>
        <w:spacing w:after="0"/>
        <w:jc w:val="center"/>
        <w:rPr>
          <w:rFonts w:ascii="Arial" w:hAnsi="Arial" w:eastAsia="Times New Roman" w:cs="Arial"/>
          <w:b/>
          <w:bCs/>
          <w:i/>
          <w:iCs/>
          <w:color w:val="0070C0"/>
          <w:lang w:eastAsia="es-ES"/>
        </w:rPr>
      </w:pPr>
      <w:bookmarkStart w:name="_Toc394658895" w:id="1"/>
    </w:p>
    <w:p w:rsidRPr="00DB3E5C" w:rsidR="00205F1F" w:rsidP="0BEC58F1" w:rsidRDefault="00205F1F" w14:paraId="38CE09C3" w14:textId="77777777">
      <w:pPr>
        <w:spacing w:after="0"/>
        <w:jc w:val="center"/>
        <w:rPr>
          <w:rFonts w:ascii="Arial" w:hAnsi="Arial" w:eastAsia="Times New Roman" w:cs="Arial"/>
          <w:b/>
          <w:bCs/>
          <w:i/>
          <w:iCs/>
          <w:color w:val="0070C0"/>
          <w:lang w:eastAsia="es-ES"/>
        </w:rPr>
        <w:sectPr w:rsidRPr="00DB3E5C" w:rsidR="00205F1F" w:rsidSect="00A607D6">
          <w:headerReference w:type="even" r:id="rId12"/>
          <w:headerReference w:type="default" r:id="rId13"/>
          <w:footerReference w:type="even" r:id="rId14"/>
          <w:footerReference w:type="default" r:id="rId15"/>
          <w:headerReference w:type="first" r:id="rId16"/>
          <w:footerReference w:type="first" r:id="rId17"/>
          <w:pgSz w:w="12240" w:h="15840" w:orient="portrait" w:code="123"/>
          <w:pgMar w:top="1418" w:right="1701" w:bottom="1418" w:left="1701" w:header="567" w:footer="567" w:gutter="0"/>
          <w:cols w:space="708"/>
          <w:docGrid w:linePitch="360"/>
        </w:sectPr>
      </w:pPr>
    </w:p>
    <w:p w:rsidRPr="00DB3E5C" w:rsidR="00205F1F" w:rsidP="0BEC58F1" w:rsidRDefault="00205F1F" w14:paraId="20758970" w14:textId="77777777">
      <w:pPr>
        <w:spacing w:after="0"/>
        <w:jc w:val="center"/>
        <w:rPr>
          <w:rFonts w:ascii="Arial" w:hAnsi="Arial" w:cs="Arial"/>
          <w:b/>
          <w:bCs/>
          <w:lang w:eastAsia="es-ES"/>
        </w:rPr>
      </w:pPr>
      <w:bookmarkStart w:name="_Hlk49949785" w:id="2"/>
      <w:bookmarkStart w:name="_Hlk49944212" w:id="3"/>
      <w:bookmarkStart w:name="_Hlk49949761" w:id="4"/>
      <w:r w:rsidRPr="0BEC58F1">
        <w:rPr>
          <w:rFonts w:ascii="Arial" w:hAnsi="Arial" w:cs="Arial"/>
          <w:b/>
          <w:bCs/>
          <w:lang w:eastAsia="es-ES"/>
        </w:rPr>
        <w:t>VERSIÓN DEL DOCUMENTO Y CONTROL DE CAMBIOS</w:t>
      </w:r>
    </w:p>
    <w:bookmarkEnd w:id="2"/>
    <w:p w:rsidRPr="00DB3E5C" w:rsidR="00205F1F" w:rsidP="0BEC58F1" w:rsidRDefault="00205F1F" w14:paraId="58265C49" w14:textId="77777777">
      <w:pPr>
        <w:spacing w:after="0"/>
        <w:jc w:val="center"/>
        <w:rPr>
          <w:rFonts w:ascii="Arial" w:hAnsi="Arial" w:cs="Arial"/>
          <w:b/>
          <w:bCs/>
          <w:lang w:eastAsia="es-ES"/>
        </w:rPr>
      </w:pPr>
    </w:p>
    <w:p w:rsidRPr="00DB3E5C" w:rsidR="00205F1F" w:rsidP="0BEC58F1" w:rsidRDefault="00205F1F" w14:paraId="52AF4B1D" w14:textId="7F725011">
      <w:pPr>
        <w:spacing w:after="0"/>
        <w:jc w:val="center"/>
        <w:rPr>
          <w:rFonts w:ascii="Arial" w:hAnsi="Arial" w:cs="Arial"/>
          <w:b/>
          <w:bCs/>
          <w:sz w:val="28"/>
          <w:szCs w:val="28"/>
          <w:lang w:eastAsia="es-ES"/>
        </w:rPr>
      </w:pPr>
      <w:r w:rsidRPr="0BEC58F1">
        <w:rPr>
          <w:rFonts w:ascii="Arial" w:hAnsi="Arial" w:cs="Arial"/>
          <w:b/>
          <w:bCs/>
          <w:sz w:val="28"/>
          <w:szCs w:val="28"/>
          <w:lang w:eastAsia="es-ES"/>
        </w:rPr>
        <w:t>VERSIÓN 01-202</w:t>
      </w:r>
      <w:r w:rsidRPr="0BEC58F1" w:rsidR="360139F9">
        <w:rPr>
          <w:rFonts w:ascii="Arial" w:hAnsi="Arial" w:cs="Arial"/>
          <w:b/>
          <w:bCs/>
          <w:sz w:val="28"/>
          <w:szCs w:val="28"/>
          <w:lang w:eastAsia="es-ES"/>
        </w:rPr>
        <w:t>4</w:t>
      </w:r>
    </w:p>
    <w:p w:rsidRPr="00DB3E5C" w:rsidR="00205F1F" w:rsidP="0BEC58F1" w:rsidRDefault="00205F1F" w14:paraId="29E17546" w14:textId="77777777">
      <w:pPr>
        <w:spacing w:after="0"/>
        <w:jc w:val="center"/>
        <w:rPr>
          <w:rFonts w:ascii="Arial" w:hAnsi="Arial" w:cs="Arial"/>
          <w:b/>
          <w:bCs/>
          <w:lang w:eastAsia="es-ES"/>
        </w:rPr>
      </w:pPr>
    </w:p>
    <w:p w:rsidRPr="00DB3E5C" w:rsidR="00205F1F" w:rsidP="0BEC58F1" w:rsidRDefault="00205F1F" w14:paraId="495CBAD2" w14:textId="052984D5">
      <w:pPr>
        <w:spacing w:after="0"/>
        <w:jc w:val="center"/>
        <w:rPr>
          <w:rFonts w:ascii="Arial" w:hAnsi="Arial" w:cs="Arial"/>
          <w:lang w:eastAsia="es-ES"/>
        </w:rPr>
      </w:pPr>
      <w:bookmarkStart w:name="_Hlk49949872" w:id="5"/>
      <w:r w:rsidRPr="0BEC58F1">
        <w:rPr>
          <w:rFonts w:ascii="Arial" w:hAnsi="Arial" w:cs="Arial"/>
          <w:b/>
          <w:bCs/>
          <w:lang w:eastAsia="es-ES"/>
        </w:rPr>
        <w:t xml:space="preserve">Fecha de la última actualización: </w:t>
      </w:r>
      <w:r w:rsidRPr="0BEC58F1" w:rsidR="186643AF">
        <w:rPr>
          <w:rFonts w:ascii="Arial" w:hAnsi="Arial" w:cs="Arial"/>
          <w:lang w:eastAsia="es-ES"/>
        </w:rPr>
        <w:t>XX</w:t>
      </w:r>
      <w:r w:rsidRPr="0BEC58F1" w:rsidR="006E5D21">
        <w:rPr>
          <w:rFonts w:ascii="Arial" w:hAnsi="Arial" w:cs="Arial"/>
          <w:lang w:eastAsia="es-ES"/>
        </w:rPr>
        <w:t xml:space="preserve"> </w:t>
      </w:r>
      <w:r w:rsidRPr="0BEC58F1">
        <w:rPr>
          <w:rFonts w:ascii="Arial" w:hAnsi="Arial" w:cs="Arial"/>
          <w:lang w:eastAsia="es-ES"/>
        </w:rPr>
        <w:t xml:space="preserve">de </w:t>
      </w:r>
      <w:r w:rsidRPr="0BEC58F1" w:rsidR="023339DE">
        <w:rPr>
          <w:rFonts w:ascii="Arial" w:hAnsi="Arial" w:cs="Arial"/>
          <w:lang w:eastAsia="es-ES"/>
        </w:rPr>
        <w:t>en</w:t>
      </w:r>
      <w:r w:rsidRPr="0BEC58F1">
        <w:rPr>
          <w:rFonts w:ascii="Arial" w:hAnsi="Arial" w:cs="Arial"/>
          <w:lang w:eastAsia="es-ES"/>
        </w:rPr>
        <w:t>e</w:t>
      </w:r>
      <w:r w:rsidRPr="0BEC58F1" w:rsidR="023339DE">
        <w:rPr>
          <w:rFonts w:ascii="Arial" w:hAnsi="Arial" w:cs="Arial"/>
          <w:lang w:eastAsia="es-ES"/>
        </w:rPr>
        <w:t>ro</w:t>
      </w:r>
      <w:r w:rsidRPr="0BEC58F1">
        <w:rPr>
          <w:rFonts w:ascii="Arial" w:hAnsi="Arial" w:cs="Arial"/>
          <w:lang w:eastAsia="es-ES"/>
        </w:rPr>
        <w:t xml:space="preserve"> de 202</w:t>
      </w:r>
      <w:r w:rsidRPr="0BEC58F1" w:rsidR="1509C4E4">
        <w:rPr>
          <w:rFonts w:ascii="Arial" w:hAnsi="Arial" w:cs="Arial"/>
          <w:lang w:eastAsia="es-ES"/>
        </w:rPr>
        <w:t>4</w:t>
      </w:r>
    </w:p>
    <w:tbl>
      <w:tblPr>
        <w:tblStyle w:val="Tablaconcuadrcula"/>
        <w:tblW w:w="9520" w:type="dxa"/>
        <w:jc w:val="center"/>
        <w:tblLook w:val="04A0" w:firstRow="1" w:lastRow="0" w:firstColumn="1" w:lastColumn="0" w:noHBand="0" w:noVBand="1"/>
      </w:tblPr>
      <w:tblGrid>
        <w:gridCol w:w="2735"/>
        <w:gridCol w:w="1625"/>
        <w:gridCol w:w="2153"/>
        <w:gridCol w:w="1529"/>
        <w:gridCol w:w="1478"/>
      </w:tblGrid>
      <w:tr w:rsidRPr="00DB3E5C" w:rsidR="00205F1F" w:rsidTr="5E3F4570" w14:paraId="65C7BD04" w14:textId="77777777">
        <w:trPr>
          <w:trHeight w:val="289"/>
          <w:jc w:val="center"/>
        </w:trPr>
        <w:tc>
          <w:tcPr>
            <w:tcW w:w="9520" w:type="dxa"/>
            <w:gridSpan w:val="5"/>
            <w:shd w:val="clear" w:color="auto" w:fill="B8CCE4" w:themeFill="accent1" w:themeFillTint="66"/>
            <w:vAlign w:val="center"/>
          </w:tcPr>
          <w:p w:rsidRPr="00DB3E5C" w:rsidR="00205F1F" w:rsidP="0BEC58F1" w:rsidRDefault="00205F1F" w14:paraId="0577F391" w14:textId="77777777">
            <w:pPr>
              <w:jc w:val="center"/>
              <w:rPr>
                <w:rFonts w:ascii="Arial" w:hAnsi="Arial" w:cs="Arial"/>
                <w:b/>
                <w:bCs/>
                <w:sz w:val="20"/>
                <w:szCs w:val="20"/>
                <w:lang w:eastAsia="es-ES"/>
              </w:rPr>
            </w:pPr>
            <w:r w:rsidRPr="0BEC58F1">
              <w:rPr>
                <w:rFonts w:ascii="Arial" w:hAnsi="Arial" w:cs="Arial"/>
                <w:b/>
                <w:bCs/>
                <w:sz w:val="20"/>
                <w:szCs w:val="20"/>
                <w:lang w:eastAsia="es-ES"/>
              </w:rPr>
              <w:t>DETALLE DE CAMBIOS</w:t>
            </w:r>
          </w:p>
        </w:tc>
      </w:tr>
      <w:tr w:rsidRPr="00DB3E5C" w:rsidR="00205F1F" w:rsidTr="5E3F4570" w14:paraId="0C493947" w14:textId="77777777">
        <w:trPr>
          <w:trHeight w:val="289"/>
          <w:jc w:val="center"/>
        </w:trPr>
        <w:tc>
          <w:tcPr>
            <w:tcW w:w="2735" w:type="dxa"/>
            <w:shd w:val="clear" w:color="auto" w:fill="B8CCE4" w:themeFill="accent1" w:themeFillTint="66"/>
            <w:vAlign w:val="center"/>
          </w:tcPr>
          <w:p w:rsidRPr="00DB3E5C" w:rsidR="00205F1F" w:rsidP="0BEC58F1" w:rsidRDefault="00205F1F" w14:paraId="3AAB3D43" w14:textId="77777777">
            <w:pPr>
              <w:jc w:val="center"/>
              <w:rPr>
                <w:rFonts w:ascii="Arial" w:hAnsi="Arial" w:cs="Arial"/>
                <w:b/>
                <w:bCs/>
                <w:sz w:val="16"/>
                <w:szCs w:val="16"/>
                <w:lang w:eastAsia="es-ES"/>
              </w:rPr>
            </w:pPr>
            <w:r w:rsidRPr="0BEC58F1">
              <w:rPr>
                <w:rFonts w:ascii="Arial" w:hAnsi="Arial" w:cs="Arial"/>
                <w:b/>
                <w:bCs/>
                <w:sz w:val="16"/>
                <w:szCs w:val="16"/>
                <w:lang w:eastAsia="es-ES"/>
              </w:rPr>
              <w:t>DETALLE DEL CAMBIO REALIZADO</w:t>
            </w:r>
          </w:p>
        </w:tc>
        <w:tc>
          <w:tcPr>
            <w:tcW w:w="1625" w:type="dxa"/>
            <w:shd w:val="clear" w:color="auto" w:fill="B8CCE4" w:themeFill="accent1" w:themeFillTint="66"/>
            <w:vAlign w:val="center"/>
          </w:tcPr>
          <w:p w:rsidRPr="00DB3E5C" w:rsidR="00205F1F" w:rsidP="0BEC58F1" w:rsidRDefault="00205F1F" w14:paraId="565A0203" w14:textId="77777777">
            <w:pPr>
              <w:jc w:val="center"/>
              <w:rPr>
                <w:rFonts w:ascii="Arial" w:hAnsi="Arial" w:cs="Arial"/>
                <w:b/>
                <w:bCs/>
                <w:sz w:val="16"/>
                <w:szCs w:val="16"/>
                <w:lang w:eastAsia="es-ES"/>
              </w:rPr>
            </w:pPr>
            <w:r w:rsidRPr="0BEC58F1">
              <w:rPr>
                <w:rFonts w:ascii="Arial" w:hAnsi="Arial" w:cs="Arial"/>
                <w:b/>
                <w:bCs/>
                <w:sz w:val="16"/>
                <w:szCs w:val="16"/>
                <w:lang w:eastAsia="es-ES"/>
              </w:rPr>
              <w:t>APROBADO POR</w:t>
            </w:r>
          </w:p>
        </w:tc>
        <w:tc>
          <w:tcPr>
            <w:tcW w:w="2153" w:type="dxa"/>
            <w:shd w:val="clear" w:color="auto" w:fill="B8CCE4" w:themeFill="accent1" w:themeFillTint="66"/>
            <w:vAlign w:val="center"/>
          </w:tcPr>
          <w:p w:rsidRPr="00DB3E5C" w:rsidR="00205F1F" w:rsidP="0BEC58F1" w:rsidRDefault="00205F1F" w14:paraId="560C22A7" w14:textId="77777777">
            <w:pPr>
              <w:jc w:val="center"/>
              <w:rPr>
                <w:rFonts w:ascii="Arial" w:hAnsi="Arial" w:cs="Arial"/>
                <w:b/>
                <w:bCs/>
                <w:sz w:val="16"/>
                <w:szCs w:val="16"/>
                <w:lang w:eastAsia="es-ES"/>
              </w:rPr>
            </w:pPr>
            <w:r w:rsidRPr="0BEC58F1">
              <w:rPr>
                <w:rFonts w:ascii="Arial" w:hAnsi="Arial" w:cs="Arial"/>
                <w:b/>
                <w:bCs/>
                <w:sz w:val="16"/>
                <w:szCs w:val="16"/>
                <w:lang w:eastAsia="es-ES"/>
              </w:rPr>
              <w:t>DOCUMENTO SOPORTE</w:t>
            </w:r>
          </w:p>
        </w:tc>
        <w:tc>
          <w:tcPr>
            <w:tcW w:w="1529" w:type="dxa"/>
            <w:shd w:val="clear" w:color="auto" w:fill="B8CCE4" w:themeFill="accent1" w:themeFillTint="66"/>
          </w:tcPr>
          <w:p w:rsidRPr="00DB3E5C" w:rsidR="00205F1F" w:rsidP="0BEC58F1" w:rsidRDefault="00205F1F" w14:paraId="2A9A3A49" w14:textId="77777777">
            <w:pPr>
              <w:jc w:val="center"/>
              <w:rPr>
                <w:rFonts w:ascii="Arial" w:hAnsi="Arial" w:cs="Arial"/>
                <w:b/>
                <w:bCs/>
                <w:sz w:val="16"/>
                <w:szCs w:val="16"/>
                <w:lang w:eastAsia="es-ES"/>
              </w:rPr>
            </w:pPr>
            <w:r w:rsidRPr="0BEC58F1">
              <w:rPr>
                <w:rFonts w:ascii="Arial" w:hAnsi="Arial" w:cs="Arial"/>
                <w:b/>
                <w:bCs/>
                <w:sz w:val="16"/>
                <w:szCs w:val="16"/>
                <w:lang w:eastAsia="es-ES"/>
              </w:rPr>
              <w:t>FECHA DE APROBACIÓN</w:t>
            </w:r>
          </w:p>
        </w:tc>
        <w:tc>
          <w:tcPr>
            <w:tcW w:w="1478" w:type="dxa"/>
            <w:shd w:val="clear" w:color="auto" w:fill="B8CCE4" w:themeFill="accent1" w:themeFillTint="66"/>
            <w:vAlign w:val="center"/>
          </w:tcPr>
          <w:p w:rsidRPr="00DB3E5C" w:rsidR="00205F1F" w:rsidP="0BEC58F1" w:rsidRDefault="00205F1F" w14:paraId="79BABF48" w14:textId="77777777">
            <w:pPr>
              <w:jc w:val="center"/>
              <w:rPr>
                <w:rFonts w:ascii="Arial" w:hAnsi="Arial" w:cs="Arial"/>
                <w:b/>
                <w:bCs/>
                <w:sz w:val="16"/>
                <w:szCs w:val="16"/>
                <w:lang w:eastAsia="es-ES"/>
              </w:rPr>
            </w:pPr>
            <w:r w:rsidRPr="0BEC58F1">
              <w:rPr>
                <w:rFonts w:ascii="Arial" w:hAnsi="Arial" w:cs="Arial"/>
                <w:b/>
                <w:bCs/>
                <w:sz w:val="16"/>
                <w:szCs w:val="16"/>
                <w:lang w:eastAsia="es-ES"/>
              </w:rPr>
              <w:t>VERSIÓN</w:t>
            </w:r>
          </w:p>
        </w:tc>
      </w:tr>
      <w:tr w:rsidRPr="00DB3E5C" w:rsidR="00205F1F" w:rsidTr="5E3F4570" w14:paraId="3DE7B502" w14:textId="77777777">
        <w:trPr>
          <w:trHeight w:val="278"/>
          <w:jc w:val="center"/>
        </w:trPr>
        <w:tc>
          <w:tcPr>
            <w:tcW w:w="2735" w:type="dxa"/>
            <w:vAlign w:val="center"/>
          </w:tcPr>
          <w:p w:rsidRPr="00DB3E5C" w:rsidR="00205F1F" w:rsidP="00576AB3" w:rsidRDefault="00205F1F" w14:paraId="7934A1E6" w14:textId="77777777">
            <w:pPr>
              <w:jc w:val="both"/>
              <w:rPr>
                <w:rFonts w:ascii="Arial" w:hAnsi="Arial" w:cs="Arial"/>
                <w:sz w:val="16"/>
                <w:szCs w:val="16"/>
                <w:lang w:eastAsia="es-ES"/>
              </w:rPr>
            </w:pPr>
            <w:r w:rsidRPr="0BEC58F1">
              <w:rPr>
                <w:rFonts w:ascii="Arial" w:hAnsi="Arial" w:cs="Arial"/>
                <w:sz w:val="16"/>
                <w:szCs w:val="16"/>
                <w:lang w:eastAsia="es-ES"/>
              </w:rPr>
              <w:t>Se actualizó todo el documento</w:t>
            </w:r>
            <w:r w:rsidRPr="0BEC58F1" w:rsidR="0B43E5C5">
              <w:rPr>
                <w:rFonts w:ascii="Arial" w:hAnsi="Arial" w:cs="Arial"/>
                <w:sz w:val="16"/>
                <w:szCs w:val="16"/>
                <w:lang w:eastAsia="es-ES"/>
              </w:rPr>
              <w:t>, siendo los cambios generales los siguientes:</w:t>
            </w:r>
          </w:p>
          <w:p w:rsidRPr="00DB3E5C" w:rsidR="00576AB3" w:rsidP="00576AB3" w:rsidRDefault="00576AB3" w14:paraId="2515B716" w14:textId="77777777">
            <w:pPr>
              <w:rPr>
                <w:rFonts w:ascii="Arial" w:hAnsi="Arial" w:cs="Arial"/>
                <w:sz w:val="16"/>
                <w:szCs w:val="16"/>
                <w:lang w:eastAsia="es-ES"/>
              </w:rPr>
            </w:pPr>
          </w:p>
          <w:p w:rsidRPr="00DB3E5C" w:rsidR="00576AB3" w:rsidP="00FB5E7A" w:rsidRDefault="0B43E5C5" w14:paraId="7AFD66D5" w14:textId="5E4A981E">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Actualización de las responsabilidades;</w:t>
            </w:r>
          </w:p>
          <w:p w:rsidRPr="00DB3E5C" w:rsidR="00576AB3" w:rsidP="00FB5E7A" w:rsidRDefault="0B43E5C5" w14:paraId="6EBAB24E" w14:textId="2B191A09">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Actualización de las políticas</w:t>
            </w:r>
            <w:r w:rsidRPr="0BEC58F1" w:rsidR="00F43761">
              <w:rPr>
                <w:rFonts w:ascii="Arial" w:hAnsi="Arial" w:cs="Arial"/>
                <w:sz w:val="16"/>
                <w:szCs w:val="16"/>
                <w:lang w:eastAsia="es-ES"/>
              </w:rPr>
              <w:t>;</w:t>
            </w:r>
          </w:p>
          <w:p w:rsidRPr="00DB3E5C" w:rsidR="00576AB3" w:rsidP="00FB5E7A" w:rsidRDefault="0B43E5C5" w14:paraId="7DA3802B" w14:textId="7D088303">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Actualización de los cargos de acuerdo con la estructura organizacional de la Cooperativa</w:t>
            </w:r>
            <w:r w:rsidRPr="0BEC58F1" w:rsidR="00F43761">
              <w:rPr>
                <w:rFonts w:ascii="Arial" w:hAnsi="Arial" w:cs="Arial"/>
                <w:sz w:val="16"/>
                <w:szCs w:val="16"/>
                <w:lang w:eastAsia="es-ES"/>
              </w:rPr>
              <w:t>;</w:t>
            </w:r>
          </w:p>
          <w:p w:rsidRPr="00DB3E5C" w:rsidR="00576AB3" w:rsidP="00FB5E7A" w:rsidRDefault="0B43E5C5" w14:paraId="4B3EB4D1" w14:textId="4A970FB0">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Actualización de flujogramas y procedimientos de acuerdo con lo establecido en el Manual de Procesos</w:t>
            </w:r>
            <w:r w:rsidRPr="0BEC58F1" w:rsidR="00F43761">
              <w:rPr>
                <w:rFonts w:ascii="Arial" w:hAnsi="Arial" w:cs="Arial"/>
                <w:sz w:val="16"/>
                <w:szCs w:val="16"/>
                <w:lang w:eastAsia="es-ES"/>
              </w:rPr>
              <w:t>;</w:t>
            </w:r>
          </w:p>
          <w:p w:rsidRPr="00DB3E5C" w:rsidR="00576AB3" w:rsidP="00FB5E7A" w:rsidRDefault="0B43E5C5" w14:paraId="7AC0FBAD" w14:textId="4A37688E">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Modificación del formato de presentación del manual de acuerdo con la nueva plantilla detallada en el Manual de Procesos;</w:t>
            </w:r>
          </w:p>
          <w:p w:rsidRPr="00DB3E5C" w:rsidR="00F43761" w:rsidP="00FB5E7A" w:rsidRDefault="00F43761" w14:paraId="4AB2E8D3" w14:textId="2ECF60C4">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Actualización del glosario de términos</w:t>
            </w:r>
            <w:r w:rsidR="00424FF1">
              <w:rPr>
                <w:rFonts w:ascii="Arial" w:hAnsi="Arial" w:cs="Arial"/>
                <w:sz w:val="16"/>
                <w:szCs w:val="16"/>
                <w:lang w:eastAsia="es-ES"/>
              </w:rPr>
              <w:t>;</w:t>
            </w:r>
          </w:p>
          <w:p w:rsidRPr="00DB3E5C" w:rsidR="00576AB3" w:rsidP="00FB5E7A" w:rsidRDefault="0B43E5C5" w14:paraId="2D90F054" w14:textId="1FE23B07">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 xml:space="preserve">Actualización de los </w:t>
            </w:r>
            <w:r w:rsidR="001F6A63">
              <w:rPr>
                <w:rFonts w:ascii="Arial" w:hAnsi="Arial" w:cs="Arial"/>
                <w:sz w:val="16"/>
                <w:szCs w:val="16"/>
                <w:lang w:eastAsia="es-ES"/>
              </w:rPr>
              <w:t>Anexo</w:t>
            </w:r>
            <w:r w:rsidRPr="0BEC58F1">
              <w:rPr>
                <w:rFonts w:ascii="Arial" w:hAnsi="Arial" w:cs="Arial"/>
                <w:sz w:val="16"/>
                <w:szCs w:val="16"/>
                <w:lang w:eastAsia="es-ES"/>
              </w:rPr>
              <w:t>s:</w:t>
            </w:r>
          </w:p>
          <w:p w:rsidRPr="00DB3E5C" w:rsidR="00576AB3" w:rsidP="00FB5E7A" w:rsidRDefault="0B43E5C5" w14:paraId="27A1DA98" w14:textId="44FF4832">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 xml:space="preserve">Incorporación de </w:t>
            </w:r>
            <w:r w:rsidR="001F6A63">
              <w:rPr>
                <w:rFonts w:ascii="Arial" w:hAnsi="Arial" w:cs="Arial"/>
                <w:sz w:val="16"/>
                <w:szCs w:val="16"/>
                <w:lang w:eastAsia="es-ES"/>
              </w:rPr>
              <w:t>Anexo</w:t>
            </w:r>
            <w:r w:rsidRPr="0BEC58F1">
              <w:rPr>
                <w:rFonts w:ascii="Arial" w:hAnsi="Arial" w:cs="Arial"/>
                <w:sz w:val="16"/>
                <w:szCs w:val="16"/>
                <w:lang w:eastAsia="es-ES"/>
              </w:rPr>
              <w:t>s</w:t>
            </w:r>
            <w:r w:rsidRPr="0BEC58F1" w:rsidR="00F43761">
              <w:rPr>
                <w:rFonts w:ascii="Arial" w:hAnsi="Arial" w:cs="Arial"/>
                <w:sz w:val="16"/>
                <w:szCs w:val="16"/>
                <w:lang w:eastAsia="es-ES"/>
              </w:rPr>
              <w:t>; y</w:t>
            </w:r>
          </w:p>
          <w:p w:rsidRPr="00DB3E5C" w:rsidR="00576AB3" w:rsidP="00FB5E7A" w:rsidRDefault="0B43E5C5" w14:paraId="7026FFAE" w14:textId="1081790A">
            <w:pPr>
              <w:pStyle w:val="Prrafodelista"/>
              <w:numPr>
                <w:ilvl w:val="0"/>
                <w:numId w:val="24"/>
              </w:numPr>
              <w:ind w:left="307" w:hanging="307"/>
              <w:jc w:val="both"/>
              <w:rPr>
                <w:rFonts w:ascii="Arial" w:hAnsi="Arial" w:cs="Arial"/>
                <w:sz w:val="16"/>
                <w:szCs w:val="16"/>
                <w:lang w:eastAsia="es-ES"/>
              </w:rPr>
            </w:pPr>
            <w:r w:rsidRPr="0BEC58F1">
              <w:rPr>
                <w:rFonts w:ascii="Arial" w:hAnsi="Arial" w:cs="Arial"/>
                <w:sz w:val="16"/>
                <w:szCs w:val="16"/>
                <w:lang w:eastAsia="es-ES"/>
              </w:rPr>
              <w:t xml:space="preserve">Actualización de los logos institucionales en todos los </w:t>
            </w:r>
            <w:r w:rsidR="001F6A63">
              <w:rPr>
                <w:rFonts w:ascii="Arial" w:hAnsi="Arial" w:cs="Arial"/>
                <w:sz w:val="16"/>
                <w:szCs w:val="16"/>
                <w:lang w:eastAsia="es-ES"/>
              </w:rPr>
              <w:t>Anexo</w:t>
            </w:r>
            <w:r w:rsidRPr="0BEC58F1">
              <w:rPr>
                <w:rFonts w:ascii="Arial" w:hAnsi="Arial" w:cs="Arial"/>
                <w:sz w:val="16"/>
                <w:szCs w:val="16"/>
                <w:lang w:eastAsia="es-ES"/>
              </w:rPr>
              <w:t>s</w:t>
            </w:r>
            <w:r w:rsidRPr="0BEC58F1" w:rsidR="00F43761">
              <w:rPr>
                <w:rFonts w:ascii="Arial" w:hAnsi="Arial" w:cs="Arial"/>
                <w:sz w:val="16"/>
                <w:szCs w:val="16"/>
                <w:lang w:eastAsia="es-ES"/>
              </w:rPr>
              <w:t>.</w:t>
            </w:r>
          </w:p>
        </w:tc>
        <w:tc>
          <w:tcPr>
            <w:tcW w:w="1625" w:type="dxa"/>
            <w:vAlign w:val="center"/>
          </w:tcPr>
          <w:p w:rsidRPr="00DB3E5C" w:rsidR="00205F1F" w:rsidP="00456230" w:rsidRDefault="00205F1F" w14:paraId="232B9A78" w14:textId="77777777">
            <w:pPr>
              <w:jc w:val="center"/>
              <w:rPr>
                <w:rFonts w:ascii="Arial" w:hAnsi="Arial" w:cs="Arial"/>
                <w:sz w:val="16"/>
                <w:szCs w:val="16"/>
                <w:lang w:eastAsia="es-ES"/>
              </w:rPr>
            </w:pPr>
            <w:r w:rsidRPr="39759B03">
              <w:rPr>
                <w:rFonts w:ascii="Arial" w:hAnsi="Arial" w:cs="Arial"/>
                <w:sz w:val="16"/>
                <w:szCs w:val="16"/>
                <w:lang w:eastAsia="es-ES"/>
              </w:rPr>
              <w:t xml:space="preserve">Consejo de </w:t>
            </w:r>
            <w:r w:rsidRPr="000D5682">
              <w:rPr>
                <w:rFonts w:ascii="Arial" w:hAnsi="Arial" w:cs="Arial"/>
                <w:b/>
                <w:bCs/>
                <w:sz w:val="16"/>
                <w:szCs w:val="16"/>
                <w:lang w:eastAsia="es-ES"/>
              </w:rPr>
              <w:t>Administración</w:t>
            </w:r>
          </w:p>
        </w:tc>
        <w:tc>
          <w:tcPr>
            <w:tcW w:w="2153" w:type="dxa"/>
            <w:vAlign w:val="center"/>
          </w:tcPr>
          <w:p w:rsidRPr="00DB3E5C" w:rsidR="00205F1F" w:rsidP="00456230" w:rsidRDefault="00205F1F" w14:paraId="5AD1A291" w14:textId="7A822358">
            <w:pPr>
              <w:jc w:val="center"/>
              <w:rPr>
                <w:rFonts w:ascii="Arial" w:hAnsi="Arial" w:cs="Arial"/>
                <w:sz w:val="16"/>
                <w:szCs w:val="16"/>
                <w:lang w:eastAsia="es-ES"/>
              </w:rPr>
            </w:pPr>
          </w:p>
        </w:tc>
        <w:tc>
          <w:tcPr>
            <w:tcW w:w="1529" w:type="dxa"/>
            <w:vAlign w:val="center"/>
          </w:tcPr>
          <w:p w:rsidRPr="00DB3E5C" w:rsidR="00205F1F" w:rsidP="00456230" w:rsidRDefault="00205F1F" w14:paraId="37567EA0" w14:textId="02EDDE9F">
            <w:pPr>
              <w:jc w:val="center"/>
              <w:rPr>
                <w:rFonts w:ascii="Arial" w:hAnsi="Arial" w:cs="Arial"/>
                <w:sz w:val="16"/>
                <w:szCs w:val="16"/>
                <w:lang w:eastAsia="es-ES"/>
              </w:rPr>
            </w:pPr>
          </w:p>
        </w:tc>
        <w:tc>
          <w:tcPr>
            <w:tcW w:w="1478" w:type="dxa"/>
            <w:vAlign w:val="center"/>
          </w:tcPr>
          <w:p w:rsidRPr="00DB3E5C" w:rsidR="00205F1F" w:rsidP="00456230" w:rsidRDefault="00205F1F" w14:paraId="0C4493D3" w14:textId="77777777">
            <w:pPr>
              <w:jc w:val="center"/>
              <w:rPr>
                <w:rFonts w:ascii="Arial" w:hAnsi="Arial" w:cs="Arial"/>
                <w:sz w:val="16"/>
                <w:szCs w:val="16"/>
                <w:lang w:eastAsia="es-ES"/>
              </w:rPr>
            </w:pPr>
            <w:r w:rsidRPr="0BEC58F1">
              <w:rPr>
                <w:rFonts w:ascii="Arial" w:hAnsi="Arial" w:cs="Arial"/>
                <w:sz w:val="16"/>
                <w:szCs w:val="16"/>
                <w:lang w:eastAsia="es-ES"/>
              </w:rPr>
              <w:t>VERSIÓN 01 - 2020</w:t>
            </w:r>
          </w:p>
        </w:tc>
      </w:tr>
      <w:tr w:rsidR="6AEC405F" w:rsidTr="5E3F4570" w14:paraId="52611C0F" w14:textId="77777777">
        <w:trPr>
          <w:trHeight w:val="278"/>
          <w:jc w:val="center"/>
        </w:trPr>
        <w:tc>
          <w:tcPr>
            <w:tcW w:w="2735" w:type="dxa"/>
            <w:vAlign w:val="center"/>
          </w:tcPr>
          <w:p w:rsidR="6AEC405F" w:rsidP="6AEC405F" w:rsidRDefault="6AEC405F" w14:paraId="7F7D2A78" w14:textId="5626F868">
            <w:pPr>
              <w:rPr>
                <w:rFonts w:ascii="Arial" w:hAnsi="Arial" w:cs="Arial"/>
                <w:color w:val="00B050"/>
                <w:sz w:val="16"/>
                <w:szCs w:val="16"/>
                <w:lang w:eastAsia="es-ES"/>
              </w:rPr>
            </w:pPr>
            <w:r w:rsidRPr="46E997EC">
              <w:rPr>
                <w:rFonts w:ascii="Arial" w:hAnsi="Arial" w:cs="Arial"/>
                <w:color w:val="00B050"/>
                <w:sz w:val="16"/>
                <w:szCs w:val="16"/>
                <w:lang w:eastAsia="es-ES"/>
              </w:rPr>
              <w:t>Se actualizó todo el documento, siendo los cambios generales los siguientes:</w:t>
            </w:r>
          </w:p>
          <w:p w:rsidR="6AEC405F" w:rsidP="6AEC405F" w:rsidRDefault="7367B57B" w14:paraId="567AF081" w14:textId="5E4A981E">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las responsabilidades;</w:t>
            </w:r>
          </w:p>
          <w:p w:rsidR="6AEC405F" w:rsidP="6AEC405F" w:rsidRDefault="7367B57B" w14:paraId="0C31304B" w14:textId="286FAE7E">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políticas;</w:t>
            </w:r>
          </w:p>
          <w:p w:rsidR="6AEC405F" w:rsidP="6AEC405F" w:rsidRDefault="7367B57B" w14:paraId="163202E0" w14:textId="7D088303">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los cargos de acuerdo con la estructura organizacional de la Cooperativa;</w:t>
            </w:r>
          </w:p>
          <w:p w:rsidR="6AEC405F" w:rsidP="6AEC405F" w:rsidRDefault="7367B57B" w14:paraId="7D0C2053" w14:textId="4A970FB0">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flujogramas y procedimientos de acuerdo con lo establecido en el Manual de Procesos;</w:t>
            </w:r>
          </w:p>
          <w:p w:rsidR="6AEC405F" w:rsidP="6AEC405F" w:rsidRDefault="7367B57B" w14:paraId="30F22BC3" w14:textId="4A37688E">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Modificación del formato de presentación del manual de acuerdo con la nueva plantilla detallada en el Manual de Procesos;</w:t>
            </w:r>
          </w:p>
          <w:p w:rsidR="6AEC405F" w:rsidP="6AEC405F" w:rsidRDefault="7367B57B" w14:paraId="4595FA38" w14:textId="2ECF60C4">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del glosario de términos;</w:t>
            </w:r>
          </w:p>
          <w:p w:rsidR="6AEC405F" w:rsidP="6AEC405F" w:rsidRDefault="7367B57B" w14:paraId="48945222" w14:textId="1FE23B07">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los Anexos:</w:t>
            </w:r>
          </w:p>
          <w:p w:rsidR="6AEC405F" w:rsidP="6AEC405F" w:rsidRDefault="7367B57B" w14:paraId="4FE1A37A" w14:textId="03F0D5ED">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Incorporación de Anexos;</w:t>
            </w:r>
          </w:p>
          <w:p w:rsidR="46E997EC" w:rsidP="46E997EC" w:rsidRDefault="7367B57B" w14:paraId="346540C7" w14:textId="28823327">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Actualización de los logos institucionales en todos los Anexos</w:t>
            </w:r>
            <w:r w:rsidRPr="5E3F4570" w:rsidR="20524135">
              <w:rPr>
                <w:rFonts w:ascii="Arial" w:hAnsi="Arial" w:cs="Arial"/>
                <w:color w:val="00B050"/>
                <w:sz w:val="16"/>
                <w:szCs w:val="16"/>
                <w:lang w:eastAsia="es-ES"/>
              </w:rPr>
              <w:t>; y,</w:t>
            </w:r>
          </w:p>
          <w:p w:rsidR="6AEC405F" w:rsidP="6AEC405F" w:rsidRDefault="20524135" w14:paraId="260869AE" w14:textId="5BA2C365">
            <w:pPr>
              <w:pStyle w:val="Prrafodelista"/>
              <w:numPr>
                <w:ilvl w:val="0"/>
                <w:numId w:val="24"/>
              </w:numPr>
              <w:ind w:left="307" w:hanging="307"/>
              <w:jc w:val="both"/>
              <w:rPr>
                <w:rFonts w:ascii="Arial" w:hAnsi="Arial" w:cs="Arial"/>
                <w:color w:val="00B050"/>
                <w:sz w:val="16"/>
                <w:szCs w:val="16"/>
                <w:lang w:eastAsia="es-ES"/>
              </w:rPr>
            </w:pPr>
            <w:r w:rsidRPr="5E3F4570">
              <w:rPr>
                <w:rFonts w:ascii="Arial" w:hAnsi="Arial" w:cs="Arial"/>
                <w:color w:val="00B050"/>
                <w:sz w:val="16"/>
                <w:szCs w:val="16"/>
                <w:lang w:eastAsia="es-ES"/>
              </w:rPr>
              <w:t>Se incluyeron aspectos de agilismo, DEVOPS y de seguridad de la información.</w:t>
            </w:r>
          </w:p>
        </w:tc>
        <w:tc>
          <w:tcPr>
            <w:tcW w:w="1625" w:type="dxa"/>
            <w:vAlign w:val="center"/>
          </w:tcPr>
          <w:p w:rsidR="6AEC405F" w:rsidP="6AEC405F" w:rsidRDefault="6AEC405F" w14:paraId="393214B4" w14:textId="77777777">
            <w:pPr>
              <w:jc w:val="center"/>
              <w:rPr>
                <w:rFonts w:ascii="Arial" w:hAnsi="Arial" w:cs="Arial"/>
                <w:color w:val="00B050"/>
                <w:sz w:val="16"/>
                <w:szCs w:val="16"/>
                <w:lang w:eastAsia="es-ES"/>
              </w:rPr>
            </w:pPr>
            <w:r w:rsidRPr="46E997EC">
              <w:rPr>
                <w:rFonts w:ascii="Arial" w:hAnsi="Arial" w:cs="Arial"/>
                <w:color w:val="00B050"/>
                <w:sz w:val="16"/>
                <w:szCs w:val="16"/>
                <w:lang w:eastAsia="es-ES"/>
              </w:rPr>
              <w:t xml:space="preserve">Consejo de </w:t>
            </w:r>
            <w:r w:rsidRPr="46E997EC">
              <w:rPr>
                <w:rFonts w:ascii="Arial" w:hAnsi="Arial" w:cs="Arial"/>
                <w:b/>
                <w:color w:val="00B050"/>
                <w:sz w:val="16"/>
                <w:szCs w:val="16"/>
                <w:lang w:eastAsia="es-ES"/>
              </w:rPr>
              <w:t>Administración</w:t>
            </w:r>
          </w:p>
        </w:tc>
        <w:tc>
          <w:tcPr>
            <w:tcW w:w="2153" w:type="dxa"/>
            <w:vAlign w:val="center"/>
          </w:tcPr>
          <w:p w:rsidR="6AEC405F" w:rsidP="6AEC405F" w:rsidRDefault="6AEC405F" w14:paraId="7543532B" w14:textId="7A822358">
            <w:pPr>
              <w:jc w:val="center"/>
              <w:rPr>
                <w:rFonts w:ascii="Arial" w:hAnsi="Arial" w:cs="Arial"/>
                <w:color w:val="00B050"/>
                <w:sz w:val="16"/>
                <w:szCs w:val="16"/>
                <w:lang w:eastAsia="es-ES"/>
              </w:rPr>
            </w:pPr>
          </w:p>
        </w:tc>
        <w:tc>
          <w:tcPr>
            <w:tcW w:w="1529" w:type="dxa"/>
            <w:vAlign w:val="center"/>
          </w:tcPr>
          <w:p w:rsidR="6AEC405F" w:rsidP="6AEC405F" w:rsidRDefault="6AEC405F" w14:paraId="72A2030E" w14:textId="02EDDE9F">
            <w:pPr>
              <w:jc w:val="center"/>
              <w:rPr>
                <w:rFonts w:ascii="Arial" w:hAnsi="Arial" w:cs="Arial"/>
                <w:color w:val="00B050"/>
                <w:sz w:val="16"/>
                <w:szCs w:val="16"/>
                <w:lang w:eastAsia="es-ES"/>
              </w:rPr>
            </w:pPr>
          </w:p>
        </w:tc>
        <w:tc>
          <w:tcPr>
            <w:tcW w:w="1478" w:type="dxa"/>
            <w:vAlign w:val="center"/>
          </w:tcPr>
          <w:p w:rsidR="6AEC405F" w:rsidP="6AEC405F" w:rsidRDefault="6AEC405F" w14:paraId="34930A36" w14:textId="32710B6E">
            <w:pPr>
              <w:jc w:val="center"/>
              <w:rPr>
                <w:rFonts w:ascii="Arial" w:hAnsi="Arial" w:cs="Arial"/>
                <w:color w:val="00B050"/>
                <w:sz w:val="16"/>
                <w:szCs w:val="16"/>
                <w:lang w:eastAsia="es-ES"/>
              </w:rPr>
            </w:pPr>
            <w:r w:rsidRPr="46E997EC">
              <w:rPr>
                <w:rFonts w:ascii="Arial" w:hAnsi="Arial" w:cs="Arial"/>
                <w:color w:val="00B050"/>
                <w:sz w:val="16"/>
                <w:szCs w:val="16"/>
                <w:lang w:eastAsia="es-ES"/>
              </w:rPr>
              <w:t xml:space="preserve">VERSIÓN 01 - </w:t>
            </w:r>
            <w:r w:rsidRPr="46E997EC" w:rsidR="46E997EC">
              <w:rPr>
                <w:rFonts w:ascii="Arial" w:hAnsi="Arial" w:cs="Arial"/>
                <w:color w:val="00B050"/>
                <w:sz w:val="16"/>
                <w:szCs w:val="16"/>
                <w:lang w:eastAsia="es-ES"/>
              </w:rPr>
              <w:t>202</w:t>
            </w:r>
            <w:r w:rsidRPr="46E997EC" w:rsidR="43D94341">
              <w:rPr>
                <w:rFonts w:ascii="Arial" w:hAnsi="Arial" w:cs="Arial"/>
                <w:color w:val="00B050"/>
                <w:sz w:val="16"/>
                <w:szCs w:val="16"/>
                <w:lang w:eastAsia="es-ES"/>
              </w:rPr>
              <w:t>4</w:t>
            </w:r>
          </w:p>
        </w:tc>
      </w:tr>
      <w:bookmarkEnd w:id="3"/>
      <w:bookmarkEnd w:id="4"/>
      <w:bookmarkEnd w:id="5"/>
    </w:tbl>
    <w:p w:rsidRPr="00DB3E5C" w:rsidR="00663E85" w:rsidDel="001F59C9" w:rsidP="00F43761" w:rsidRDefault="00663E85" w14:paraId="2FCFA402" w14:textId="0E65BC3F">
      <w:pPr>
        <w:rPr>
          <w:rFonts w:ascii="Arial" w:hAnsi="Arial" w:eastAsia="Times New Roman" w:cs="Arial"/>
          <w:lang w:eastAsia="es-ES"/>
        </w:rPr>
        <w:sectPr w:rsidRPr="00DB3E5C" w:rsidDel="001F59C9" w:rsidR="00663E85" w:rsidSect="00A607D6">
          <w:headerReference w:type="even" r:id="rId18"/>
          <w:headerReference w:type="default" r:id="rId19"/>
          <w:footerReference w:type="even" r:id="rId20"/>
          <w:footerReference w:type="default" r:id="rId21"/>
          <w:footerReference w:type="first" r:id="rId22"/>
          <w:pgSz w:w="12240" w:h="15840" w:orient="portrait" w:code="123"/>
          <w:pgMar w:top="1418" w:right="1701" w:bottom="1418" w:left="1701" w:header="567" w:footer="567" w:gutter="0"/>
          <w:pgNumType w:fmt="upperRoman" w:start="1" w:chapStyle="1" w:chapSep="enDash"/>
          <w:cols w:space="708"/>
          <w:titlePg/>
          <w:docGrid w:linePitch="360"/>
        </w:sectPr>
      </w:pPr>
    </w:p>
    <w:bookmarkEnd w:id="1"/>
    <w:p w:rsidR="00C73FB8" w:rsidP="5E3F4570" w:rsidRDefault="00C73FB8" w14:paraId="6B3DEC88" w14:textId="6829C0FA">
      <w:pPr>
        <w:pStyle w:val="TDC1"/>
        <w:ind w:left="706"/>
      </w:pPr>
    </w:p>
    <w:p w:rsidRPr="007C5A1F" w:rsidR="00026F6A" w:rsidP="5E3F4570" w:rsidRDefault="002775F0" w14:paraId="2F9F4173" w14:textId="1B6F2808">
      <w:pPr>
        <w:pStyle w:val="TDC1"/>
        <w:tabs>
          <w:tab w:val="left" w:pos="435"/>
          <w:tab w:val="right" w:leader="dot" w:pos="8835"/>
        </w:tabs>
        <w:rPr>
          <w:rFonts w:ascii="Arial" w:hAnsi="Arial" w:cs="Arial" w:eastAsiaTheme="minorEastAsia"/>
          <w:b w:val="0"/>
          <w:kern w:val="2"/>
          <w14:ligatures w14:val="standardContextual"/>
        </w:rPr>
      </w:pPr>
      <w:r>
        <w:fldChar w:fldCharType="begin"/>
      </w:r>
      <w:r w:rsidR="006D3AE0">
        <w:instrText>TOC \o "1-3" \h \z \u</w:instrText>
      </w:r>
      <w:r>
        <w:fldChar w:fldCharType="separate"/>
      </w:r>
      <w:hyperlink w:anchor="_Toc427001414">
        <w:r w:rsidRPr="5E3F4570" w:rsidR="5E3F4570">
          <w:rPr>
            <w:rStyle w:val="Hipervnculo"/>
          </w:rPr>
          <w:t>1.</w:t>
        </w:r>
        <w:r w:rsidR="006D3AE0">
          <w:tab/>
        </w:r>
        <w:r w:rsidRPr="5E3F4570" w:rsidR="5E3F4570">
          <w:rPr>
            <w:rStyle w:val="Hipervnculo"/>
          </w:rPr>
          <w:t>GLOSARIO DE TÉRMINOS</w:t>
        </w:r>
        <w:r w:rsidR="006D3AE0">
          <w:tab/>
        </w:r>
        <w:r w:rsidR="006D3AE0">
          <w:fldChar w:fldCharType="begin"/>
        </w:r>
        <w:r w:rsidR="006D3AE0">
          <w:instrText>PAGEREF _Toc427001414 \h</w:instrText>
        </w:r>
        <w:r w:rsidR="006D3AE0">
          <w:fldChar w:fldCharType="separate"/>
        </w:r>
        <w:r w:rsidRPr="5E3F4570" w:rsidR="5E3F4570">
          <w:rPr>
            <w:rStyle w:val="Hipervnculo"/>
          </w:rPr>
          <w:t>4</w:t>
        </w:r>
        <w:r w:rsidR="006D3AE0">
          <w:fldChar w:fldCharType="end"/>
        </w:r>
      </w:hyperlink>
    </w:p>
    <w:p w:rsidRPr="007C5A1F" w:rsidR="00026F6A" w:rsidP="5E3F4570" w:rsidRDefault="002775F0" w14:paraId="0B9EAB5A" w14:textId="3BDD5252">
      <w:pPr>
        <w:pStyle w:val="TDC1"/>
        <w:tabs>
          <w:tab w:val="left" w:pos="435"/>
          <w:tab w:val="right" w:leader="dot" w:pos="8835"/>
        </w:tabs>
        <w:rPr>
          <w:rFonts w:ascii="Arial" w:hAnsi="Arial" w:cs="Arial" w:eastAsiaTheme="minorEastAsia"/>
          <w:b w:val="0"/>
          <w:kern w:val="2"/>
          <w14:ligatures w14:val="standardContextual"/>
        </w:rPr>
      </w:pPr>
      <w:hyperlink w:anchor="_Toc318020301">
        <w:r w:rsidRPr="5E3F4570" w:rsidR="5E3F4570">
          <w:rPr>
            <w:rStyle w:val="Hipervnculo"/>
          </w:rPr>
          <w:t>2.</w:t>
        </w:r>
        <w:r>
          <w:tab/>
        </w:r>
        <w:r w:rsidRPr="5E3F4570" w:rsidR="5E3F4570">
          <w:rPr>
            <w:rStyle w:val="Hipervnculo"/>
          </w:rPr>
          <w:t>ALCANCE</w:t>
        </w:r>
        <w:r>
          <w:tab/>
        </w:r>
        <w:r>
          <w:fldChar w:fldCharType="begin"/>
        </w:r>
        <w:r>
          <w:instrText>PAGEREF _Toc318020301 \h</w:instrText>
        </w:r>
        <w:r>
          <w:fldChar w:fldCharType="separate"/>
        </w:r>
        <w:r w:rsidRPr="5E3F4570" w:rsidR="5E3F4570">
          <w:rPr>
            <w:rStyle w:val="Hipervnculo"/>
          </w:rPr>
          <w:t>7</w:t>
        </w:r>
        <w:r>
          <w:fldChar w:fldCharType="end"/>
        </w:r>
      </w:hyperlink>
    </w:p>
    <w:p w:rsidRPr="007C5A1F" w:rsidR="00026F6A" w:rsidP="5E3F4570" w:rsidRDefault="002775F0" w14:paraId="6120559D" w14:textId="4960A3C8">
      <w:pPr>
        <w:pStyle w:val="TDC1"/>
        <w:tabs>
          <w:tab w:val="left" w:pos="435"/>
          <w:tab w:val="right" w:leader="dot" w:pos="8835"/>
        </w:tabs>
        <w:rPr>
          <w:rFonts w:ascii="Arial" w:hAnsi="Arial" w:cs="Arial" w:eastAsiaTheme="minorEastAsia"/>
          <w:b w:val="0"/>
          <w:kern w:val="2"/>
          <w14:ligatures w14:val="standardContextual"/>
        </w:rPr>
      </w:pPr>
      <w:hyperlink w:anchor="_Toc1853718410">
        <w:r w:rsidRPr="5E3F4570" w:rsidR="5E3F4570">
          <w:rPr>
            <w:rStyle w:val="Hipervnculo"/>
          </w:rPr>
          <w:t>3.</w:t>
        </w:r>
        <w:r>
          <w:tab/>
        </w:r>
        <w:r w:rsidRPr="5E3F4570" w:rsidR="5E3F4570">
          <w:rPr>
            <w:rStyle w:val="Hipervnculo"/>
          </w:rPr>
          <w:t>RESPONSABILIDADES</w:t>
        </w:r>
        <w:r>
          <w:tab/>
        </w:r>
        <w:r>
          <w:fldChar w:fldCharType="begin"/>
        </w:r>
        <w:r>
          <w:instrText>PAGEREF _Toc1853718410 \h</w:instrText>
        </w:r>
        <w:r>
          <w:fldChar w:fldCharType="separate"/>
        </w:r>
        <w:r w:rsidRPr="5E3F4570" w:rsidR="5E3F4570">
          <w:rPr>
            <w:rStyle w:val="Hipervnculo"/>
          </w:rPr>
          <w:t>8</w:t>
        </w:r>
        <w:r>
          <w:fldChar w:fldCharType="end"/>
        </w:r>
      </w:hyperlink>
    </w:p>
    <w:p w:rsidRPr="007C5A1F" w:rsidR="00026F6A" w:rsidP="5E3F4570" w:rsidRDefault="002775F0" w14:paraId="30815189" w14:textId="53F75CB5">
      <w:pPr>
        <w:pStyle w:val="TDC1"/>
        <w:tabs>
          <w:tab w:val="left" w:pos="435"/>
          <w:tab w:val="right" w:leader="dot" w:pos="8835"/>
        </w:tabs>
        <w:rPr>
          <w:rFonts w:ascii="Arial" w:hAnsi="Arial" w:cs="Arial" w:eastAsiaTheme="minorEastAsia"/>
          <w:b w:val="0"/>
          <w:kern w:val="2"/>
          <w14:ligatures w14:val="standardContextual"/>
        </w:rPr>
      </w:pPr>
      <w:hyperlink w:anchor="_Toc1232986088">
        <w:r w:rsidRPr="5E3F4570" w:rsidR="5E3F4570">
          <w:rPr>
            <w:rStyle w:val="Hipervnculo"/>
          </w:rPr>
          <w:t>4.</w:t>
        </w:r>
        <w:r>
          <w:tab/>
        </w:r>
        <w:r w:rsidRPr="5E3F4570" w:rsidR="5E3F4570">
          <w:rPr>
            <w:rStyle w:val="Hipervnculo"/>
          </w:rPr>
          <w:t>POLÍTICAS</w:t>
        </w:r>
        <w:r>
          <w:tab/>
        </w:r>
        <w:r>
          <w:fldChar w:fldCharType="begin"/>
        </w:r>
        <w:r>
          <w:instrText>PAGEREF _Toc1232986088 \h</w:instrText>
        </w:r>
        <w:r>
          <w:fldChar w:fldCharType="separate"/>
        </w:r>
        <w:r w:rsidRPr="5E3F4570" w:rsidR="5E3F4570">
          <w:rPr>
            <w:rStyle w:val="Hipervnculo"/>
          </w:rPr>
          <w:t>13</w:t>
        </w:r>
        <w:r>
          <w:fldChar w:fldCharType="end"/>
        </w:r>
      </w:hyperlink>
    </w:p>
    <w:p w:rsidRPr="007C5A1F" w:rsidR="00026F6A" w:rsidP="5E3F4570" w:rsidRDefault="002775F0" w14:paraId="6C21C504" w14:textId="70370801">
      <w:pPr>
        <w:pStyle w:val="TDC1"/>
        <w:tabs>
          <w:tab w:val="left" w:pos="435"/>
          <w:tab w:val="right" w:leader="dot" w:pos="8835"/>
        </w:tabs>
        <w:rPr>
          <w:rFonts w:ascii="Arial" w:hAnsi="Arial" w:cs="Arial" w:eastAsiaTheme="minorEastAsia"/>
          <w:b w:val="0"/>
          <w:kern w:val="2"/>
          <w14:ligatures w14:val="standardContextual"/>
        </w:rPr>
      </w:pPr>
      <w:hyperlink w:anchor="_Toc1527439786">
        <w:r w:rsidRPr="5E3F4570" w:rsidR="5E3F4570">
          <w:rPr>
            <w:rStyle w:val="Hipervnculo"/>
          </w:rPr>
          <w:t>4.1</w:t>
        </w:r>
        <w:r>
          <w:tab/>
        </w:r>
        <w:r w:rsidRPr="5E3F4570" w:rsidR="5E3F4570">
          <w:rPr>
            <w:rStyle w:val="Hipervnculo"/>
          </w:rPr>
          <w:t>GENERALES</w:t>
        </w:r>
        <w:r>
          <w:tab/>
        </w:r>
        <w:r>
          <w:fldChar w:fldCharType="begin"/>
        </w:r>
        <w:r>
          <w:instrText>PAGEREF _Toc1527439786 \h</w:instrText>
        </w:r>
        <w:r>
          <w:fldChar w:fldCharType="separate"/>
        </w:r>
        <w:r w:rsidRPr="5E3F4570" w:rsidR="5E3F4570">
          <w:rPr>
            <w:rStyle w:val="Hipervnculo"/>
          </w:rPr>
          <w:t>13</w:t>
        </w:r>
        <w:r>
          <w:fldChar w:fldCharType="end"/>
        </w:r>
      </w:hyperlink>
    </w:p>
    <w:p w:rsidRPr="007C5A1F" w:rsidR="00026F6A" w:rsidP="5E3F4570" w:rsidRDefault="002775F0" w14:paraId="669018E5" w14:textId="20FD0C33">
      <w:pPr>
        <w:pStyle w:val="TDC1"/>
        <w:tabs>
          <w:tab w:val="left" w:pos="435"/>
          <w:tab w:val="right" w:leader="dot" w:pos="8835"/>
        </w:tabs>
        <w:rPr>
          <w:rFonts w:ascii="Arial" w:hAnsi="Arial" w:cs="Arial" w:eastAsiaTheme="minorEastAsia"/>
          <w:b w:val="0"/>
          <w:kern w:val="2"/>
          <w14:ligatures w14:val="standardContextual"/>
        </w:rPr>
      </w:pPr>
      <w:hyperlink w:anchor="_Toc1322908426">
        <w:r w:rsidRPr="5E3F4570" w:rsidR="5E3F4570">
          <w:rPr>
            <w:rStyle w:val="Hipervnculo"/>
          </w:rPr>
          <w:t>4.2</w:t>
        </w:r>
        <w:r>
          <w:tab/>
        </w:r>
        <w:r w:rsidRPr="5E3F4570" w:rsidR="5E3F4570">
          <w:rPr>
            <w:rStyle w:val="Hipervnculo"/>
          </w:rPr>
          <w:t>DE LA GESTIÓN DE PROYECTOS DE DESARROLLO DE SOLUCIONES INFORMÁTICAS</w:t>
        </w:r>
        <w:r>
          <w:tab/>
        </w:r>
        <w:r>
          <w:fldChar w:fldCharType="begin"/>
        </w:r>
        <w:r>
          <w:instrText>PAGEREF _Toc1322908426 \h</w:instrText>
        </w:r>
        <w:r>
          <w:fldChar w:fldCharType="separate"/>
        </w:r>
        <w:r w:rsidRPr="5E3F4570" w:rsidR="5E3F4570">
          <w:rPr>
            <w:rStyle w:val="Hipervnculo"/>
          </w:rPr>
          <w:t>13</w:t>
        </w:r>
        <w:r>
          <w:fldChar w:fldCharType="end"/>
        </w:r>
      </w:hyperlink>
    </w:p>
    <w:p w:rsidRPr="007C5A1F" w:rsidR="00026F6A" w:rsidP="5E3F4570" w:rsidRDefault="002775F0" w14:paraId="4117FF81" w14:textId="2E3EFD8E">
      <w:pPr>
        <w:pStyle w:val="TDC1"/>
        <w:tabs>
          <w:tab w:val="left" w:pos="435"/>
          <w:tab w:val="right" w:leader="dot" w:pos="8835"/>
        </w:tabs>
        <w:rPr>
          <w:rFonts w:ascii="Arial" w:hAnsi="Arial" w:cs="Arial" w:eastAsiaTheme="minorEastAsia"/>
          <w:b w:val="0"/>
          <w:kern w:val="2"/>
          <w14:ligatures w14:val="standardContextual"/>
        </w:rPr>
      </w:pPr>
      <w:hyperlink w:anchor="_Toc701662983">
        <w:r w:rsidRPr="5E3F4570" w:rsidR="5E3F4570">
          <w:rPr>
            <w:rStyle w:val="Hipervnculo"/>
          </w:rPr>
          <w:t>4.3</w:t>
        </w:r>
        <w:r>
          <w:tab/>
        </w:r>
        <w:r w:rsidRPr="5E3F4570" w:rsidR="5E3F4570">
          <w:rPr>
            <w:rStyle w:val="Hipervnculo"/>
          </w:rPr>
          <w:t>ETAPAS DEL DESARROLLO DE LAS SOLUCIONES INFORMÁTICAS</w:t>
        </w:r>
        <w:r>
          <w:tab/>
        </w:r>
        <w:r>
          <w:fldChar w:fldCharType="begin"/>
        </w:r>
        <w:r>
          <w:instrText>PAGEREF _Toc701662983 \h</w:instrText>
        </w:r>
        <w:r>
          <w:fldChar w:fldCharType="separate"/>
        </w:r>
        <w:r w:rsidRPr="5E3F4570" w:rsidR="5E3F4570">
          <w:rPr>
            <w:rStyle w:val="Hipervnculo"/>
          </w:rPr>
          <w:t>14</w:t>
        </w:r>
        <w:r>
          <w:fldChar w:fldCharType="end"/>
        </w:r>
      </w:hyperlink>
    </w:p>
    <w:p w:rsidRPr="007C5A1F" w:rsidR="00026F6A" w:rsidP="5E3F4570" w:rsidRDefault="002775F0" w14:paraId="50B1CA6F" w14:textId="30B9D206">
      <w:pPr>
        <w:pStyle w:val="TDC3"/>
        <w:tabs>
          <w:tab w:val="clear" w:pos="8828"/>
          <w:tab w:val="left" w:pos="1095"/>
          <w:tab w:val="right" w:leader="dot" w:pos="8835"/>
        </w:tabs>
        <w:rPr>
          <w:rFonts w:ascii="Arial" w:hAnsi="Arial" w:cs="Arial" w:eastAsiaTheme="minorEastAsia"/>
          <w:noProof/>
          <w:kern w:val="2"/>
          <w:lang w:eastAsia="es-EC"/>
          <w14:ligatures w14:val="standardContextual"/>
        </w:rPr>
      </w:pPr>
      <w:hyperlink w:anchor="_Toc1055469472">
        <w:r w:rsidRPr="5E3F4570" w:rsidR="5E3F4570">
          <w:rPr>
            <w:rStyle w:val="Hipervnculo"/>
          </w:rPr>
          <w:t>4.3.1</w:t>
        </w:r>
        <w:r>
          <w:tab/>
        </w:r>
        <w:r w:rsidRPr="5E3F4570" w:rsidR="5E3F4570">
          <w:rPr>
            <w:rStyle w:val="Hipervnculo"/>
          </w:rPr>
          <w:t>ANÁLISIS</w:t>
        </w:r>
        <w:r>
          <w:tab/>
        </w:r>
        <w:r>
          <w:fldChar w:fldCharType="begin"/>
        </w:r>
        <w:r>
          <w:instrText>PAGEREF _Toc1055469472 \h</w:instrText>
        </w:r>
        <w:r>
          <w:fldChar w:fldCharType="separate"/>
        </w:r>
        <w:r w:rsidRPr="5E3F4570" w:rsidR="5E3F4570">
          <w:rPr>
            <w:rStyle w:val="Hipervnculo"/>
          </w:rPr>
          <w:t>14</w:t>
        </w:r>
        <w:r>
          <w:fldChar w:fldCharType="end"/>
        </w:r>
      </w:hyperlink>
    </w:p>
    <w:p w:rsidRPr="007C5A1F" w:rsidR="00026F6A" w:rsidP="5E3F4570" w:rsidRDefault="002775F0" w14:paraId="4FAFE49B" w14:textId="18633E77">
      <w:pPr>
        <w:pStyle w:val="TDC3"/>
        <w:tabs>
          <w:tab w:val="clear" w:pos="8828"/>
          <w:tab w:val="left" w:pos="1095"/>
          <w:tab w:val="right" w:leader="dot" w:pos="8835"/>
        </w:tabs>
        <w:rPr>
          <w:rFonts w:ascii="Arial" w:hAnsi="Arial" w:cs="Arial" w:eastAsiaTheme="minorEastAsia"/>
          <w:noProof/>
          <w:kern w:val="2"/>
          <w:lang w:eastAsia="es-EC"/>
          <w14:ligatures w14:val="standardContextual"/>
        </w:rPr>
      </w:pPr>
      <w:hyperlink w:anchor="_Toc143643035">
        <w:r w:rsidRPr="5E3F4570" w:rsidR="5E3F4570">
          <w:rPr>
            <w:rStyle w:val="Hipervnculo"/>
          </w:rPr>
          <w:t>4.3.2</w:t>
        </w:r>
        <w:r>
          <w:tab/>
        </w:r>
        <w:r w:rsidRPr="5E3F4570" w:rsidR="5E3F4570">
          <w:rPr>
            <w:rStyle w:val="Hipervnculo"/>
          </w:rPr>
          <w:t>DISEÑO</w:t>
        </w:r>
        <w:r>
          <w:tab/>
        </w:r>
        <w:r>
          <w:fldChar w:fldCharType="begin"/>
        </w:r>
        <w:r>
          <w:instrText>PAGEREF _Toc143643035 \h</w:instrText>
        </w:r>
        <w:r>
          <w:fldChar w:fldCharType="separate"/>
        </w:r>
        <w:r w:rsidRPr="5E3F4570" w:rsidR="5E3F4570">
          <w:rPr>
            <w:rStyle w:val="Hipervnculo"/>
          </w:rPr>
          <w:t>15</w:t>
        </w:r>
        <w:r>
          <w:fldChar w:fldCharType="end"/>
        </w:r>
      </w:hyperlink>
    </w:p>
    <w:p w:rsidRPr="007C5A1F" w:rsidR="00026F6A" w:rsidP="5E3F4570" w:rsidRDefault="002775F0" w14:paraId="29E1F7CF" w14:textId="6869930C">
      <w:pPr>
        <w:pStyle w:val="TDC3"/>
        <w:tabs>
          <w:tab w:val="clear" w:pos="8828"/>
          <w:tab w:val="left" w:pos="1095"/>
          <w:tab w:val="right" w:leader="dot" w:pos="8835"/>
        </w:tabs>
        <w:rPr>
          <w:rFonts w:ascii="Arial" w:hAnsi="Arial" w:cs="Arial" w:eastAsiaTheme="minorEastAsia"/>
          <w:noProof/>
          <w:kern w:val="2"/>
          <w:lang w:eastAsia="es-EC"/>
          <w14:ligatures w14:val="standardContextual"/>
        </w:rPr>
      </w:pPr>
      <w:hyperlink w:anchor="_Toc649694646">
        <w:r w:rsidRPr="5E3F4570" w:rsidR="5E3F4570">
          <w:rPr>
            <w:rStyle w:val="Hipervnculo"/>
          </w:rPr>
          <w:t>4.3.3</w:t>
        </w:r>
        <w:r>
          <w:tab/>
        </w:r>
        <w:r w:rsidRPr="5E3F4570" w:rsidR="5E3F4570">
          <w:rPr>
            <w:rStyle w:val="Hipervnculo"/>
          </w:rPr>
          <w:t>DESARROLLO</w:t>
        </w:r>
        <w:r>
          <w:tab/>
        </w:r>
        <w:r>
          <w:fldChar w:fldCharType="begin"/>
        </w:r>
        <w:r>
          <w:instrText>PAGEREF _Toc649694646 \h</w:instrText>
        </w:r>
        <w:r>
          <w:fldChar w:fldCharType="separate"/>
        </w:r>
        <w:r w:rsidRPr="5E3F4570" w:rsidR="5E3F4570">
          <w:rPr>
            <w:rStyle w:val="Hipervnculo"/>
          </w:rPr>
          <w:t>15</w:t>
        </w:r>
        <w:r>
          <w:fldChar w:fldCharType="end"/>
        </w:r>
      </w:hyperlink>
    </w:p>
    <w:p w:rsidRPr="007C5A1F" w:rsidR="00026F6A" w:rsidP="5E3F4570" w:rsidRDefault="002775F0" w14:paraId="5CEC9072" w14:textId="7F6DECC0">
      <w:pPr>
        <w:pStyle w:val="TDC3"/>
        <w:tabs>
          <w:tab w:val="clear" w:pos="8828"/>
          <w:tab w:val="left" w:pos="1095"/>
          <w:tab w:val="right" w:leader="dot" w:pos="8835"/>
        </w:tabs>
        <w:rPr>
          <w:rFonts w:ascii="Arial" w:hAnsi="Arial" w:cs="Arial" w:eastAsiaTheme="minorEastAsia"/>
          <w:noProof/>
          <w:kern w:val="2"/>
          <w:lang w:eastAsia="es-EC"/>
          <w14:ligatures w14:val="standardContextual"/>
        </w:rPr>
      </w:pPr>
      <w:hyperlink w:anchor="_Toc1499734669">
        <w:r w:rsidRPr="5E3F4570" w:rsidR="5E3F4570">
          <w:rPr>
            <w:rStyle w:val="Hipervnculo"/>
          </w:rPr>
          <w:t>4.3.4</w:t>
        </w:r>
        <w:r>
          <w:tab/>
        </w:r>
        <w:r w:rsidRPr="5E3F4570" w:rsidR="5E3F4570">
          <w:rPr>
            <w:rStyle w:val="Hipervnculo"/>
          </w:rPr>
          <w:t>PRUEBAS</w:t>
        </w:r>
        <w:r>
          <w:tab/>
        </w:r>
        <w:r>
          <w:fldChar w:fldCharType="begin"/>
        </w:r>
        <w:r>
          <w:instrText>PAGEREF _Toc1499734669 \h</w:instrText>
        </w:r>
        <w:r>
          <w:fldChar w:fldCharType="separate"/>
        </w:r>
        <w:r w:rsidRPr="5E3F4570" w:rsidR="5E3F4570">
          <w:rPr>
            <w:rStyle w:val="Hipervnculo"/>
          </w:rPr>
          <w:t>16</w:t>
        </w:r>
        <w:r>
          <w:fldChar w:fldCharType="end"/>
        </w:r>
      </w:hyperlink>
    </w:p>
    <w:p w:rsidRPr="007C5A1F" w:rsidR="00026F6A" w:rsidP="5E3F4570" w:rsidRDefault="002775F0" w14:paraId="7A6E53DB" w14:textId="6EAB01DD">
      <w:pPr>
        <w:pStyle w:val="TDC3"/>
        <w:tabs>
          <w:tab w:val="clear" w:pos="8828"/>
          <w:tab w:val="left" w:pos="1095"/>
          <w:tab w:val="right" w:leader="dot" w:pos="8835"/>
        </w:tabs>
        <w:rPr>
          <w:rFonts w:ascii="Arial" w:hAnsi="Arial" w:cs="Arial" w:eastAsiaTheme="minorEastAsia"/>
          <w:noProof/>
          <w:kern w:val="2"/>
          <w:lang w:eastAsia="es-EC"/>
          <w14:ligatures w14:val="standardContextual"/>
        </w:rPr>
      </w:pPr>
      <w:hyperlink w:anchor="_Toc374671702">
        <w:r w:rsidRPr="5E3F4570" w:rsidR="5E3F4570">
          <w:rPr>
            <w:rStyle w:val="Hipervnculo"/>
          </w:rPr>
          <w:t>4.3.5</w:t>
        </w:r>
        <w:r>
          <w:tab/>
        </w:r>
        <w:r w:rsidRPr="5E3F4570" w:rsidR="5E3F4570">
          <w:rPr>
            <w:rStyle w:val="Hipervnculo"/>
          </w:rPr>
          <w:t>IMPLEMENTACIÓN</w:t>
        </w:r>
        <w:r>
          <w:tab/>
        </w:r>
        <w:r>
          <w:fldChar w:fldCharType="begin"/>
        </w:r>
        <w:r>
          <w:instrText>PAGEREF _Toc374671702 \h</w:instrText>
        </w:r>
        <w:r>
          <w:fldChar w:fldCharType="separate"/>
        </w:r>
        <w:r w:rsidRPr="5E3F4570" w:rsidR="5E3F4570">
          <w:rPr>
            <w:rStyle w:val="Hipervnculo"/>
          </w:rPr>
          <w:t>17</w:t>
        </w:r>
        <w:r>
          <w:fldChar w:fldCharType="end"/>
        </w:r>
      </w:hyperlink>
    </w:p>
    <w:p w:rsidRPr="007C5A1F" w:rsidR="00026F6A" w:rsidP="5E3F4570" w:rsidRDefault="002775F0" w14:paraId="7593EEB8" w14:textId="55DFE183">
      <w:pPr>
        <w:pStyle w:val="TDC1"/>
        <w:tabs>
          <w:tab w:val="left" w:pos="435"/>
          <w:tab w:val="right" w:leader="dot" w:pos="8835"/>
        </w:tabs>
        <w:rPr>
          <w:rFonts w:ascii="Arial" w:hAnsi="Arial" w:cs="Arial" w:eastAsiaTheme="minorEastAsia"/>
          <w:b w:val="0"/>
          <w:kern w:val="2"/>
          <w14:ligatures w14:val="standardContextual"/>
        </w:rPr>
      </w:pPr>
      <w:hyperlink w:anchor="_Toc1049731518">
        <w:r w:rsidRPr="5E3F4570" w:rsidR="5E3F4570">
          <w:rPr>
            <w:rStyle w:val="Hipervnculo"/>
          </w:rPr>
          <w:t>4.4</w:t>
        </w:r>
        <w:r>
          <w:tab/>
        </w:r>
        <w:r w:rsidRPr="5E3F4570" w:rsidR="5E3F4570">
          <w:rPr>
            <w:rStyle w:val="Hipervnculo"/>
          </w:rPr>
          <w:t>DOCUMENTACIÓN</w:t>
        </w:r>
        <w:r>
          <w:tab/>
        </w:r>
        <w:r>
          <w:fldChar w:fldCharType="begin"/>
        </w:r>
        <w:r>
          <w:instrText>PAGEREF _Toc1049731518 \h</w:instrText>
        </w:r>
        <w:r>
          <w:fldChar w:fldCharType="separate"/>
        </w:r>
        <w:r w:rsidRPr="5E3F4570" w:rsidR="5E3F4570">
          <w:rPr>
            <w:rStyle w:val="Hipervnculo"/>
          </w:rPr>
          <w:t>18</w:t>
        </w:r>
        <w:r>
          <w:fldChar w:fldCharType="end"/>
        </w:r>
      </w:hyperlink>
    </w:p>
    <w:p w:rsidRPr="007C5A1F" w:rsidR="00026F6A" w:rsidP="5E3F4570" w:rsidRDefault="002775F0" w14:paraId="4739F3EB" w14:textId="345B9978">
      <w:pPr>
        <w:pStyle w:val="TDC1"/>
        <w:tabs>
          <w:tab w:val="left" w:pos="435"/>
          <w:tab w:val="right" w:leader="dot" w:pos="8835"/>
        </w:tabs>
        <w:rPr>
          <w:rFonts w:ascii="Arial" w:hAnsi="Arial" w:cs="Arial" w:eastAsiaTheme="minorEastAsia"/>
          <w:b w:val="0"/>
          <w:kern w:val="2"/>
          <w14:ligatures w14:val="standardContextual"/>
        </w:rPr>
      </w:pPr>
      <w:hyperlink w:anchor="_Toc1546719345">
        <w:r w:rsidRPr="5E3F4570" w:rsidR="5E3F4570">
          <w:rPr>
            <w:rStyle w:val="Hipervnculo"/>
          </w:rPr>
          <w:t>4.5</w:t>
        </w:r>
        <w:r>
          <w:tab/>
        </w:r>
        <w:r w:rsidRPr="5E3F4570" w:rsidR="5E3F4570">
          <w:rPr>
            <w:rStyle w:val="Hipervnculo"/>
          </w:rPr>
          <w:t>DE LA CONTRATACIÓN DE SERVICIO DE DESARROLLO EXTERNO</w:t>
        </w:r>
        <w:r>
          <w:tab/>
        </w:r>
        <w:r>
          <w:fldChar w:fldCharType="begin"/>
        </w:r>
        <w:r>
          <w:instrText>PAGEREF _Toc1546719345 \h</w:instrText>
        </w:r>
        <w:r>
          <w:fldChar w:fldCharType="separate"/>
        </w:r>
        <w:r w:rsidRPr="5E3F4570" w:rsidR="5E3F4570">
          <w:rPr>
            <w:rStyle w:val="Hipervnculo"/>
          </w:rPr>
          <w:t>18</w:t>
        </w:r>
        <w:r>
          <w:fldChar w:fldCharType="end"/>
        </w:r>
      </w:hyperlink>
    </w:p>
    <w:p w:rsidRPr="007C5A1F" w:rsidR="00026F6A" w:rsidP="5E3F4570" w:rsidRDefault="002775F0" w14:paraId="154F4794" w14:textId="4E730D23">
      <w:pPr>
        <w:pStyle w:val="TDC1"/>
        <w:tabs>
          <w:tab w:val="left" w:pos="435"/>
          <w:tab w:val="right" w:leader="dot" w:pos="8835"/>
        </w:tabs>
        <w:rPr>
          <w:rFonts w:ascii="Arial" w:hAnsi="Arial" w:cs="Arial" w:eastAsiaTheme="minorEastAsia"/>
          <w:b w:val="0"/>
          <w:kern w:val="2"/>
          <w14:ligatures w14:val="standardContextual"/>
        </w:rPr>
      </w:pPr>
      <w:hyperlink w:anchor="_Toc312348789">
        <w:r w:rsidRPr="5E3F4570" w:rsidR="5E3F4570">
          <w:rPr>
            <w:rStyle w:val="Hipervnculo"/>
          </w:rPr>
          <w:t>5.</w:t>
        </w:r>
        <w:r>
          <w:tab/>
        </w:r>
        <w:r w:rsidRPr="5E3F4570" w:rsidR="5E3F4570">
          <w:rPr>
            <w:rStyle w:val="Hipervnculo"/>
          </w:rPr>
          <w:t>DISPOSICIONES GENERALES</w:t>
        </w:r>
        <w:r>
          <w:tab/>
        </w:r>
        <w:r>
          <w:fldChar w:fldCharType="begin"/>
        </w:r>
        <w:r>
          <w:instrText>PAGEREF _Toc312348789 \h</w:instrText>
        </w:r>
        <w:r>
          <w:fldChar w:fldCharType="separate"/>
        </w:r>
        <w:r w:rsidRPr="5E3F4570" w:rsidR="5E3F4570">
          <w:rPr>
            <w:rStyle w:val="Hipervnculo"/>
          </w:rPr>
          <w:t>18</w:t>
        </w:r>
        <w:r>
          <w:fldChar w:fldCharType="end"/>
        </w:r>
      </w:hyperlink>
    </w:p>
    <w:p w:rsidRPr="007C5A1F" w:rsidR="00026F6A" w:rsidP="5E3F4570" w:rsidRDefault="002775F0" w14:paraId="1D79BE00" w14:textId="30339F52">
      <w:pPr>
        <w:pStyle w:val="TDC1"/>
        <w:tabs>
          <w:tab w:val="left" w:pos="435"/>
          <w:tab w:val="right" w:leader="dot" w:pos="8835"/>
        </w:tabs>
        <w:rPr>
          <w:rFonts w:ascii="Arial" w:hAnsi="Arial" w:cs="Arial" w:eastAsiaTheme="minorEastAsia"/>
          <w:b w:val="0"/>
          <w:kern w:val="2"/>
          <w14:ligatures w14:val="standardContextual"/>
        </w:rPr>
      </w:pPr>
      <w:hyperlink w:anchor="_Toc1246402625">
        <w:r w:rsidRPr="5E3F4570" w:rsidR="5E3F4570">
          <w:rPr>
            <w:rStyle w:val="Hipervnculo"/>
          </w:rPr>
          <w:t>6.</w:t>
        </w:r>
        <w:r>
          <w:tab/>
        </w:r>
        <w:r w:rsidRPr="5E3F4570" w:rsidR="5E3F4570">
          <w:rPr>
            <w:rStyle w:val="Hipervnculo"/>
          </w:rPr>
          <w:t>DISPOSICIONES TRANSITORIAS</w:t>
        </w:r>
        <w:r>
          <w:tab/>
        </w:r>
        <w:r>
          <w:fldChar w:fldCharType="begin"/>
        </w:r>
        <w:r>
          <w:instrText>PAGEREF _Toc1246402625 \h</w:instrText>
        </w:r>
        <w:r>
          <w:fldChar w:fldCharType="separate"/>
        </w:r>
        <w:r w:rsidRPr="5E3F4570" w:rsidR="5E3F4570">
          <w:rPr>
            <w:rStyle w:val="Hipervnculo"/>
          </w:rPr>
          <w:t>19</w:t>
        </w:r>
        <w:r>
          <w:fldChar w:fldCharType="end"/>
        </w:r>
      </w:hyperlink>
    </w:p>
    <w:p w:rsidRPr="007C5A1F" w:rsidR="00026F6A" w:rsidP="5E3F4570" w:rsidRDefault="002775F0" w14:paraId="627AD98B" w14:textId="5F3BCD65">
      <w:pPr>
        <w:pStyle w:val="TDC1"/>
        <w:tabs>
          <w:tab w:val="left" w:pos="435"/>
          <w:tab w:val="right" w:leader="dot" w:pos="8835"/>
        </w:tabs>
        <w:rPr>
          <w:rFonts w:ascii="Arial" w:hAnsi="Arial" w:cs="Arial" w:eastAsiaTheme="minorEastAsia"/>
          <w:b w:val="0"/>
          <w:kern w:val="2"/>
          <w14:ligatures w14:val="standardContextual"/>
        </w:rPr>
      </w:pPr>
      <w:hyperlink w:anchor="_Toc1724187060">
        <w:r w:rsidRPr="5E3F4570" w:rsidR="5E3F4570">
          <w:rPr>
            <w:rStyle w:val="Hipervnculo"/>
          </w:rPr>
          <w:t>7.</w:t>
        </w:r>
        <w:r>
          <w:tab/>
        </w:r>
        <w:r w:rsidRPr="5E3F4570" w:rsidR="5E3F4570">
          <w:rPr>
            <w:rStyle w:val="Hipervnculo"/>
          </w:rPr>
          <w:t>NORMATIVA INTERNA RELACIONADA</w:t>
        </w:r>
        <w:r>
          <w:tab/>
        </w:r>
        <w:r>
          <w:fldChar w:fldCharType="begin"/>
        </w:r>
        <w:r>
          <w:instrText>PAGEREF _Toc1724187060 \h</w:instrText>
        </w:r>
        <w:r>
          <w:fldChar w:fldCharType="separate"/>
        </w:r>
        <w:r w:rsidRPr="5E3F4570" w:rsidR="5E3F4570">
          <w:rPr>
            <w:rStyle w:val="Hipervnculo"/>
          </w:rPr>
          <w:t>19</w:t>
        </w:r>
        <w:r>
          <w:fldChar w:fldCharType="end"/>
        </w:r>
      </w:hyperlink>
    </w:p>
    <w:p w:rsidRPr="007C5A1F" w:rsidR="00026F6A" w:rsidP="5E3F4570" w:rsidRDefault="002775F0" w14:paraId="1DF897A5" w14:textId="349FE785">
      <w:pPr>
        <w:pStyle w:val="TDC1"/>
        <w:tabs>
          <w:tab w:val="left" w:pos="435"/>
          <w:tab w:val="right" w:leader="dot" w:pos="8835"/>
        </w:tabs>
        <w:rPr>
          <w:rFonts w:ascii="Arial" w:hAnsi="Arial" w:cs="Arial" w:eastAsiaTheme="minorEastAsia"/>
          <w:b w:val="0"/>
          <w:kern w:val="2"/>
          <w14:ligatures w14:val="standardContextual"/>
        </w:rPr>
      </w:pPr>
      <w:hyperlink w:anchor="_Toc667312103">
        <w:r w:rsidRPr="5E3F4570" w:rsidR="5E3F4570">
          <w:rPr>
            <w:rStyle w:val="Hipervnculo"/>
          </w:rPr>
          <w:t>8.</w:t>
        </w:r>
        <w:r>
          <w:tab/>
        </w:r>
        <w:r w:rsidRPr="5E3F4570" w:rsidR="5E3F4570">
          <w:rPr>
            <w:rStyle w:val="Hipervnculo"/>
          </w:rPr>
          <w:t>DIAGRAMAS DE PROCESO</w:t>
        </w:r>
        <w:r>
          <w:tab/>
        </w:r>
        <w:r>
          <w:fldChar w:fldCharType="begin"/>
        </w:r>
        <w:r>
          <w:instrText>PAGEREF _Toc667312103 \h</w:instrText>
        </w:r>
        <w:r>
          <w:fldChar w:fldCharType="separate"/>
        </w:r>
        <w:r w:rsidRPr="5E3F4570" w:rsidR="5E3F4570">
          <w:rPr>
            <w:rStyle w:val="Hipervnculo"/>
          </w:rPr>
          <w:t>19</w:t>
        </w:r>
        <w:r>
          <w:fldChar w:fldCharType="end"/>
        </w:r>
      </w:hyperlink>
    </w:p>
    <w:p w:rsidRPr="007C5A1F" w:rsidR="00026F6A" w:rsidP="5E3F4570" w:rsidRDefault="002775F0" w14:paraId="64DE48DD" w14:textId="1AC4C220">
      <w:pPr>
        <w:pStyle w:val="TDC1"/>
        <w:tabs>
          <w:tab w:val="left" w:pos="435"/>
          <w:tab w:val="right" w:leader="dot" w:pos="8835"/>
        </w:tabs>
        <w:rPr>
          <w:rFonts w:ascii="Arial" w:hAnsi="Arial" w:cs="Arial" w:eastAsiaTheme="minorEastAsia"/>
          <w:b w:val="0"/>
          <w:kern w:val="2"/>
          <w14:ligatures w14:val="standardContextual"/>
        </w:rPr>
      </w:pPr>
      <w:hyperlink w:anchor="_Toc1579002484">
        <w:r w:rsidRPr="5E3F4570" w:rsidR="5E3F4570">
          <w:rPr>
            <w:rStyle w:val="Hipervnculo"/>
          </w:rPr>
          <w:t>8.1</w:t>
        </w:r>
        <w:r>
          <w:tab/>
        </w:r>
        <w:r w:rsidRPr="5E3F4570" w:rsidR="5E3F4570">
          <w:rPr>
            <w:rStyle w:val="Hipervnculo"/>
          </w:rPr>
          <w:t>Análisis de requerimientos y factibilidades de soluciones informáticas</w:t>
        </w:r>
        <w:r>
          <w:tab/>
        </w:r>
        <w:r>
          <w:fldChar w:fldCharType="begin"/>
        </w:r>
        <w:r>
          <w:instrText>PAGEREF _Toc1579002484 \h</w:instrText>
        </w:r>
        <w:r>
          <w:fldChar w:fldCharType="separate"/>
        </w:r>
        <w:r w:rsidRPr="5E3F4570" w:rsidR="5E3F4570">
          <w:rPr>
            <w:rStyle w:val="Hipervnculo"/>
          </w:rPr>
          <w:t>20</w:t>
        </w:r>
        <w:r>
          <w:fldChar w:fldCharType="end"/>
        </w:r>
      </w:hyperlink>
    </w:p>
    <w:p w:rsidRPr="007C5A1F" w:rsidR="00026F6A" w:rsidP="5E3F4570" w:rsidRDefault="002775F0" w14:paraId="3E9E41C4" w14:textId="01A46627">
      <w:pPr>
        <w:pStyle w:val="TDC1"/>
        <w:tabs>
          <w:tab w:val="left" w:pos="435"/>
          <w:tab w:val="right" w:leader="dot" w:pos="8835"/>
        </w:tabs>
        <w:rPr>
          <w:rFonts w:ascii="Arial" w:hAnsi="Arial" w:cs="Arial" w:eastAsiaTheme="minorEastAsia"/>
          <w:b w:val="0"/>
          <w:kern w:val="2"/>
          <w14:ligatures w14:val="standardContextual"/>
        </w:rPr>
      </w:pPr>
      <w:hyperlink w:anchor="_Toc1000598626">
        <w:r w:rsidRPr="5E3F4570" w:rsidR="5E3F4570">
          <w:rPr>
            <w:rStyle w:val="Hipervnculo"/>
          </w:rPr>
          <w:t>8.2</w:t>
        </w:r>
        <w:r>
          <w:tab/>
        </w:r>
        <w:r w:rsidRPr="5E3F4570" w:rsidR="5E3F4570">
          <w:rPr>
            <w:rStyle w:val="Hipervnculo"/>
          </w:rPr>
          <w:t>Planificación técnica inicial</w:t>
        </w:r>
        <w:r>
          <w:tab/>
        </w:r>
        <w:r>
          <w:fldChar w:fldCharType="begin"/>
        </w:r>
        <w:r>
          <w:instrText>PAGEREF _Toc1000598626 \h</w:instrText>
        </w:r>
        <w:r>
          <w:fldChar w:fldCharType="separate"/>
        </w:r>
        <w:r w:rsidRPr="5E3F4570" w:rsidR="5E3F4570">
          <w:rPr>
            <w:rStyle w:val="Hipervnculo"/>
          </w:rPr>
          <w:t>21</w:t>
        </w:r>
        <w:r>
          <w:fldChar w:fldCharType="end"/>
        </w:r>
      </w:hyperlink>
    </w:p>
    <w:p w:rsidRPr="007C5A1F" w:rsidR="00026F6A" w:rsidP="5E3F4570" w:rsidRDefault="002775F0" w14:paraId="584DE33A" w14:textId="1D359226">
      <w:pPr>
        <w:pStyle w:val="TDC1"/>
        <w:tabs>
          <w:tab w:val="left" w:pos="435"/>
          <w:tab w:val="right" w:leader="dot" w:pos="8835"/>
        </w:tabs>
        <w:rPr>
          <w:rFonts w:ascii="Arial" w:hAnsi="Arial" w:cs="Arial" w:eastAsiaTheme="minorEastAsia"/>
          <w:b w:val="0"/>
          <w:kern w:val="2"/>
          <w14:ligatures w14:val="standardContextual"/>
        </w:rPr>
      </w:pPr>
      <w:hyperlink w:anchor="_Toc1005502216">
        <w:r w:rsidRPr="5E3F4570" w:rsidR="5E3F4570">
          <w:rPr>
            <w:rStyle w:val="Hipervnculo"/>
          </w:rPr>
          <w:t>8.3</w:t>
        </w:r>
        <w:r>
          <w:tab/>
        </w:r>
        <w:r w:rsidRPr="5E3F4570" w:rsidR="5E3F4570">
          <w:rPr>
            <w:rStyle w:val="Hipervnculo"/>
          </w:rPr>
          <w:t>Planificación de Sprint</w:t>
        </w:r>
        <w:r>
          <w:tab/>
        </w:r>
        <w:r>
          <w:fldChar w:fldCharType="begin"/>
        </w:r>
        <w:r>
          <w:instrText>PAGEREF _Toc1005502216 \h</w:instrText>
        </w:r>
        <w:r>
          <w:fldChar w:fldCharType="separate"/>
        </w:r>
        <w:r w:rsidRPr="5E3F4570" w:rsidR="5E3F4570">
          <w:rPr>
            <w:rStyle w:val="Hipervnculo"/>
          </w:rPr>
          <w:t>22</w:t>
        </w:r>
        <w:r>
          <w:fldChar w:fldCharType="end"/>
        </w:r>
      </w:hyperlink>
    </w:p>
    <w:p w:rsidRPr="007C5A1F" w:rsidR="00026F6A" w:rsidP="5E3F4570" w:rsidRDefault="002775F0" w14:paraId="3F131EE8" w14:textId="2EFD644E">
      <w:pPr>
        <w:pStyle w:val="TDC1"/>
        <w:tabs>
          <w:tab w:val="left" w:pos="435"/>
          <w:tab w:val="right" w:leader="dot" w:pos="8835"/>
        </w:tabs>
        <w:rPr>
          <w:rFonts w:ascii="Arial" w:hAnsi="Arial" w:cs="Arial" w:eastAsiaTheme="minorEastAsia"/>
          <w:b w:val="0"/>
          <w:kern w:val="2"/>
          <w14:ligatures w14:val="standardContextual"/>
        </w:rPr>
      </w:pPr>
      <w:hyperlink w:anchor="_Toc2145544895">
        <w:r w:rsidRPr="5E3F4570" w:rsidR="5E3F4570">
          <w:rPr>
            <w:rStyle w:val="Hipervnculo"/>
          </w:rPr>
          <w:t>8.4</w:t>
        </w:r>
        <w:r>
          <w:tab/>
        </w:r>
        <w:r w:rsidRPr="5E3F4570" w:rsidR="5E3F4570">
          <w:rPr>
            <w:rStyle w:val="Hipervnculo"/>
          </w:rPr>
          <w:t>Diseño de soluciones informáticas</w:t>
        </w:r>
        <w:r>
          <w:tab/>
        </w:r>
        <w:r>
          <w:fldChar w:fldCharType="begin"/>
        </w:r>
        <w:r>
          <w:instrText>PAGEREF _Toc2145544895 \h</w:instrText>
        </w:r>
        <w:r>
          <w:fldChar w:fldCharType="separate"/>
        </w:r>
        <w:r w:rsidRPr="5E3F4570" w:rsidR="5E3F4570">
          <w:rPr>
            <w:rStyle w:val="Hipervnculo"/>
          </w:rPr>
          <w:t>23</w:t>
        </w:r>
        <w:r>
          <w:fldChar w:fldCharType="end"/>
        </w:r>
      </w:hyperlink>
    </w:p>
    <w:p w:rsidRPr="007C5A1F" w:rsidR="00026F6A" w:rsidP="5E3F4570" w:rsidRDefault="002775F0" w14:paraId="5B958744" w14:textId="04EE2D68">
      <w:pPr>
        <w:pStyle w:val="TDC1"/>
        <w:tabs>
          <w:tab w:val="left" w:pos="435"/>
          <w:tab w:val="right" w:leader="dot" w:pos="8835"/>
        </w:tabs>
        <w:rPr>
          <w:rFonts w:ascii="Arial" w:hAnsi="Arial" w:cs="Arial" w:eastAsiaTheme="minorEastAsia"/>
          <w:b w:val="0"/>
          <w:kern w:val="2"/>
          <w14:ligatures w14:val="standardContextual"/>
        </w:rPr>
      </w:pPr>
      <w:hyperlink w:anchor="_Toc946086912">
        <w:r w:rsidRPr="5E3F4570" w:rsidR="5E3F4570">
          <w:rPr>
            <w:rStyle w:val="Hipervnculo"/>
          </w:rPr>
          <w:t>8.5</w:t>
        </w:r>
        <w:r>
          <w:tab/>
        </w:r>
        <w:r w:rsidRPr="5E3F4570" w:rsidR="5E3F4570">
          <w:rPr>
            <w:rStyle w:val="Hipervnculo"/>
          </w:rPr>
          <w:t>Desarrollo de soluciones informáticas</w:t>
        </w:r>
        <w:r>
          <w:tab/>
        </w:r>
        <w:r>
          <w:fldChar w:fldCharType="begin"/>
        </w:r>
        <w:r>
          <w:instrText>PAGEREF _Toc946086912 \h</w:instrText>
        </w:r>
        <w:r>
          <w:fldChar w:fldCharType="separate"/>
        </w:r>
        <w:r w:rsidRPr="5E3F4570" w:rsidR="5E3F4570">
          <w:rPr>
            <w:rStyle w:val="Hipervnculo"/>
          </w:rPr>
          <w:t>26</w:t>
        </w:r>
        <w:r>
          <w:fldChar w:fldCharType="end"/>
        </w:r>
      </w:hyperlink>
    </w:p>
    <w:p w:rsidRPr="007C5A1F" w:rsidR="00026F6A" w:rsidP="5E3F4570" w:rsidRDefault="002775F0" w14:paraId="12732581" w14:textId="6C13D41D">
      <w:pPr>
        <w:pStyle w:val="TDC1"/>
        <w:tabs>
          <w:tab w:val="left" w:pos="435"/>
          <w:tab w:val="right" w:leader="dot" w:pos="8835"/>
        </w:tabs>
        <w:rPr>
          <w:rFonts w:ascii="Arial" w:hAnsi="Arial" w:cs="Arial" w:eastAsiaTheme="minorEastAsia"/>
          <w:b w:val="0"/>
          <w:kern w:val="2"/>
          <w14:ligatures w14:val="standardContextual"/>
        </w:rPr>
      </w:pPr>
      <w:hyperlink w:anchor="_Toc79658505">
        <w:r w:rsidRPr="5E3F4570" w:rsidR="5E3F4570">
          <w:rPr>
            <w:rStyle w:val="Hipervnculo"/>
          </w:rPr>
          <w:t>8.6</w:t>
        </w:r>
        <w:r>
          <w:tab/>
        </w:r>
        <w:r w:rsidRPr="5E3F4570" w:rsidR="5E3F4570">
          <w:rPr>
            <w:rStyle w:val="Hipervnculo"/>
          </w:rPr>
          <w:t>Pruebas Técnicas</w:t>
        </w:r>
        <w:r>
          <w:tab/>
        </w:r>
        <w:r>
          <w:fldChar w:fldCharType="begin"/>
        </w:r>
        <w:r>
          <w:instrText>PAGEREF _Toc79658505 \h</w:instrText>
        </w:r>
        <w:r>
          <w:fldChar w:fldCharType="separate"/>
        </w:r>
        <w:r w:rsidRPr="5E3F4570" w:rsidR="5E3F4570">
          <w:rPr>
            <w:rStyle w:val="Hipervnculo"/>
          </w:rPr>
          <w:t>26</w:t>
        </w:r>
        <w:r>
          <w:fldChar w:fldCharType="end"/>
        </w:r>
      </w:hyperlink>
    </w:p>
    <w:p w:rsidRPr="007C5A1F" w:rsidR="00026F6A" w:rsidP="5E3F4570" w:rsidRDefault="002775F0" w14:paraId="66728B9F" w14:textId="7A811BD2">
      <w:pPr>
        <w:pStyle w:val="TDC1"/>
        <w:tabs>
          <w:tab w:val="left" w:pos="435"/>
          <w:tab w:val="right" w:leader="dot" w:pos="8835"/>
        </w:tabs>
        <w:rPr>
          <w:rFonts w:ascii="Arial" w:hAnsi="Arial" w:cs="Arial" w:eastAsiaTheme="minorEastAsia"/>
          <w:b w:val="0"/>
          <w:kern w:val="2"/>
          <w14:ligatures w14:val="standardContextual"/>
        </w:rPr>
      </w:pPr>
      <w:hyperlink w:anchor="_Toc1086571615">
        <w:r w:rsidRPr="5E3F4570" w:rsidR="5E3F4570">
          <w:rPr>
            <w:rStyle w:val="Hipervnculo"/>
          </w:rPr>
          <w:t>8.7</w:t>
        </w:r>
        <w:r>
          <w:tab/>
        </w:r>
        <w:r w:rsidRPr="5E3F4570" w:rsidR="5E3F4570">
          <w:rPr>
            <w:rStyle w:val="Hipervnculo"/>
          </w:rPr>
          <w:t>Pruebas de Usuario</w:t>
        </w:r>
        <w:r>
          <w:tab/>
        </w:r>
        <w:r>
          <w:fldChar w:fldCharType="begin"/>
        </w:r>
        <w:r>
          <w:instrText>PAGEREF _Toc1086571615 \h</w:instrText>
        </w:r>
        <w:r>
          <w:fldChar w:fldCharType="separate"/>
        </w:r>
        <w:r w:rsidRPr="5E3F4570" w:rsidR="5E3F4570">
          <w:rPr>
            <w:rStyle w:val="Hipervnculo"/>
          </w:rPr>
          <w:t>27</w:t>
        </w:r>
        <w:r>
          <w:fldChar w:fldCharType="end"/>
        </w:r>
      </w:hyperlink>
    </w:p>
    <w:p w:rsidRPr="007C5A1F" w:rsidR="00026F6A" w:rsidP="5E3F4570" w:rsidRDefault="002775F0" w14:paraId="536330B9" w14:textId="1AD0D4D3">
      <w:pPr>
        <w:pStyle w:val="TDC1"/>
        <w:tabs>
          <w:tab w:val="left" w:pos="435"/>
          <w:tab w:val="right" w:leader="dot" w:pos="8835"/>
        </w:tabs>
        <w:rPr>
          <w:rFonts w:ascii="Arial" w:hAnsi="Arial" w:cs="Arial" w:eastAsiaTheme="minorEastAsia"/>
          <w:b w:val="0"/>
          <w:kern w:val="2"/>
          <w14:ligatures w14:val="standardContextual"/>
        </w:rPr>
      </w:pPr>
      <w:hyperlink w:anchor="_Toc1156392008">
        <w:r w:rsidRPr="5E3F4570" w:rsidR="5E3F4570">
          <w:rPr>
            <w:rStyle w:val="Hipervnculo"/>
          </w:rPr>
          <w:t>8.8</w:t>
        </w:r>
        <w:r>
          <w:tab/>
        </w:r>
        <w:r w:rsidRPr="5E3F4570" w:rsidR="5E3F4570">
          <w:rPr>
            <w:rStyle w:val="Hipervnculo"/>
          </w:rPr>
          <w:t>Puesta en Producción</w:t>
        </w:r>
        <w:r>
          <w:tab/>
        </w:r>
        <w:r>
          <w:fldChar w:fldCharType="begin"/>
        </w:r>
        <w:r>
          <w:instrText>PAGEREF _Toc1156392008 \h</w:instrText>
        </w:r>
        <w:r>
          <w:fldChar w:fldCharType="separate"/>
        </w:r>
        <w:r w:rsidRPr="5E3F4570" w:rsidR="5E3F4570">
          <w:rPr>
            <w:rStyle w:val="Hipervnculo"/>
          </w:rPr>
          <w:t>29</w:t>
        </w:r>
        <w:r>
          <w:fldChar w:fldCharType="end"/>
        </w:r>
      </w:hyperlink>
    </w:p>
    <w:p w:rsidRPr="007C5A1F" w:rsidR="00026F6A" w:rsidP="5E3F4570" w:rsidRDefault="002775F0" w14:paraId="1F50FA82" w14:textId="407326CA">
      <w:pPr>
        <w:pStyle w:val="TDC1"/>
        <w:tabs>
          <w:tab w:val="left" w:pos="435"/>
          <w:tab w:val="right" w:leader="dot" w:pos="8835"/>
        </w:tabs>
        <w:rPr>
          <w:rFonts w:ascii="Arial" w:hAnsi="Arial" w:cs="Arial" w:eastAsiaTheme="minorEastAsia"/>
          <w:b w:val="0"/>
          <w:kern w:val="2"/>
          <w14:ligatures w14:val="standardContextual"/>
        </w:rPr>
      </w:pPr>
      <w:hyperlink w:anchor="_Toc1599885160">
        <w:r w:rsidRPr="5E3F4570" w:rsidR="5E3F4570">
          <w:rPr>
            <w:rStyle w:val="Hipervnculo"/>
          </w:rPr>
          <w:t>8.9</w:t>
        </w:r>
        <w:r>
          <w:tab/>
        </w:r>
        <w:r w:rsidRPr="5E3F4570" w:rsidR="5E3F4570">
          <w:rPr>
            <w:rStyle w:val="Hipervnculo"/>
          </w:rPr>
          <w:t>Plan de entrenamiento a los usuarios</w:t>
        </w:r>
        <w:r>
          <w:tab/>
        </w:r>
        <w:r>
          <w:fldChar w:fldCharType="begin"/>
        </w:r>
        <w:r>
          <w:instrText>PAGEREF _Toc1599885160 \h</w:instrText>
        </w:r>
        <w:r>
          <w:fldChar w:fldCharType="separate"/>
        </w:r>
        <w:r w:rsidRPr="5E3F4570" w:rsidR="5E3F4570">
          <w:rPr>
            <w:rStyle w:val="Hipervnculo"/>
          </w:rPr>
          <w:t>29</w:t>
        </w:r>
        <w:r>
          <w:fldChar w:fldCharType="end"/>
        </w:r>
      </w:hyperlink>
    </w:p>
    <w:p w:rsidRPr="007C5A1F" w:rsidR="00026F6A" w:rsidP="5E3F4570" w:rsidRDefault="002775F0" w14:paraId="00A703C7" w14:textId="2B8289E4">
      <w:pPr>
        <w:pStyle w:val="TDC1"/>
        <w:tabs>
          <w:tab w:val="left" w:pos="435"/>
          <w:tab w:val="right" w:leader="dot" w:pos="8835"/>
        </w:tabs>
        <w:rPr>
          <w:rFonts w:ascii="Arial" w:hAnsi="Arial" w:cs="Arial" w:eastAsiaTheme="minorEastAsia"/>
          <w:b w:val="0"/>
          <w:kern w:val="2"/>
          <w14:ligatures w14:val="standardContextual"/>
        </w:rPr>
      </w:pPr>
      <w:hyperlink w:anchor="_Toc1719594734">
        <w:r w:rsidRPr="5E3F4570" w:rsidR="5E3F4570">
          <w:rPr>
            <w:rStyle w:val="Hipervnculo"/>
          </w:rPr>
          <w:t>9.</w:t>
        </w:r>
        <w:r>
          <w:tab/>
        </w:r>
        <w:r w:rsidRPr="5E3F4570" w:rsidR="5E3F4570">
          <w:rPr>
            <w:rStyle w:val="Hipervnculo"/>
          </w:rPr>
          <w:t>PROCEDIMIENTO</w:t>
        </w:r>
        <w:r>
          <w:tab/>
        </w:r>
        <w:r>
          <w:fldChar w:fldCharType="begin"/>
        </w:r>
        <w:r>
          <w:instrText>PAGEREF _Toc1719594734 \h</w:instrText>
        </w:r>
        <w:r>
          <w:fldChar w:fldCharType="separate"/>
        </w:r>
        <w:r w:rsidRPr="5E3F4570" w:rsidR="5E3F4570">
          <w:rPr>
            <w:rStyle w:val="Hipervnculo"/>
          </w:rPr>
          <w:t>30</w:t>
        </w:r>
        <w:r>
          <w:fldChar w:fldCharType="end"/>
        </w:r>
      </w:hyperlink>
    </w:p>
    <w:p w:rsidRPr="007C5A1F" w:rsidR="00026F6A" w:rsidP="5E3F4570" w:rsidRDefault="002775F0" w14:paraId="2248A5C3" w14:textId="1731E96D">
      <w:pPr>
        <w:pStyle w:val="TDC1"/>
        <w:tabs>
          <w:tab w:val="left" w:pos="435"/>
          <w:tab w:val="right" w:leader="dot" w:pos="8835"/>
        </w:tabs>
        <w:rPr>
          <w:rFonts w:ascii="Arial" w:hAnsi="Arial" w:cs="Arial" w:eastAsiaTheme="minorEastAsia"/>
          <w:b w:val="0"/>
          <w:kern w:val="2"/>
          <w14:ligatures w14:val="standardContextual"/>
        </w:rPr>
      </w:pPr>
      <w:hyperlink w:anchor="_Toc1979322150">
        <w:r w:rsidRPr="5E3F4570" w:rsidR="5E3F4570">
          <w:rPr>
            <w:rStyle w:val="Hipervnculo"/>
          </w:rPr>
          <w:t>9.1</w:t>
        </w:r>
        <w:r>
          <w:tab/>
        </w:r>
        <w:r w:rsidRPr="5E3F4570" w:rsidR="5E3F4570">
          <w:rPr>
            <w:rStyle w:val="Hipervnculo"/>
          </w:rPr>
          <w:t>Análisis de requerimientos y factibilidades de soluciones informáticas</w:t>
        </w:r>
        <w:r>
          <w:tab/>
        </w:r>
        <w:r>
          <w:fldChar w:fldCharType="begin"/>
        </w:r>
        <w:r>
          <w:instrText>PAGEREF _Toc1979322150 \h</w:instrText>
        </w:r>
        <w:r>
          <w:fldChar w:fldCharType="separate"/>
        </w:r>
        <w:r w:rsidRPr="5E3F4570" w:rsidR="5E3F4570">
          <w:rPr>
            <w:rStyle w:val="Hipervnculo"/>
          </w:rPr>
          <w:t>31</w:t>
        </w:r>
        <w:r>
          <w:fldChar w:fldCharType="end"/>
        </w:r>
      </w:hyperlink>
    </w:p>
    <w:p w:rsidRPr="007C5A1F" w:rsidR="00026F6A" w:rsidP="5E3F4570" w:rsidRDefault="002775F0" w14:paraId="580BF3B8" w14:textId="23BC1E65">
      <w:pPr>
        <w:pStyle w:val="TDC1"/>
        <w:tabs>
          <w:tab w:val="left" w:pos="435"/>
          <w:tab w:val="right" w:leader="dot" w:pos="8835"/>
        </w:tabs>
        <w:rPr>
          <w:rFonts w:ascii="Arial" w:hAnsi="Arial" w:cs="Arial" w:eastAsiaTheme="minorEastAsia"/>
          <w:b w:val="0"/>
          <w:kern w:val="2"/>
          <w14:ligatures w14:val="standardContextual"/>
        </w:rPr>
      </w:pPr>
      <w:hyperlink w:anchor="_Toc1050392188">
        <w:r w:rsidRPr="5E3F4570" w:rsidR="5E3F4570">
          <w:rPr>
            <w:rStyle w:val="Hipervnculo"/>
          </w:rPr>
          <w:t>9.2</w:t>
        </w:r>
        <w:r>
          <w:tab/>
        </w:r>
        <w:r w:rsidRPr="5E3F4570" w:rsidR="5E3F4570">
          <w:rPr>
            <w:rStyle w:val="Hipervnculo"/>
          </w:rPr>
          <w:t>Planificación técnica inicial</w:t>
        </w:r>
        <w:r>
          <w:tab/>
        </w:r>
        <w:r>
          <w:fldChar w:fldCharType="begin"/>
        </w:r>
        <w:r>
          <w:instrText>PAGEREF _Toc1050392188 \h</w:instrText>
        </w:r>
        <w:r>
          <w:fldChar w:fldCharType="separate"/>
        </w:r>
        <w:r w:rsidRPr="5E3F4570" w:rsidR="5E3F4570">
          <w:rPr>
            <w:rStyle w:val="Hipervnculo"/>
          </w:rPr>
          <w:t>33</w:t>
        </w:r>
        <w:r>
          <w:fldChar w:fldCharType="end"/>
        </w:r>
      </w:hyperlink>
    </w:p>
    <w:p w:rsidRPr="007C5A1F" w:rsidR="00026F6A" w:rsidP="5E3F4570" w:rsidRDefault="002775F0" w14:paraId="5D91C2EE" w14:textId="2003E80E">
      <w:pPr>
        <w:pStyle w:val="TDC1"/>
        <w:tabs>
          <w:tab w:val="left" w:pos="435"/>
          <w:tab w:val="right" w:leader="dot" w:pos="8835"/>
        </w:tabs>
        <w:rPr>
          <w:rFonts w:ascii="Arial" w:hAnsi="Arial" w:cs="Arial" w:eastAsiaTheme="minorEastAsia"/>
          <w:b w:val="0"/>
          <w:kern w:val="2"/>
          <w14:ligatures w14:val="standardContextual"/>
        </w:rPr>
      </w:pPr>
      <w:hyperlink w:anchor="_Toc1366856283">
        <w:r w:rsidRPr="5E3F4570" w:rsidR="5E3F4570">
          <w:rPr>
            <w:rStyle w:val="Hipervnculo"/>
          </w:rPr>
          <w:t>9.3</w:t>
        </w:r>
        <w:r>
          <w:tab/>
        </w:r>
        <w:r w:rsidRPr="5E3F4570" w:rsidR="5E3F4570">
          <w:rPr>
            <w:rStyle w:val="Hipervnculo"/>
          </w:rPr>
          <w:t>Planificación de Sprints</w:t>
        </w:r>
        <w:r>
          <w:tab/>
        </w:r>
        <w:r>
          <w:fldChar w:fldCharType="begin"/>
        </w:r>
        <w:r>
          <w:instrText>PAGEREF _Toc1366856283 \h</w:instrText>
        </w:r>
        <w:r>
          <w:fldChar w:fldCharType="separate"/>
        </w:r>
        <w:r w:rsidRPr="5E3F4570" w:rsidR="5E3F4570">
          <w:rPr>
            <w:rStyle w:val="Hipervnculo"/>
          </w:rPr>
          <w:t>34</w:t>
        </w:r>
        <w:r>
          <w:fldChar w:fldCharType="end"/>
        </w:r>
      </w:hyperlink>
    </w:p>
    <w:p w:rsidRPr="007C5A1F" w:rsidR="00026F6A" w:rsidP="5E3F4570" w:rsidRDefault="002775F0" w14:paraId="3BF007F7" w14:textId="03D87B54">
      <w:pPr>
        <w:pStyle w:val="TDC1"/>
        <w:tabs>
          <w:tab w:val="left" w:pos="435"/>
          <w:tab w:val="right" w:leader="dot" w:pos="8835"/>
        </w:tabs>
        <w:rPr>
          <w:rFonts w:ascii="Arial" w:hAnsi="Arial" w:cs="Arial" w:eastAsiaTheme="minorEastAsia"/>
          <w:b w:val="0"/>
          <w:kern w:val="2"/>
          <w14:ligatures w14:val="standardContextual"/>
        </w:rPr>
      </w:pPr>
      <w:hyperlink w:anchor="_Toc244050112">
        <w:r w:rsidRPr="5E3F4570" w:rsidR="5E3F4570">
          <w:rPr>
            <w:rStyle w:val="Hipervnculo"/>
          </w:rPr>
          <w:t>9.4</w:t>
        </w:r>
        <w:r>
          <w:tab/>
        </w:r>
        <w:r w:rsidRPr="5E3F4570" w:rsidR="5E3F4570">
          <w:rPr>
            <w:rStyle w:val="Hipervnculo"/>
          </w:rPr>
          <w:t>Diseño de soluciones informáticas</w:t>
        </w:r>
        <w:r>
          <w:tab/>
        </w:r>
        <w:r>
          <w:fldChar w:fldCharType="begin"/>
        </w:r>
        <w:r>
          <w:instrText>PAGEREF _Toc244050112 \h</w:instrText>
        </w:r>
        <w:r>
          <w:fldChar w:fldCharType="separate"/>
        </w:r>
        <w:r w:rsidRPr="5E3F4570" w:rsidR="5E3F4570">
          <w:rPr>
            <w:rStyle w:val="Hipervnculo"/>
          </w:rPr>
          <w:t>35</w:t>
        </w:r>
        <w:r>
          <w:fldChar w:fldCharType="end"/>
        </w:r>
      </w:hyperlink>
    </w:p>
    <w:p w:rsidRPr="007C5A1F" w:rsidR="00026F6A" w:rsidP="5E3F4570" w:rsidRDefault="002775F0" w14:paraId="026E70F7" w14:textId="4622D5E7">
      <w:pPr>
        <w:pStyle w:val="TDC1"/>
        <w:tabs>
          <w:tab w:val="left" w:pos="435"/>
          <w:tab w:val="right" w:leader="dot" w:pos="8835"/>
        </w:tabs>
        <w:rPr>
          <w:rFonts w:ascii="Arial" w:hAnsi="Arial" w:cs="Arial" w:eastAsiaTheme="minorEastAsia"/>
          <w:b w:val="0"/>
          <w:kern w:val="2"/>
          <w14:ligatures w14:val="standardContextual"/>
        </w:rPr>
      </w:pPr>
      <w:hyperlink w:anchor="_Toc143237689">
        <w:r w:rsidRPr="5E3F4570" w:rsidR="5E3F4570">
          <w:rPr>
            <w:rStyle w:val="Hipervnculo"/>
          </w:rPr>
          <w:t>9.5</w:t>
        </w:r>
        <w:r>
          <w:tab/>
        </w:r>
        <w:r w:rsidRPr="5E3F4570" w:rsidR="5E3F4570">
          <w:rPr>
            <w:rStyle w:val="Hipervnculo"/>
          </w:rPr>
          <w:t>Desarrollo de soluciones informáticas.</w:t>
        </w:r>
        <w:r>
          <w:tab/>
        </w:r>
        <w:r>
          <w:fldChar w:fldCharType="begin"/>
        </w:r>
        <w:r>
          <w:instrText>PAGEREF _Toc143237689 \h</w:instrText>
        </w:r>
        <w:r>
          <w:fldChar w:fldCharType="separate"/>
        </w:r>
        <w:r w:rsidRPr="5E3F4570" w:rsidR="5E3F4570">
          <w:rPr>
            <w:rStyle w:val="Hipervnculo"/>
          </w:rPr>
          <w:t>37</w:t>
        </w:r>
        <w:r>
          <w:fldChar w:fldCharType="end"/>
        </w:r>
      </w:hyperlink>
    </w:p>
    <w:p w:rsidRPr="007C5A1F" w:rsidR="00026F6A" w:rsidP="5E3F4570" w:rsidRDefault="002775F0" w14:paraId="61F06C3A" w14:textId="7A660C7B">
      <w:pPr>
        <w:pStyle w:val="TDC1"/>
        <w:tabs>
          <w:tab w:val="left" w:pos="435"/>
          <w:tab w:val="right" w:leader="dot" w:pos="8835"/>
        </w:tabs>
        <w:rPr>
          <w:rFonts w:ascii="Arial" w:hAnsi="Arial" w:cs="Arial" w:eastAsiaTheme="minorEastAsia"/>
          <w:b w:val="0"/>
          <w:kern w:val="2"/>
          <w14:ligatures w14:val="standardContextual"/>
        </w:rPr>
      </w:pPr>
      <w:hyperlink w:anchor="_Toc1397163111">
        <w:r w:rsidRPr="5E3F4570" w:rsidR="5E3F4570">
          <w:rPr>
            <w:rStyle w:val="Hipervnculo"/>
          </w:rPr>
          <w:t>9.6</w:t>
        </w:r>
        <w:r>
          <w:tab/>
        </w:r>
        <w:r w:rsidRPr="5E3F4570" w:rsidR="5E3F4570">
          <w:rPr>
            <w:rStyle w:val="Hipervnculo"/>
          </w:rPr>
          <w:t>Pruebas Técnicas</w:t>
        </w:r>
        <w:r>
          <w:tab/>
        </w:r>
        <w:r>
          <w:fldChar w:fldCharType="begin"/>
        </w:r>
        <w:r>
          <w:instrText>PAGEREF _Toc1397163111 \h</w:instrText>
        </w:r>
        <w:r>
          <w:fldChar w:fldCharType="separate"/>
        </w:r>
        <w:r w:rsidRPr="5E3F4570" w:rsidR="5E3F4570">
          <w:rPr>
            <w:rStyle w:val="Hipervnculo"/>
          </w:rPr>
          <w:t>38</w:t>
        </w:r>
        <w:r>
          <w:fldChar w:fldCharType="end"/>
        </w:r>
      </w:hyperlink>
    </w:p>
    <w:p w:rsidRPr="007C5A1F" w:rsidR="00026F6A" w:rsidP="5E3F4570" w:rsidRDefault="002775F0" w14:paraId="5F74C543" w14:textId="39300A64">
      <w:pPr>
        <w:pStyle w:val="TDC1"/>
        <w:tabs>
          <w:tab w:val="left" w:pos="435"/>
          <w:tab w:val="right" w:leader="dot" w:pos="8835"/>
        </w:tabs>
        <w:rPr>
          <w:rFonts w:ascii="Arial" w:hAnsi="Arial" w:cs="Arial" w:eastAsiaTheme="minorEastAsia"/>
          <w:b w:val="0"/>
          <w:kern w:val="2"/>
          <w14:ligatures w14:val="standardContextual"/>
        </w:rPr>
      </w:pPr>
      <w:hyperlink w:anchor="_Toc198333017">
        <w:r w:rsidRPr="5E3F4570" w:rsidR="5E3F4570">
          <w:rPr>
            <w:rStyle w:val="Hipervnculo"/>
          </w:rPr>
          <w:t>9.7</w:t>
        </w:r>
        <w:r>
          <w:tab/>
        </w:r>
        <w:r w:rsidRPr="5E3F4570" w:rsidR="5E3F4570">
          <w:rPr>
            <w:rStyle w:val="Hipervnculo"/>
          </w:rPr>
          <w:t>Pruebas de Usuario</w:t>
        </w:r>
        <w:r>
          <w:tab/>
        </w:r>
        <w:r>
          <w:fldChar w:fldCharType="begin"/>
        </w:r>
        <w:r>
          <w:instrText>PAGEREF _Toc198333017 \h</w:instrText>
        </w:r>
        <w:r>
          <w:fldChar w:fldCharType="separate"/>
        </w:r>
        <w:r w:rsidRPr="5E3F4570" w:rsidR="5E3F4570">
          <w:rPr>
            <w:rStyle w:val="Hipervnculo"/>
          </w:rPr>
          <w:t>41</w:t>
        </w:r>
        <w:r>
          <w:fldChar w:fldCharType="end"/>
        </w:r>
      </w:hyperlink>
    </w:p>
    <w:p w:rsidRPr="007C5A1F" w:rsidR="00026F6A" w:rsidP="5E3F4570" w:rsidRDefault="002775F0" w14:paraId="1DC0842B" w14:textId="19FF5E13">
      <w:pPr>
        <w:pStyle w:val="TDC1"/>
        <w:tabs>
          <w:tab w:val="left" w:pos="435"/>
          <w:tab w:val="right" w:leader="dot" w:pos="8835"/>
        </w:tabs>
        <w:rPr>
          <w:rFonts w:ascii="Arial" w:hAnsi="Arial" w:cs="Arial" w:eastAsiaTheme="minorEastAsia"/>
          <w:b w:val="0"/>
          <w:kern w:val="2"/>
          <w14:ligatures w14:val="standardContextual"/>
        </w:rPr>
      </w:pPr>
      <w:hyperlink w:anchor="_Toc1545835621">
        <w:r w:rsidRPr="5E3F4570" w:rsidR="5E3F4570">
          <w:rPr>
            <w:rStyle w:val="Hipervnculo"/>
          </w:rPr>
          <w:t>9.8</w:t>
        </w:r>
        <w:r>
          <w:tab/>
        </w:r>
        <w:r w:rsidRPr="5E3F4570" w:rsidR="5E3F4570">
          <w:rPr>
            <w:rStyle w:val="Hipervnculo"/>
          </w:rPr>
          <w:t>Puesta en Producción de las Soluciones Informáticas.</w:t>
        </w:r>
        <w:r>
          <w:tab/>
        </w:r>
        <w:r>
          <w:fldChar w:fldCharType="begin"/>
        </w:r>
        <w:r>
          <w:instrText>PAGEREF _Toc1545835621 \h</w:instrText>
        </w:r>
        <w:r>
          <w:fldChar w:fldCharType="separate"/>
        </w:r>
        <w:r w:rsidRPr="5E3F4570" w:rsidR="5E3F4570">
          <w:rPr>
            <w:rStyle w:val="Hipervnculo"/>
          </w:rPr>
          <w:t>42</w:t>
        </w:r>
        <w:r>
          <w:fldChar w:fldCharType="end"/>
        </w:r>
      </w:hyperlink>
    </w:p>
    <w:p w:rsidRPr="007C5A1F" w:rsidR="00026F6A" w:rsidP="5E3F4570" w:rsidRDefault="002775F0" w14:paraId="7D9B1D84" w14:textId="2CEDC5FB">
      <w:pPr>
        <w:pStyle w:val="TDC1"/>
        <w:tabs>
          <w:tab w:val="left" w:pos="435"/>
          <w:tab w:val="right" w:leader="dot" w:pos="8835"/>
        </w:tabs>
        <w:rPr>
          <w:rFonts w:ascii="Arial" w:hAnsi="Arial" w:cs="Arial" w:eastAsiaTheme="minorEastAsia"/>
          <w:b w:val="0"/>
          <w:kern w:val="2"/>
          <w14:ligatures w14:val="standardContextual"/>
        </w:rPr>
      </w:pPr>
      <w:hyperlink w:anchor="_Toc1945840250">
        <w:r w:rsidRPr="5E3F4570" w:rsidR="5E3F4570">
          <w:rPr>
            <w:rStyle w:val="Hipervnculo"/>
          </w:rPr>
          <w:t>9.9</w:t>
        </w:r>
        <w:r>
          <w:tab/>
        </w:r>
        <w:r w:rsidRPr="5E3F4570" w:rsidR="5E3F4570">
          <w:rPr>
            <w:rStyle w:val="Hipervnculo"/>
          </w:rPr>
          <w:t>Plan de entrenamiento a los usuarios</w:t>
        </w:r>
        <w:r>
          <w:tab/>
        </w:r>
        <w:r>
          <w:fldChar w:fldCharType="begin"/>
        </w:r>
        <w:r>
          <w:instrText>PAGEREF _Toc1945840250 \h</w:instrText>
        </w:r>
        <w:r>
          <w:fldChar w:fldCharType="separate"/>
        </w:r>
        <w:r w:rsidRPr="5E3F4570" w:rsidR="5E3F4570">
          <w:rPr>
            <w:rStyle w:val="Hipervnculo"/>
          </w:rPr>
          <w:t>44</w:t>
        </w:r>
        <w:r>
          <w:fldChar w:fldCharType="end"/>
        </w:r>
      </w:hyperlink>
    </w:p>
    <w:p w:rsidRPr="007C5A1F" w:rsidR="00026F6A" w:rsidP="5E3F4570" w:rsidRDefault="002775F0" w14:paraId="42C83E20" w14:textId="4305E0FB">
      <w:pPr>
        <w:pStyle w:val="TDC1"/>
        <w:tabs>
          <w:tab w:val="left" w:pos="435"/>
          <w:tab w:val="right" w:leader="dot" w:pos="8835"/>
        </w:tabs>
        <w:rPr>
          <w:rFonts w:ascii="Arial" w:hAnsi="Arial" w:cs="Arial" w:eastAsiaTheme="minorEastAsia"/>
          <w:b w:val="0"/>
          <w:kern w:val="2"/>
          <w14:ligatures w14:val="standardContextual"/>
        </w:rPr>
      </w:pPr>
      <w:hyperlink w:anchor="_Toc237820127">
        <w:r w:rsidRPr="5E3F4570" w:rsidR="5E3F4570">
          <w:rPr>
            <w:rStyle w:val="Hipervnculo"/>
          </w:rPr>
          <w:t>10.</w:t>
        </w:r>
        <w:r>
          <w:tab/>
        </w:r>
        <w:r w:rsidRPr="5E3F4570" w:rsidR="5E3F4570">
          <w:rPr>
            <w:rStyle w:val="Hipervnculo"/>
          </w:rPr>
          <w:t>ANEXOS</w:t>
        </w:r>
        <w:r>
          <w:tab/>
        </w:r>
        <w:r>
          <w:fldChar w:fldCharType="begin"/>
        </w:r>
        <w:r>
          <w:instrText>PAGEREF _Toc237820127 \h</w:instrText>
        </w:r>
        <w:r>
          <w:fldChar w:fldCharType="separate"/>
        </w:r>
        <w:r w:rsidRPr="5E3F4570" w:rsidR="5E3F4570">
          <w:rPr>
            <w:rStyle w:val="Hipervnculo"/>
          </w:rPr>
          <w:t>45</w:t>
        </w:r>
        <w:r>
          <w:fldChar w:fldCharType="end"/>
        </w:r>
      </w:hyperlink>
    </w:p>
    <w:p w:rsidRPr="007C5A1F" w:rsidR="00026F6A" w:rsidP="5E3F4570" w:rsidRDefault="002775F0" w14:paraId="17041E21" w14:textId="42F8A9D9">
      <w:pPr>
        <w:pStyle w:val="TDC2"/>
        <w:rPr>
          <w:rFonts w:ascii="Arial" w:hAnsi="Arial" w:cs="Arial" w:eastAsiaTheme="minorEastAsia"/>
          <w:b w:val="0"/>
          <w:bCs w:val="0"/>
          <w:smallCaps w:val="0"/>
          <w:kern w:val="2"/>
          <w14:ligatures w14:val="standardContextual"/>
        </w:rPr>
      </w:pPr>
      <w:hyperlink w:anchor="_Toc1427705932">
        <w:r w:rsidRPr="5E3F4570" w:rsidR="5E3F4570">
          <w:rPr>
            <w:rStyle w:val="Hipervnculo"/>
          </w:rPr>
          <w:t>ANEXO #1: Herramientas para el análisis</w:t>
        </w:r>
        <w:r>
          <w:tab/>
        </w:r>
        <w:r>
          <w:fldChar w:fldCharType="begin"/>
        </w:r>
        <w:r>
          <w:instrText>PAGEREF _Toc1427705932 \h</w:instrText>
        </w:r>
        <w:r>
          <w:fldChar w:fldCharType="separate"/>
        </w:r>
        <w:r w:rsidRPr="5E3F4570" w:rsidR="5E3F4570">
          <w:rPr>
            <w:rStyle w:val="Hipervnculo"/>
          </w:rPr>
          <w:t>45</w:t>
        </w:r>
        <w:r>
          <w:fldChar w:fldCharType="end"/>
        </w:r>
      </w:hyperlink>
    </w:p>
    <w:p w:rsidRPr="007C5A1F" w:rsidR="00026F6A" w:rsidP="5E3F4570" w:rsidRDefault="002775F0" w14:paraId="14049CED" w14:textId="103B4F67">
      <w:pPr>
        <w:pStyle w:val="TDC2"/>
        <w:rPr>
          <w:rFonts w:ascii="Arial" w:hAnsi="Arial" w:cs="Arial" w:eastAsiaTheme="minorEastAsia"/>
          <w:b w:val="0"/>
          <w:bCs w:val="0"/>
          <w:smallCaps w:val="0"/>
          <w:kern w:val="2"/>
          <w14:ligatures w14:val="standardContextual"/>
        </w:rPr>
      </w:pPr>
      <w:hyperlink w:anchor="_Toc1425526562">
        <w:r w:rsidRPr="5E3F4570" w:rsidR="5E3F4570">
          <w:rPr>
            <w:rStyle w:val="Hipervnculo"/>
          </w:rPr>
          <w:t>ANEXO #2: Herramientas de diseño</w:t>
        </w:r>
        <w:r>
          <w:tab/>
        </w:r>
        <w:r>
          <w:fldChar w:fldCharType="begin"/>
        </w:r>
        <w:r>
          <w:instrText>PAGEREF _Toc1425526562 \h</w:instrText>
        </w:r>
        <w:r>
          <w:fldChar w:fldCharType="separate"/>
        </w:r>
        <w:r w:rsidRPr="5E3F4570" w:rsidR="5E3F4570">
          <w:rPr>
            <w:rStyle w:val="Hipervnculo"/>
          </w:rPr>
          <w:t>46</w:t>
        </w:r>
        <w:r>
          <w:fldChar w:fldCharType="end"/>
        </w:r>
      </w:hyperlink>
    </w:p>
    <w:p w:rsidRPr="007C5A1F" w:rsidR="00026F6A" w:rsidP="5E3F4570" w:rsidRDefault="002775F0" w14:paraId="1004E7C6" w14:textId="13AB77E2">
      <w:pPr>
        <w:pStyle w:val="TDC2"/>
        <w:rPr>
          <w:rFonts w:ascii="Arial" w:hAnsi="Arial" w:cs="Arial" w:eastAsiaTheme="minorEastAsia"/>
          <w:b w:val="0"/>
          <w:bCs w:val="0"/>
          <w:smallCaps w:val="0"/>
          <w:kern w:val="2"/>
          <w14:ligatures w14:val="standardContextual"/>
        </w:rPr>
      </w:pPr>
      <w:hyperlink w:anchor="_Toc1238752951">
        <w:r w:rsidRPr="5E3F4570" w:rsidR="5E3F4570">
          <w:rPr>
            <w:rStyle w:val="Hipervnculo"/>
          </w:rPr>
          <w:t>ANEXO #3: Herramientas de desarrollo</w:t>
        </w:r>
        <w:r>
          <w:tab/>
        </w:r>
        <w:r>
          <w:fldChar w:fldCharType="begin"/>
        </w:r>
        <w:r>
          <w:instrText>PAGEREF _Toc1238752951 \h</w:instrText>
        </w:r>
        <w:r>
          <w:fldChar w:fldCharType="separate"/>
        </w:r>
        <w:r w:rsidRPr="5E3F4570" w:rsidR="5E3F4570">
          <w:rPr>
            <w:rStyle w:val="Hipervnculo"/>
          </w:rPr>
          <w:t>49</w:t>
        </w:r>
        <w:r>
          <w:fldChar w:fldCharType="end"/>
        </w:r>
      </w:hyperlink>
    </w:p>
    <w:p w:rsidRPr="007C5A1F" w:rsidR="00026F6A" w:rsidP="5E3F4570" w:rsidRDefault="002775F0" w14:paraId="273C48D5" w14:textId="0FA8D56E">
      <w:pPr>
        <w:pStyle w:val="TDC2"/>
        <w:rPr>
          <w:rFonts w:ascii="Arial" w:hAnsi="Arial" w:cs="Arial" w:eastAsiaTheme="minorEastAsia"/>
          <w:b w:val="0"/>
          <w:bCs w:val="0"/>
          <w:smallCaps w:val="0"/>
          <w:kern w:val="2"/>
          <w14:ligatures w14:val="standardContextual"/>
        </w:rPr>
      </w:pPr>
      <w:hyperlink w:anchor="_Toc168130786">
        <w:r w:rsidRPr="5E3F4570" w:rsidR="5E3F4570">
          <w:rPr>
            <w:rStyle w:val="Hipervnculo"/>
          </w:rPr>
          <w:t>ANEXO #4: Herramienta para pruebas</w:t>
        </w:r>
        <w:r>
          <w:tab/>
        </w:r>
        <w:r>
          <w:fldChar w:fldCharType="begin"/>
        </w:r>
        <w:r>
          <w:instrText>PAGEREF _Toc168130786 \h</w:instrText>
        </w:r>
        <w:r>
          <w:fldChar w:fldCharType="separate"/>
        </w:r>
        <w:r w:rsidRPr="5E3F4570" w:rsidR="5E3F4570">
          <w:rPr>
            <w:rStyle w:val="Hipervnculo"/>
          </w:rPr>
          <w:t>56</w:t>
        </w:r>
        <w:r>
          <w:fldChar w:fldCharType="end"/>
        </w:r>
      </w:hyperlink>
    </w:p>
    <w:p w:rsidRPr="007C5A1F" w:rsidR="00026F6A" w:rsidP="5E3F4570" w:rsidRDefault="002775F0" w14:paraId="4EC2EC2B" w14:textId="1613C44A">
      <w:pPr>
        <w:pStyle w:val="TDC2"/>
        <w:rPr>
          <w:rFonts w:ascii="Arial" w:hAnsi="Arial" w:cs="Arial" w:eastAsiaTheme="minorEastAsia"/>
          <w:b w:val="0"/>
          <w:bCs w:val="0"/>
          <w:smallCaps w:val="0"/>
          <w:kern w:val="2"/>
          <w14:ligatures w14:val="standardContextual"/>
        </w:rPr>
      </w:pPr>
      <w:hyperlink w:anchor="_Toc1786163581">
        <w:r w:rsidRPr="5E3F4570" w:rsidR="5E3F4570">
          <w:rPr>
            <w:rStyle w:val="Hipervnculo"/>
          </w:rPr>
          <w:t>ANEXO #5: Herramientas de documentación</w:t>
        </w:r>
        <w:r>
          <w:tab/>
        </w:r>
        <w:r>
          <w:fldChar w:fldCharType="begin"/>
        </w:r>
        <w:r>
          <w:instrText>PAGEREF _Toc1786163581 \h</w:instrText>
        </w:r>
        <w:r>
          <w:fldChar w:fldCharType="separate"/>
        </w:r>
        <w:r w:rsidRPr="5E3F4570" w:rsidR="5E3F4570">
          <w:rPr>
            <w:rStyle w:val="Hipervnculo"/>
          </w:rPr>
          <w:t>60</w:t>
        </w:r>
        <w:r>
          <w:fldChar w:fldCharType="end"/>
        </w:r>
      </w:hyperlink>
    </w:p>
    <w:p w:rsidRPr="007C5A1F" w:rsidR="00026F6A" w:rsidP="5E3F4570" w:rsidRDefault="002775F0" w14:paraId="26EB10D4" w14:textId="0116B7DC">
      <w:pPr>
        <w:pStyle w:val="TDC2"/>
        <w:rPr>
          <w:rFonts w:ascii="Arial" w:hAnsi="Arial" w:cs="Arial" w:eastAsiaTheme="minorEastAsia"/>
          <w:b w:val="0"/>
          <w:bCs w:val="0"/>
          <w:smallCaps w:val="0"/>
          <w:kern w:val="2"/>
          <w14:ligatures w14:val="standardContextual"/>
        </w:rPr>
      </w:pPr>
      <w:hyperlink w:anchor="_Toc1644321107">
        <w:r w:rsidRPr="5E3F4570" w:rsidR="5E3F4570">
          <w:rPr>
            <w:rStyle w:val="Hipervnculo"/>
          </w:rPr>
          <w:t>ANEXO #6: Arquitectura de desarrollo de software</w:t>
        </w:r>
        <w:r>
          <w:tab/>
        </w:r>
        <w:r>
          <w:fldChar w:fldCharType="begin"/>
        </w:r>
        <w:r>
          <w:instrText>PAGEREF _Toc1644321107 \h</w:instrText>
        </w:r>
        <w:r>
          <w:fldChar w:fldCharType="separate"/>
        </w:r>
        <w:r w:rsidRPr="5E3F4570" w:rsidR="5E3F4570">
          <w:rPr>
            <w:rStyle w:val="Hipervnculo"/>
          </w:rPr>
          <w:t>63</w:t>
        </w:r>
        <w:r>
          <w:fldChar w:fldCharType="end"/>
        </w:r>
      </w:hyperlink>
    </w:p>
    <w:p w:rsidRPr="007C5A1F" w:rsidR="00026F6A" w:rsidP="5E3F4570" w:rsidRDefault="002775F0" w14:paraId="22F15B60" w14:textId="365C9D65">
      <w:pPr>
        <w:pStyle w:val="TDC2"/>
        <w:rPr>
          <w:rFonts w:ascii="Arial" w:hAnsi="Arial" w:cs="Arial" w:eastAsiaTheme="minorEastAsia"/>
          <w:b w:val="0"/>
          <w:bCs w:val="0"/>
          <w:smallCaps w:val="0"/>
          <w:kern w:val="2"/>
          <w14:ligatures w14:val="standardContextual"/>
        </w:rPr>
      </w:pPr>
      <w:hyperlink w:anchor="_Toc1832173490">
        <w:r w:rsidRPr="5E3F4570" w:rsidR="5E3F4570">
          <w:rPr>
            <w:rStyle w:val="Hipervnculo"/>
          </w:rPr>
          <w:t>ANEXO #7: Estándares de programación y base de datos</w:t>
        </w:r>
        <w:r>
          <w:tab/>
        </w:r>
        <w:r>
          <w:fldChar w:fldCharType="begin"/>
        </w:r>
        <w:r>
          <w:instrText>PAGEREF _Toc1832173490 \h</w:instrText>
        </w:r>
        <w:r>
          <w:fldChar w:fldCharType="separate"/>
        </w:r>
        <w:r w:rsidRPr="5E3F4570" w:rsidR="5E3F4570">
          <w:rPr>
            <w:rStyle w:val="Hipervnculo"/>
          </w:rPr>
          <w:t>66</w:t>
        </w:r>
        <w:r>
          <w:fldChar w:fldCharType="end"/>
        </w:r>
      </w:hyperlink>
    </w:p>
    <w:p w:rsidRPr="007C5A1F" w:rsidR="00026F6A" w:rsidP="5E3F4570" w:rsidRDefault="002775F0" w14:paraId="204B3ADB" w14:textId="3EBA85F2">
      <w:pPr>
        <w:pStyle w:val="TDC2"/>
        <w:rPr>
          <w:rFonts w:ascii="Arial" w:hAnsi="Arial" w:cs="Arial" w:eastAsiaTheme="minorEastAsia"/>
          <w:b w:val="0"/>
          <w:bCs w:val="0"/>
          <w:smallCaps w:val="0"/>
          <w:kern w:val="2"/>
          <w14:ligatures w14:val="standardContextual"/>
        </w:rPr>
      </w:pPr>
      <w:hyperlink w:anchor="_Toc295737795">
        <w:r w:rsidRPr="5E3F4570" w:rsidR="5E3F4570">
          <w:rPr>
            <w:rStyle w:val="Hipervnculo"/>
          </w:rPr>
          <w:t>ANEXO #8: Informe de entrenamiento</w:t>
        </w:r>
        <w:r>
          <w:tab/>
        </w:r>
        <w:r>
          <w:fldChar w:fldCharType="begin"/>
        </w:r>
        <w:r>
          <w:instrText>PAGEREF _Toc295737795 \h</w:instrText>
        </w:r>
        <w:r>
          <w:fldChar w:fldCharType="separate"/>
        </w:r>
        <w:r w:rsidRPr="5E3F4570" w:rsidR="5E3F4570">
          <w:rPr>
            <w:rStyle w:val="Hipervnculo"/>
          </w:rPr>
          <w:t>75</w:t>
        </w:r>
        <w:r>
          <w:fldChar w:fldCharType="end"/>
        </w:r>
      </w:hyperlink>
    </w:p>
    <w:p w:rsidRPr="007C5A1F" w:rsidR="00026F6A" w:rsidP="5E3F4570" w:rsidRDefault="002775F0" w14:paraId="011DBA41" w14:textId="474351BE">
      <w:pPr>
        <w:pStyle w:val="TDC2"/>
        <w:rPr>
          <w:rFonts w:ascii="Arial" w:hAnsi="Arial" w:cs="Arial" w:eastAsiaTheme="minorEastAsia"/>
          <w:b w:val="0"/>
          <w:bCs w:val="0"/>
          <w:smallCaps w:val="0"/>
          <w:kern w:val="2"/>
          <w14:ligatures w14:val="standardContextual"/>
        </w:rPr>
      </w:pPr>
      <w:hyperlink w:anchor="_Toc1779077576">
        <w:r w:rsidRPr="5E3F4570" w:rsidR="5E3F4570">
          <w:rPr>
            <w:rStyle w:val="Hipervnculo"/>
          </w:rPr>
          <w:t>ANEXO #9: Desarrollo de software seguro</w:t>
        </w:r>
        <w:r>
          <w:tab/>
        </w:r>
        <w:r>
          <w:fldChar w:fldCharType="begin"/>
        </w:r>
        <w:r>
          <w:instrText>PAGEREF _Toc1779077576 \h</w:instrText>
        </w:r>
        <w:r>
          <w:fldChar w:fldCharType="separate"/>
        </w:r>
        <w:r w:rsidRPr="5E3F4570" w:rsidR="5E3F4570">
          <w:rPr>
            <w:rStyle w:val="Hipervnculo"/>
          </w:rPr>
          <w:t>75</w:t>
        </w:r>
        <w:r>
          <w:fldChar w:fldCharType="end"/>
        </w:r>
      </w:hyperlink>
    </w:p>
    <w:p w:rsidRPr="007C5A1F" w:rsidR="00026F6A" w:rsidP="5E3F4570" w:rsidRDefault="002775F0" w14:paraId="6C7F0928" w14:textId="2A7AF5BB">
      <w:pPr>
        <w:pStyle w:val="TDC2"/>
        <w:rPr>
          <w:rFonts w:ascii="Arial" w:hAnsi="Arial" w:cs="Arial" w:eastAsiaTheme="minorEastAsia"/>
          <w:b w:val="0"/>
          <w:bCs w:val="0"/>
          <w:smallCaps w:val="0"/>
          <w:kern w:val="2"/>
          <w14:ligatures w14:val="standardContextual"/>
        </w:rPr>
      </w:pPr>
      <w:hyperlink w:anchor="_Toc1063576364">
        <w:r w:rsidRPr="5E3F4570" w:rsidR="5E3F4570">
          <w:rPr>
            <w:rStyle w:val="Hipervnculo"/>
          </w:rPr>
          <w:t>ANEXO #10: Requerimiento a la Dirección de Tecnología de la Información</w:t>
        </w:r>
        <w:r>
          <w:tab/>
        </w:r>
        <w:r>
          <w:fldChar w:fldCharType="begin"/>
        </w:r>
        <w:r>
          <w:instrText>PAGEREF _Toc1063576364 \h</w:instrText>
        </w:r>
        <w:r>
          <w:fldChar w:fldCharType="separate"/>
        </w:r>
        <w:r w:rsidRPr="5E3F4570" w:rsidR="5E3F4570">
          <w:rPr>
            <w:rStyle w:val="Hipervnculo"/>
          </w:rPr>
          <w:t>78</w:t>
        </w:r>
        <w:r>
          <w:fldChar w:fldCharType="end"/>
        </w:r>
      </w:hyperlink>
    </w:p>
    <w:p w:rsidRPr="007C5A1F" w:rsidR="00026F6A" w:rsidP="5E3F4570" w:rsidRDefault="002775F0" w14:paraId="608F308D" w14:textId="6BE42A9B">
      <w:pPr>
        <w:pStyle w:val="TDC2"/>
        <w:rPr>
          <w:rFonts w:ascii="Arial" w:hAnsi="Arial" w:cs="Arial" w:eastAsiaTheme="minorEastAsia"/>
          <w:b w:val="0"/>
          <w:bCs w:val="0"/>
          <w:smallCaps w:val="0"/>
          <w:kern w:val="2"/>
          <w14:ligatures w14:val="standardContextual"/>
        </w:rPr>
      </w:pPr>
      <w:hyperlink w:anchor="_Toc340180713">
        <w:r w:rsidRPr="5E3F4570" w:rsidR="5E3F4570">
          <w:rPr>
            <w:rStyle w:val="Hipervnculo"/>
          </w:rPr>
          <w:t>ANEXO #11: Cronograma de trabajo</w:t>
        </w:r>
        <w:r>
          <w:tab/>
        </w:r>
        <w:r>
          <w:fldChar w:fldCharType="begin"/>
        </w:r>
        <w:r>
          <w:instrText>PAGEREF _Toc340180713 \h</w:instrText>
        </w:r>
        <w:r>
          <w:fldChar w:fldCharType="separate"/>
        </w:r>
        <w:r w:rsidRPr="5E3F4570" w:rsidR="5E3F4570">
          <w:rPr>
            <w:rStyle w:val="Hipervnculo"/>
          </w:rPr>
          <w:t>79</w:t>
        </w:r>
        <w:r>
          <w:fldChar w:fldCharType="end"/>
        </w:r>
      </w:hyperlink>
    </w:p>
    <w:p w:rsidRPr="007C5A1F" w:rsidR="00026F6A" w:rsidP="5E3F4570" w:rsidRDefault="002775F0" w14:paraId="704681B0" w14:textId="5436790E">
      <w:pPr>
        <w:pStyle w:val="TDC2"/>
        <w:rPr>
          <w:rFonts w:ascii="Arial" w:hAnsi="Arial" w:cs="Arial" w:eastAsiaTheme="minorEastAsia"/>
          <w:b w:val="0"/>
          <w:bCs w:val="0"/>
          <w:smallCaps w:val="0"/>
          <w:kern w:val="2"/>
          <w14:ligatures w14:val="standardContextual"/>
        </w:rPr>
      </w:pPr>
      <w:hyperlink w:anchor="_Toc580664737">
        <w:r w:rsidRPr="5E3F4570" w:rsidR="5E3F4570">
          <w:rPr>
            <w:rStyle w:val="Hipervnculo"/>
          </w:rPr>
          <w:t>ANEXO #12: Prototipado con Penpot</w:t>
        </w:r>
        <w:r>
          <w:tab/>
        </w:r>
        <w:r>
          <w:fldChar w:fldCharType="begin"/>
        </w:r>
        <w:r>
          <w:instrText>PAGEREF _Toc580664737 \h</w:instrText>
        </w:r>
        <w:r>
          <w:fldChar w:fldCharType="separate"/>
        </w:r>
        <w:r w:rsidRPr="5E3F4570" w:rsidR="5E3F4570">
          <w:rPr>
            <w:rStyle w:val="Hipervnculo"/>
          </w:rPr>
          <w:t>80</w:t>
        </w:r>
        <w:r>
          <w:fldChar w:fldCharType="end"/>
        </w:r>
      </w:hyperlink>
    </w:p>
    <w:p w:rsidRPr="007C5A1F" w:rsidR="00026F6A" w:rsidP="5E3F4570" w:rsidRDefault="002775F0" w14:paraId="5BEA2F6D" w14:textId="4D8098F6">
      <w:pPr>
        <w:pStyle w:val="TDC2"/>
        <w:rPr>
          <w:rFonts w:ascii="Arial" w:hAnsi="Arial" w:cs="Arial" w:eastAsiaTheme="minorEastAsia"/>
          <w:b w:val="0"/>
          <w:bCs w:val="0"/>
          <w:smallCaps w:val="0"/>
          <w:kern w:val="2"/>
          <w14:ligatures w14:val="standardContextual"/>
        </w:rPr>
      </w:pPr>
      <w:hyperlink w:anchor="_Toc495293116">
        <w:r w:rsidRPr="5E3F4570" w:rsidR="5E3F4570">
          <w:rPr>
            <w:rStyle w:val="Hipervnculo"/>
          </w:rPr>
          <w:t>ANEXO #13: Lineamientos del Proyecto</w:t>
        </w:r>
        <w:r>
          <w:tab/>
        </w:r>
        <w:r>
          <w:fldChar w:fldCharType="begin"/>
        </w:r>
        <w:r>
          <w:instrText>PAGEREF _Toc495293116 \h</w:instrText>
        </w:r>
        <w:r>
          <w:fldChar w:fldCharType="separate"/>
        </w:r>
        <w:r w:rsidRPr="5E3F4570" w:rsidR="5E3F4570">
          <w:rPr>
            <w:rStyle w:val="Hipervnculo"/>
          </w:rPr>
          <w:t>82</w:t>
        </w:r>
        <w:r>
          <w:fldChar w:fldCharType="end"/>
        </w:r>
      </w:hyperlink>
    </w:p>
    <w:p w:rsidRPr="007C5A1F" w:rsidR="00026F6A" w:rsidP="5E3F4570" w:rsidRDefault="002775F0" w14:paraId="422A576B" w14:textId="57EDFD14">
      <w:pPr>
        <w:pStyle w:val="TDC2"/>
        <w:rPr>
          <w:rFonts w:ascii="Arial" w:hAnsi="Arial" w:cs="Arial" w:eastAsiaTheme="minorEastAsia"/>
          <w:b w:val="0"/>
          <w:bCs w:val="0"/>
          <w:smallCaps w:val="0"/>
          <w:kern w:val="2"/>
          <w14:ligatures w14:val="standardContextual"/>
        </w:rPr>
      </w:pPr>
      <w:hyperlink w:anchor="_Toc801766568">
        <w:r w:rsidRPr="5E3F4570" w:rsidR="5E3F4570">
          <w:rPr>
            <w:rStyle w:val="Hipervnculo"/>
          </w:rPr>
          <w:t>ANEXO #14: Plan de Pruebas</w:t>
        </w:r>
        <w:r>
          <w:tab/>
        </w:r>
        <w:r>
          <w:fldChar w:fldCharType="begin"/>
        </w:r>
        <w:r>
          <w:instrText>PAGEREF _Toc801766568 \h</w:instrText>
        </w:r>
        <w:r>
          <w:fldChar w:fldCharType="separate"/>
        </w:r>
        <w:r w:rsidRPr="5E3F4570" w:rsidR="5E3F4570">
          <w:rPr>
            <w:rStyle w:val="Hipervnculo"/>
          </w:rPr>
          <w:t>84</w:t>
        </w:r>
        <w:r>
          <w:fldChar w:fldCharType="end"/>
        </w:r>
      </w:hyperlink>
    </w:p>
    <w:p w:rsidRPr="007C5A1F" w:rsidR="00026F6A" w:rsidP="5E3F4570" w:rsidRDefault="002775F0" w14:paraId="6D687025" w14:textId="282CF88A">
      <w:pPr>
        <w:pStyle w:val="TDC2"/>
        <w:rPr>
          <w:rFonts w:ascii="Arial" w:hAnsi="Arial" w:cs="Arial" w:eastAsiaTheme="minorEastAsia"/>
          <w:b w:val="0"/>
          <w:bCs w:val="0"/>
          <w:smallCaps w:val="0"/>
          <w:kern w:val="2"/>
          <w14:ligatures w14:val="standardContextual"/>
        </w:rPr>
      </w:pPr>
      <w:hyperlink w:anchor="_Toc839784775">
        <w:r w:rsidRPr="5E3F4570" w:rsidR="5E3F4570">
          <w:rPr>
            <w:rStyle w:val="Hipervnculo"/>
          </w:rPr>
          <w:t>ANEXO #15: Bitácora de errores</w:t>
        </w:r>
        <w:r>
          <w:tab/>
        </w:r>
        <w:r>
          <w:fldChar w:fldCharType="begin"/>
        </w:r>
        <w:r>
          <w:instrText>PAGEREF _Toc839784775 \h</w:instrText>
        </w:r>
        <w:r>
          <w:fldChar w:fldCharType="separate"/>
        </w:r>
        <w:r w:rsidRPr="5E3F4570" w:rsidR="5E3F4570">
          <w:rPr>
            <w:rStyle w:val="Hipervnculo"/>
          </w:rPr>
          <w:t>86</w:t>
        </w:r>
        <w:r>
          <w:fldChar w:fldCharType="end"/>
        </w:r>
      </w:hyperlink>
    </w:p>
    <w:p w:rsidRPr="007C5A1F" w:rsidR="00026F6A" w:rsidP="5E3F4570" w:rsidRDefault="002775F0" w14:paraId="5AA33832" w14:textId="71C6BDC0">
      <w:pPr>
        <w:pStyle w:val="TDC2"/>
        <w:rPr>
          <w:rFonts w:ascii="Arial" w:hAnsi="Arial" w:cs="Arial" w:eastAsiaTheme="minorEastAsia"/>
          <w:b w:val="0"/>
          <w:bCs w:val="0"/>
          <w:smallCaps w:val="0"/>
          <w:kern w:val="2"/>
          <w14:ligatures w14:val="standardContextual"/>
        </w:rPr>
      </w:pPr>
      <w:hyperlink w:anchor="_Toc520963005">
        <w:r w:rsidRPr="5E3F4570" w:rsidR="5E3F4570">
          <w:rPr>
            <w:rStyle w:val="Hipervnculo"/>
          </w:rPr>
          <w:t>ANEXO #16: Solicitud de ejecución de pruebas técnicas</w:t>
        </w:r>
        <w:r>
          <w:tab/>
        </w:r>
        <w:r>
          <w:fldChar w:fldCharType="begin"/>
        </w:r>
        <w:r>
          <w:instrText>PAGEREF _Toc520963005 \h</w:instrText>
        </w:r>
        <w:r>
          <w:fldChar w:fldCharType="separate"/>
        </w:r>
        <w:r w:rsidRPr="5E3F4570" w:rsidR="5E3F4570">
          <w:rPr>
            <w:rStyle w:val="Hipervnculo"/>
          </w:rPr>
          <w:t>87</w:t>
        </w:r>
        <w:r>
          <w:fldChar w:fldCharType="end"/>
        </w:r>
      </w:hyperlink>
    </w:p>
    <w:p w:rsidRPr="007C5A1F" w:rsidR="00026F6A" w:rsidP="5E3F4570" w:rsidRDefault="002775F0" w14:paraId="42AFC0A3" w14:textId="1726AFA3">
      <w:pPr>
        <w:pStyle w:val="TDC2"/>
        <w:rPr>
          <w:rFonts w:ascii="Arial" w:hAnsi="Arial" w:cs="Arial" w:eastAsiaTheme="minorEastAsia"/>
          <w:b w:val="0"/>
          <w:bCs w:val="0"/>
          <w:smallCaps w:val="0"/>
          <w:kern w:val="2"/>
          <w14:ligatures w14:val="standardContextual"/>
        </w:rPr>
      </w:pPr>
      <w:hyperlink w:anchor="_Toc172928382">
        <w:r w:rsidRPr="5E3F4570" w:rsidR="5E3F4570">
          <w:rPr>
            <w:rStyle w:val="Hipervnculo"/>
          </w:rPr>
          <w:t>ANEXO #17: Incidentes del usuario</w:t>
        </w:r>
        <w:r>
          <w:tab/>
        </w:r>
        <w:r>
          <w:fldChar w:fldCharType="begin"/>
        </w:r>
        <w:r>
          <w:instrText>PAGEREF _Toc172928382 \h</w:instrText>
        </w:r>
        <w:r>
          <w:fldChar w:fldCharType="separate"/>
        </w:r>
        <w:r w:rsidRPr="5E3F4570" w:rsidR="5E3F4570">
          <w:rPr>
            <w:rStyle w:val="Hipervnculo"/>
          </w:rPr>
          <w:t>89</w:t>
        </w:r>
        <w:r>
          <w:fldChar w:fldCharType="end"/>
        </w:r>
      </w:hyperlink>
    </w:p>
    <w:p w:rsidRPr="007C5A1F" w:rsidR="00026F6A" w:rsidP="5E3F4570" w:rsidRDefault="002775F0" w14:paraId="6B7E0B53" w14:textId="00E6C7B3">
      <w:pPr>
        <w:pStyle w:val="TDC2"/>
        <w:rPr>
          <w:rFonts w:ascii="Arial" w:hAnsi="Arial" w:cs="Arial" w:eastAsiaTheme="minorEastAsia"/>
          <w:b w:val="0"/>
          <w:bCs w:val="0"/>
          <w:smallCaps w:val="0"/>
          <w:kern w:val="2"/>
          <w14:ligatures w14:val="standardContextual"/>
        </w:rPr>
      </w:pPr>
      <w:hyperlink w:anchor="_Toc1543750256">
        <w:r w:rsidRPr="5E3F4570" w:rsidR="5E3F4570">
          <w:rPr>
            <w:rStyle w:val="Hipervnculo"/>
          </w:rPr>
          <w:t>ANEXO #18: Registro de puesta en producción</w:t>
        </w:r>
        <w:r>
          <w:tab/>
        </w:r>
        <w:r>
          <w:fldChar w:fldCharType="begin"/>
        </w:r>
        <w:r>
          <w:instrText>PAGEREF _Toc1543750256 \h</w:instrText>
        </w:r>
        <w:r>
          <w:fldChar w:fldCharType="separate"/>
        </w:r>
        <w:r w:rsidRPr="5E3F4570" w:rsidR="5E3F4570">
          <w:rPr>
            <w:rStyle w:val="Hipervnculo"/>
          </w:rPr>
          <w:t>90</w:t>
        </w:r>
        <w:r>
          <w:fldChar w:fldCharType="end"/>
        </w:r>
      </w:hyperlink>
    </w:p>
    <w:p w:rsidRPr="007C5A1F" w:rsidR="00026F6A" w:rsidP="5E3F4570" w:rsidRDefault="002775F0" w14:paraId="5D854E62" w14:textId="633C83AB">
      <w:pPr>
        <w:pStyle w:val="TDC2"/>
        <w:rPr>
          <w:rFonts w:ascii="Arial" w:hAnsi="Arial" w:cs="Arial" w:eastAsiaTheme="minorEastAsia"/>
          <w:b w:val="0"/>
          <w:bCs w:val="0"/>
          <w:smallCaps w:val="0"/>
          <w:kern w:val="2"/>
          <w14:ligatures w14:val="standardContextual"/>
        </w:rPr>
      </w:pPr>
      <w:hyperlink w:anchor="_Toc1104988010">
        <w:r w:rsidRPr="5E3F4570" w:rsidR="5E3F4570">
          <w:rPr>
            <w:rStyle w:val="Hipervnculo"/>
          </w:rPr>
          <w:t>ANEXO #19: Especificación de requerimientos</w:t>
        </w:r>
        <w:r>
          <w:tab/>
        </w:r>
        <w:r>
          <w:fldChar w:fldCharType="begin"/>
        </w:r>
        <w:r>
          <w:instrText>PAGEREF _Toc1104988010 \h</w:instrText>
        </w:r>
        <w:r>
          <w:fldChar w:fldCharType="separate"/>
        </w:r>
        <w:r w:rsidRPr="5E3F4570" w:rsidR="5E3F4570">
          <w:rPr>
            <w:rStyle w:val="Hipervnculo"/>
          </w:rPr>
          <w:t>91</w:t>
        </w:r>
        <w:r>
          <w:fldChar w:fldCharType="end"/>
        </w:r>
      </w:hyperlink>
    </w:p>
    <w:p w:rsidRPr="007C5A1F" w:rsidR="00026F6A" w:rsidP="5E3F4570" w:rsidRDefault="002775F0" w14:paraId="5E1D00B5" w14:textId="1A420499">
      <w:pPr>
        <w:pStyle w:val="TDC2"/>
        <w:rPr>
          <w:rFonts w:ascii="Arial" w:hAnsi="Arial" w:cs="Arial" w:eastAsiaTheme="minorEastAsia"/>
          <w:b w:val="0"/>
          <w:bCs w:val="0"/>
          <w:smallCaps w:val="0"/>
          <w:kern w:val="2"/>
          <w14:ligatures w14:val="standardContextual"/>
        </w:rPr>
      </w:pPr>
      <w:hyperlink w:anchor="_Toc857328132">
        <w:r w:rsidRPr="5E3F4570" w:rsidR="5E3F4570">
          <w:rPr>
            <w:rStyle w:val="Hipervnculo"/>
          </w:rPr>
          <w:t>ANEXO #20: Estilo de programación en pares</w:t>
        </w:r>
        <w:r>
          <w:tab/>
        </w:r>
        <w:r>
          <w:fldChar w:fldCharType="begin"/>
        </w:r>
        <w:r>
          <w:instrText>PAGEREF _Toc857328132 \h</w:instrText>
        </w:r>
        <w:r>
          <w:fldChar w:fldCharType="separate"/>
        </w:r>
        <w:r w:rsidRPr="5E3F4570" w:rsidR="5E3F4570">
          <w:rPr>
            <w:rStyle w:val="Hipervnculo"/>
          </w:rPr>
          <w:t>95</w:t>
        </w:r>
        <w:r>
          <w:fldChar w:fldCharType="end"/>
        </w:r>
      </w:hyperlink>
    </w:p>
    <w:p w:rsidRPr="007C5A1F" w:rsidR="00026F6A" w:rsidP="5E3F4570" w:rsidRDefault="002775F0" w14:paraId="19B10A4E" w14:textId="1DFFECDB">
      <w:pPr>
        <w:pStyle w:val="TDC2"/>
        <w:rPr>
          <w:rFonts w:ascii="Arial" w:hAnsi="Arial" w:cs="Arial" w:eastAsiaTheme="minorEastAsia"/>
          <w:b w:val="0"/>
          <w:bCs w:val="0"/>
          <w:smallCaps w:val="0"/>
          <w:kern w:val="2"/>
          <w14:ligatures w14:val="standardContextual"/>
        </w:rPr>
      </w:pPr>
      <w:hyperlink w:anchor="_Toc633161577">
        <w:r w:rsidRPr="5E3F4570" w:rsidR="5E3F4570">
          <w:rPr>
            <w:rStyle w:val="Hipervnculo"/>
          </w:rPr>
          <w:t>ANEXO #21: Planificación del sprint</w:t>
        </w:r>
        <w:r>
          <w:tab/>
        </w:r>
        <w:r>
          <w:fldChar w:fldCharType="begin"/>
        </w:r>
        <w:r>
          <w:instrText>PAGEREF _Toc633161577 \h</w:instrText>
        </w:r>
        <w:r>
          <w:fldChar w:fldCharType="separate"/>
        </w:r>
        <w:r w:rsidRPr="5E3F4570" w:rsidR="5E3F4570">
          <w:rPr>
            <w:rStyle w:val="Hipervnculo"/>
          </w:rPr>
          <w:t>96</w:t>
        </w:r>
        <w:r>
          <w:fldChar w:fldCharType="end"/>
        </w:r>
      </w:hyperlink>
    </w:p>
    <w:p w:rsidRPr="007C5A1F" w:rsidR="00026F6A" w:rsidP="5E3F4570" w:rsidRDefault="002775F0" w14:paraId="37E5110D" w14:textId="26887469">
      <w:pPr>
        <w:pStyle w:val="TDC2"/>
        <w:rPr>
          <w:rFonts w:ascii="Arial" w:hAnsi="Arial" w:cs="Arial" w:eastAsiaTheme="minorEastAsia"/>
          <w:b w:val="0"/>
          <w:bCs w:val="0"/>
          <w:smallCaps w:val="0"/>
          <w:kern w:val="2"/>
          <w14:ligatures w14:val="standardContextual"/>
        </w:rPr>
      </w:pPr>
      <w:hyperlink w:anchor="_Toc1756235780">
        <w:r w:rsidRPr="5E3F4570" w:rsidR="5E3F4570">
          <w:rPr>
            <w:rStyle w:val="Hipervnculo"/>
          </w:rPr>
          <w:t>ANEXO #22: Kanban</w:t>
        </w:r>
        <w:r>
          <w:tab/>
        </w:r>
        <w:r>
          <w:fldChar w:fldCharType="begin"/>
        </w:r>
        <w:r>
          <w:instrText>PAGEREF _Toc1756235780 \h</w:instrText>
        </w:r>
        <w:r>
          <w:fldChar w:fldCharType="separate"/>
        </w:r>
        <w:r w:rsidRPr="5E3F4570" w:rsidR="5E3F4570">
          <w:rPr>
            <w:rStyle w:val="Hipervnculo"/>
          </w:rPr>
          <w:t>98</w:t>
        </w:r>
        <w:r>
          <w:fldChar w:fldCharType="end"/>
        </w:r>
      </w:hyperlink>
    </w:p>
    <w:p w:rsidRPr="007C5A1F" w:rsidR="00026F6A" w:rsidP="5E3F4570" w:rsidRDefault="002775F0" w14:paraId="69CBFAD5" w14:textId="082BC543">
      <w:pPr>
        <w:pStyle w:val="TDC2"/>
        <w:rPr>
          <w:rFonts w:ascii="Arial" w:hAnsi="Arial" w:cs="Arial" w:eastAsiaTheme="minorEastAsia"/>
          <w:b w:val="0"/>
          <w:bCs w:val="0"/>
          <w:smallCaps w:val="0"/>
          <w:kern w:val="2"/>
          <w14:ligatures w14:val="standardContextual"/>
        </w:rPr>
      </w:pPr>
      <w:hyperlink w:anchor="_Toc1781165191">
        <w:r w:rsidRPr="5E3F4570" w:rsidR="5E3F4570">
          <w:rPr>
            <w:rStyle w:val="Hipervnculo"/>
          </w:rPr>
          <w:t>ANEXO #23: Seguridad en el desarrollo de Software.</w:t>
        </w:r>
        <w:r>
          <w:tab/>
        </w:r>
        <w:r>
          <w:fldChar w:fldCharType="begin"/>
        </w:r>
        <w:r>
          <w:instrText>PAGEREF _Toc1781165191 \h</w:instrText>
        </w:r>
        <w:r>
          <w:fldChar w:fldCharType="separate"/>
        </w:r>
        <w:r w:rsidRPr="5E3F4570" w:rsidR="5E3F4570">
          <w:rPr>
            <w:rStyle w:val="Hipervnculo"/>
          </w:rPr>
          <w:t>102</w:t>
        </w:r>
        <w:r>
          <w:fldChar w:fldCharType="end"/>
        </w:r>
      </w:hyperlink>
    </w:p>
    <w:p w:rsidR="00026F6A" w:rsidP="5E3F4570" w:rsidRDefault="002775F0" w14:paraId="5162B8C9" w14:textId="1E79909C">
      <w:pPr>
        <w:pStyle w:val="TDC2"/>
        <w:rPr>
          <w:rFonts w:asciiTheme="minorHAnsi" w:hAnsiTheme="minorHAnsi" w:eastAsiaTheme="minorEastAsia" w:cstheme="minorBidi"/>
          <w:b w:val="0"/>
          <w:bCs w:val="0"/>
          <w:smallCaps w:val="0"/>
          <w:kern w:val="2"/>
          <w14:ligatures w14:val="standardContextual"/>
        </w:rPr>
      </w:pPr>
      <w:hyperlink w:anchor="_Toc781915666">
        <w:r w:rsidRPr="5E3F4570" w:rsidR="5E3F4570">
          <w:rPr>
            <w:rStyle w:val="Hipervnculo"/>
          </w:rPr>
          <w:t>ANEXO #24: Registro de Logs</w:t>
        </w:r>
        <w:r>
          <w:tab/>
        </w:r>
        <w:r>
          <w:fldChar w:fldCharType="begin"/>
        </w:r>
        <w:r>
          <w:instrText>PAGEREF _Toc781915666 \h</w:instrText>
        </w:r>
        <w:r>
          <w:fldChar w:fldCharType="separate"/>
        </w:r>
        <w:r w:rsidRPr="5E3F4570" w:rsidR="5E3F4570">
          <w:rPr>
            <w:rStyle w:val="Hipervnculo"/>
          </w:rPr>
          <w:t>107</w:t>
        </w:r>
        <w:r>
          <w:fldChar w:fldCharType="end"/>
        </w:r>
      </w:hyperlink>
      <w:r>
        <w:fldChar w:fldCharType="end"/>
      </w:r>
    </w:p>
    <w:p w:rsidR="00C73FB8" w:rsidP="5E3F4570" w:rsidRDefault="00C73FB8" w14:paraId="6B4D86B2" w14:textId="5357D714">
      <w:pPr>
        <w:pStyle w:val="TDC2"/>
        <w:spacing w:after="0"/>
        <w:ind w:hanging="630"/>
      </w:pPr>
    </w:p>
    <w:p w:rsidR="006F7C73" w:rsidP="006F7C73" w:rsidRDefault="006F7C73" w14:paraId="2BE4ED36" w14:textId="77777777">
      <w:pPr>
        <w:rPr>
          <w:lang w:eastAsia="es-EC"/>
        </w:rPr>
      </w:pPr>
    </w:p>
    <w:p w:rsidRPr="006F7C73" w:rsidR="006F7C73" w:rsidP="006F7C73" w:rsidRDefault="006F7C73" w14:paraId="21C1CA93" w14:textId="77777777">
      <w:pPr>
        <w:rPr>
          <w:lang w:eastAsia="es-EC"/>
        </w:rPr>
      </w:pPr>
    </w:p>
    <w:p w:rsidRPr="00270AFB" w:rsidR="005170A9" w:rsidP="00270AFB" w:rsidRDefault="5148DF45" w14:paraId="31002E87" w14:textId="59F97C7B">
      <w:pPr>
        <w:pStyle w:val="Titulo1"/>
        <w:ind w:hanging="720"/>
        <w:rPr>
          <w:sz w:val="24"/>
          <w:szCs w:val="24"/>
        </w:rPr>
      </w:pPr>
      <w:bookmarkStart w:name="_Toc738517097" w:id="6"/>
      <w:bookmarkStart w:name="_Toc165286639" w:id="7"/>
      <w:bookmarkStart w:name="_Toc427001414" w:id="8"/>
      <w:r>
        <w:t>GLOSARIO DE TÉRMINOS</w:t>
      </w:r>
      <w:bookmarkEnd w:id="6"/>
      <w:bookmarkEnd w:id="7"/>
      <w:bookmarkEnd w:id="8"/>
    </w:p>
    <w:p w:rsidRPr="00A770C1" w:rsidR="005170A9" w:rsidP="005170A9" w:rsidRDefault="005170A9" w14:paraId="6F05C9E8" w14:textId="7DCAEF2B">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Ambiente de desarrollo</w:t>
      </w:r>
      <w:r w:rsidRPr="00A770C1">
        <w:rPr>
          <w:rFonts w:ascii="Arial" w:hAnsi="Arial" w:eastAsia="Times New Roman" w:cs="Arial"/>
          <w:i/>
          <w:iCs/>
          <w:lang w:val="es-ES" w:eastAsia="es-ES"/>
        </w:rPr>
        <w:t>:</w:t>
      </w:r>
      <w:r w:rsidRPr="00A770C1">
        <w:rPr>
          <w:rFonts w:ascii="Arial" w:hAnsi="Arial" w:eastAsia="Times New Roman" w:cs="Arial"/>
          <w:lang w:val="es-ES" w:eastAsia="es-ES"/>
        </w:rPr>
        <w:t xml:space="preserve"> son todos los servidores que tienen características similares a los servidores de producción y que sirven para hacer el desarrollo de la aplicación, su uso es directamente por el </w:t>
      </w:r>
      <w:r w:rsidR="00534264">
        <w:rPr>
          <w:rFonts w:ascii="Arial" w:hAnsi="Arial" w:cs="Arial"/>
          <w:color w:val="E36C0A" w:themeColor="accent6" w:themeShade="BF"/>
        </w:rPr>
        <w:t>Desarrollador de Sistemas</w:t>
      </w:r>
      <w:r w:rsidRPr="00A770C1">
        <w:rPr>
          <w:rFonts w:ascii="Arial" w:hAnsi="Arial" w:eastAsia="Times New Roman" w:cs="Arial"/>
          <w:lang w:val="es-ES" w:eastAsia="es-ES"/>
        </w:rPr>
        <w:t>.</w:t>
      </w:r>
    </w:p>
    <w:p w:rsidRPr="00A770C1" w:rsidR="005170A9" w:rsidP="005170A9" w:rsidRDefault="005170A9" w14:paraId="4C1FB374"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Ambiente de producción</w:t>
      </w:r>
      <w:r w:rsidRPr="00A770C1">
        <w:rPr>
          <w:rFonts w:ascii="Arial" w:hAnsi="Arial" w:eastAsia="Times New Roman" w:cs="Arial"/>
          <w:i/>
          <w:iCs/>
          <w:lang w:val="es-ES" w:eastAsia="es-ES"/>
        </w:rPr>
        <w:t>:</w:t>
      </w:r>
      <w:r w:rsidRPr="00A770C1">
        <w:rPr>
          <w:rFonts w:ascii="Arial" w:hAnsi="Arial" w:eastAsia="Times New Roman" w:cs="Arial"/>
          <w:lang w:val="es-ES" w:eastAsia="es-ES"/>
        </w:rPr>
        <w:t xml:space="preserve"> son todos los servidores que sirven para publicar la solución informática en funcionamiento real. Es el ambiente donde se registran las transacciones reales por los usuarios.</w:t>
      </w:r>
    </w:p>
    <w:p w:rsidRPr="00A770C1" w:rsidR="005170A9" w:rsidP="005170A9" w:rsidRDefault="005170A9" w14:paraId="773451D0" w14:textId="5B22F35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Ambiente de pruebas</w:t>
      </w:r>
      <w:r w:rsidRPr="00A770C1">
        <w:rPr>
          <w:rFonts w:ascii="Arial" w:hAnsi="Arial" w:eastAsia="Times New Roman" w:cs="Arial"/>
          <w:i/>
          <w:iCs/>
          <w:lang w:val="es-ES" w:eastAsia="es-ES"/>
        </w:rPr>
        <w:t>:</w:t>
      </w:r>
      <w:r w:rsidRPr="00A770C1">
        <w:rPr>
          <w:rFonts w:ascii="Arial" w:hAnsi="Arial" w:eastAsia="Times New Roman" w:cs="Arial"/>
          <w:lang w:val="es-ES" w:eastAsia="es-ES"/>
        </w:rPr>
        <w:t xml:space="preserve"> son todos los servidores con características similares a los servidores de producción y que sirven para hacer el control de calidad de la solución informática. Se la usa por lo general por el analista de sistemas informáticos y el </w:t>
      </w:r>
      <w:r w:rsidRPr="68D44CE3" w:rsidR="5FED3CDE">
        <w:rPr>
          <w:rFonts w:ascii="Arial" w:hAnsi="Arial" w:eastAsia="Times New Roman" w:cs="Arial"/>
          <w:lang w:val="es-ES" w:eastAsia="es-ES"/>
        </w:rPr>
        <w:t>analista</w:t>
      </w:r>
      <w:r w:rsidRPr="00A770C1">
        <w:rPr>
          <w:rFonts w:ascii="Arial" w:hAnsi="Arial" w:eastAsia="Times New Roman" w:cs="Arial"/>
          <w:lang w:val="es-ES" w:eastAsia="es-ES"/>
        </w:rPr>
        <w:t xml:space="preserve"> de control de cambios.</w:t>
      </w:r>
    </w:p>
    <w:p w:rsidRPr="00A770C1" w:rsidR="005170A9" w:rsidP="005170A9" w:rsidRDefault="005170A9" w14:paraId="2D338F40"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Analista de sistemas informáticos:</w:t>
      </w:r>
      <w:r w:rsidRPr="00A770C1">
        <w:rPr>
          <w:rFonts w:ascii="Arial" w:hAnsi="Arial" w:eastAsia="Times New Roman" w:cs="Arial"/>
          <w:lang w:val="es-ES" w:eastAsia="es-ES"/>
        </w:rPr>
        <w:t xml:space="preserve"> persona encargada de realizar el levantamiento y depuración de los requerimientos, creación de historias de usuario y prototipos, ejecución de pruebas técnicas.</w:t>
      </w:r>
    </w:p>
    <w:p w:rsidRPr="00C40353" w:rsidR="005170A9" w:rsidP="005170A9" w:rsidRDefault="005170A9" w14:paraId="2E0B594D" w14:textId="44FB4B5B">
      <w:pPr>
        <w:spacing w:after="0"/>
        <w:jc w:val="both"/>
        <w:rPr>
          <w:rFonts w:ascii="Arial" w:hAnsi="Arial" w:eastAsia="Times New Roman" w:cs="Arial"/>
          <w:b/>
          <w:bCs/>
          <w:color w:val="00B050"/>
          <w:lang w:val="es-ES" w:eastAsia="es-ES"/>
        </w:rPr>
      </w:pPr>
      <w:r w:rsidRPr="001B0BD3">
        <w:rPr>
          <w:rFonts w:ascii="Arial" w:hAnsi="Arial" w:eastAsia="Times New Roman" w:cs="Arial"/>
          <w:b/>
          <w:bCs/>
          <w:color w:val="00B050"/>
          <w:highlight w:val="yellow"/>
          <w:lang w:val="es-ES" w:eastAsia="es-ES"/>
        </w:rPr>
        <w:t xml:space="preserve">Célula de trabajo: </w:t>
      </w:r>
      <w:r w:rsidRPr="001B0BD3">
        <w:rPr>
          <w:rFonts w:ascii="Arial" w:hAnsi="Arial" w:eastAsia="Times New Roman" w:cs="Arial"/>
          <w:color w:val="00B050"/>
          <w:highlight w:val="yellow"/>
          <w:lang w:val="es-ES" w:eastAsia="es-ES"/>
        </w:rPr>
        <w:t xml:space="preserve">es un grupo de personas que trabajan </w:t>
      </w:r>
      <w:r w:rsidRPr="001B0BD3" w:rsidR="00604F81">
        <w:rPr>
          <w:rFonts w:ascii="Arial" w:hAnsi="Arial" w:eastAsia="Times New Roman" w:cs="Arial"/>
          <w:color w:val="00B050"/>
          <w:highlight w:val="yellow"/>
          <w:lang w:val="es-ES" w:eastAsia="es-ES"/>
        </w:rPr>
        <w:t xml:space="preserve">en conjunto </w:t>
      </w:r>
      <w:r w:rsidRPr="001B0BD3">
        <w:rPr>
          <w:rFonts w:ascii="Arial" w:hAnsi="Arial" w:eastAsia="Times New Roman" w:cs="Arial"/>
          <w:color w:val="00B050"/>
          <w:highlight w:val="yellow"/>
          <w:lang w:val="es-ES" w:eastAsia="es-ES"/>
        </w:rPr>
        <w:t>de manera colaborativa y autónoma</w:t>
      </w:r>
      <w:r w:rsidRPr="00199D4C" w:rsidR="66867122">
        <w:rPr>
          <w:rFonts w:ascii="Arial" w:hAnsi="Arial" w:eastAsia="Times New Roman" w:cs="Arial"/>
          <w:color w:val="00B050"/>
          <w:highlight w:val="yellow"/>
          <w:lang w:val="es-ES" w:eastAsia="es-ES"/>
        </w:rPr>
        <w:t>,</w:t>
      </w:r>
      <w:r w:rsidRPr="001B0BD3">
        <w:rPr>
          <w:rFonts w:ascii="Arial" w:hAnsi="Arial" w:eastAsia="Times New Roman" w:cs="Arial"/>
          <w:color w:val="00B050"/>
          <w:highlight w:val="yellow"/>
          <w:lang w:val="es-ES" w:eastAsia="es-ES"/>
        </w:rPr>
        <w:t xml:space="preserve"> para lograr un objetivo específico dentro de una organización.</w:t>
      </w:r>
    </w:p>
    <w:p w:rsidRPr="00A770C1" w:rsidR="005170A9" w:rsidP="005170A9" w:rsidRDefault="005170A9" w14:paraId="046DAAA7"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Control de calidad:</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es el conjunto de los mecanismos, acciones y herramientas utilizadas para detectar la presencia de errores. ​ Su función principal es asegurar que la solución informática cumpla con los requisitos mínimos de calidad.</w:t>
      </w:r>
    </w:p>
    <w:p w:rsidRPr="00A770C1" w:rsidR="005170A9" w:rsidP="005170A9" w:rsidRDefault="005170A9" w14:paraId="7E388DAC"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Desarrollo compartido:</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indica que la solución informática va a ser desarrollada por el departamento de desarrollo de sistemas de la Cooperativa en conjunto con una empresa externa de desarrollo de software.</w:t>
      </w:r>
    </w:p>
    <w:p w:rsidRPr="00A770C1" w:rsidR="005170A9" w:rsidP="005170A9" w:rsidRDefault="005170A9" w14:paraId="5AA00ADA" w14:textId="77777777">
      <w:pPr>
        <w:spacing w:after="0"/>
        <w:jc w:val="both"/>
        <w:rPr>
          <w:rFonts w:ascii="Arial" w:hAnsi="Arial" w:eastAsia="Times New Roman" w:cs="Arial"/>
          <w:lang w:eastAsia="es-ES"/>
        </w:rPr>
      </w:pPr>
      <w:r w:rsidRPr="00A770C1">
        <w:rPr>
          <w:rFonts w:ascii="Arial" w:hAnsi="Arial" w:eastAsia="Times New Roman" w:cs="Arial"/>
          <w:b/>
          <w:bCs/>
          <w:i/>
          <w:iCs/>
          <w:lang w:eastAsia="es-ES"/>
        </w:rPr>
        <w:t>Desarrollo de soluciones informáticas:</w:t>
      </w:r>
      <w:r w:rsidRPr="00A770C1">
        <w:rPr>
          <w:rFonts w:ascii="Arial" w:hAnsi="Arial" w:eastAsia="Times New Roman" w:cs="Arial"/>
          <w:lang w:eastAsia="es-ES"/>
        </w:rPr>
        <w:t xml:space="preserve"> Se refiere al proceso de codificación de las soluciones informáticas.</w:t>
      </w:r>
    </w:p>
    <w:p w:rsidRPr="00A770C1" w:rsidR="005170A9" w:rsidP="005170A9" w:rsidRDefault="005170A9" w14:paraId="48CD2157"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Desarrollo externo:</w:t>
      </w:r>
      <w:r w:rsidRPr="00A770C1">
        <w:rPr>
          <w:rFonts w:ascii="Arial" w:hAnsi="Arial" w:eastAsia="Times New Roman" w:cs="Arial"/>
          <w:lang w:val="es-ES" w:eastAsia="es-ES"/>
        </w:rPr>
        <w:t xml:space="preserve"> indica que la solución informática va a ser desarrollada por una empresa de desarrollo externa al departamento de desarrollo de sistemas de la Cooperativa.</w:t>
      </w:r>
    </w:p>
    <w:p w:rsidRPr="00A770C1" w:rsidR="005170A9" w:rsidP="005170A9" w:rsidRDefault="005170A9" w14:paraId="0084DFC6"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Desarrollo interno:</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indica que la solución informática va a ser desarrollada por el departamento de desarrollo de sistemas de la Cooperativa.</w:t>
      </w:r>
    </w:p>
    <w:p w:rsidRPr="00A770C1" w:rsidR="005170A9" w:rsidP="005170A9" w:rsidRDefault="005170A9" w14:paraId="04896841"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Dirección IP:</w:t>
      </w:r>
      <w:r w:rsidRPr="00A770C1">
        <w:rPr>
          <w:rFonts w:ascii="Arial" w:hAnsi="Arial" w:eastAsia="Times New Roman" w:cs="Arial"/>
          <w:lang w:val="es-ES" w:eastAsia="es-ES"/>
        </w:rPr>
        <w:t xml:space="preserve"> Cadena numérica que identifica a una máquina en una red IP.</w:t>
      </w:r>
    </w:p>
    <w:p w:rsidRPr="00A770C1" w:rsidR="005170A9" w:rsidP="005170A9" w:rsidRDefault="005170A9" w14:paraId="2671375E"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Dueño del producto:</w:t>
      </w:r>
      <w:r w:rsidRPr="00A770C1">
        <w:rPr>
          <w:rFonts w:ascii="Arial" w:hAnsi="Arial" w:eastAsia="Times New Roman" w:cs="Arial"/>
          <w:lang w:val="es-ES" w:eastAsia="es-ES"/>
        </w:rPr>
        <w:t xml:space="preserve"> Es el responsable de la toma de decisiones sobre los cambios de la </w:t>
      </w:r>
      <w:r w:rsidRPr="00A770C1">
        <w:rPr>
          <w:rFonts w:ascii="Arial" w:hAnsi="Arial" w:cs="Arial"/>
        </w:rPr>
        <w:t>solución informática</w:t>
      </w:r>
      <w:r w:rsidRPr="00A770C1">
        <w:rPr>
          <w:rFonts w:ascii="Arial" w:hAnsi="Arial" w:eastAsia="Times New Roman" w:cs="Arial"/>
          <w:lang w:val="es-ES" w:eastAsia="es-ES"/>
        </w:rPr>
        <w:t>, es quien aprueba las historias de usuario con su firma, es el dueño del proceso o su delegado quien conoce detalladamente el proceso y tiene poder de decisión. Si en las historias de usuario existen temas que no son de su conocimiento, podrá consultar a la(s) persona(s) que considere necesario.</w:t>
      </w:r>
    </w:p>
    <w:p w:rsidRPr="00A770C1" w:rsidR="005170A9" w:rsidP="005170A9" w:rsidRDefault="005170A9" w14:paraId="6065E77F"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Encriptar:</w:t>
      </w:r>
      <w:r w:rsidRPr="00A770C1">
        <w:rPr>
          <w:rFonts w:ascii="Arial" w:hAnsi="Arial" w:eastAsia="Times New Roman" w:cs="Arial"/>
          <w:lang w:val="es-ES" w:eastAsia="es-ES"/>
        </w:rPr>
        <w:t xml:space="preserve"> preparar un archivo o mensaje para que solo pueda interpretarse si se dispone de su contraseña o clave.</w:t>
      </w:r>
    </w:p>
    <w:p w:rsidRPr="00A770C1" w:rsidR="005170A9" w:rsidP="005170A9" w:rsidRDefault="005170A9" w14:paraId="406EE597"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Escenario de prueba:</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es el conjunto de condiciones o variables que definen un estado que debe validarse durante las pruebas para comprobar que la solución informática funciona conforme a lo esperado.</w:t>
      </w:r>
    </w:p>
    <w:p w:rsidRPr="00A770C1" w:rsidR="005170A9" w:rsidP="005170A9" w:rsidRDefault="005170A9" w14:paraId="796AA9F8"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Expediente técnico:</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es el conjunto de documentos técnicos generados durante todo el proceso del desarrollo de la solución informática.</w:t>
      </w:r>
    </w:p>
    <w:p w:rsidRPr="00A770C1" w:rsidR="005170A9" w:rsidP="005170A9" w:rsidRDefault="005170A9" w14:paraId="0C078050" w14:textId="3B132CAD">
      <w:pPr>
        <w:pStyle w:val="vspace"/>
        <w:spacing w:before="0" w:beforeAutospacing="0" w:after="0" w:afterAutospacing="0"/>
        <w:jc w:val="both"/>
        <w:rPr>
          <w:rFonts w:ascii="Arial" w:hAnsi="Arial" w:cs="Arial"/>
          <w:sz w:val="22"/>
          <w:szCs w:val="22"/>
        </w:rPr>
      </w:pPr>
      <w:r w:rsidRPr="00A770C1">
        <w:rPr>
          <w:rFonts w:ascii="Arial" w:hAnsi="Arial" w:cs="Arial"/>
          <w:b/>
          <w:bCs/>
          <w:i/>
          <w:iCs/>
          <w:sz w:val="22"/>
          <w:szCs w:val="22"/>
        </w:rPr>
        <w:t>Framework:</w:t>
      </w:r>
      <w:r w:rsidRPr="00A770C1">
        <w:rPr>
          <w:rFonts w:ascii="Arial" w:hAnsi="Arial" w:cs="Arial"/>
          <w:b/>
          <w:bCs/>
          <w:sz w:val="22"/>
          <w:szCs w:val="22"/>
        </w:rPr>
        <w:t xml:space="preserve"> </w:t>
      </w:r>
      <w:r w:rsidRPr="00A770C1">
        <w:rPr>
          <w:rFonts w:ascii="Arial" w:hAnsi="Arial" w:cs="Arial"/>
          <w:sz w:val="22"/>
          <w:szCs w:val="22"/>
        </w:rPr>
        <w:t xml:space="preserve">Es una estructura conceptual con módulos de software concretos que pueden servir de base para la organización y desarrollo de software. Normalmente incluye soporte de programas, bibliotecas, un lenguaje interpretado, entre otras herramientas satisfaciendo las necesidades más comunes del </w:t>
      </w:r>
      <w:r w:rsidR="00534264">
        <w:rPr>
          <w:rFonts w:ascii="Arial" w:hAnsi="Arial" w:cs="Arial"/>
          <w:color w:val="E36C0A" w:themeColor="accent6" w:themeShade="BF"/>
          <w:sz w:val="22"/>
          <w:szCs w:val="22"/>
        </w:rPr>
        <w:t>Desarrollador de Sistemas</w:t>
      </w:r>
      <w:r w:rsidRPr="00A770C1">
        <w:rPr>
          <w:rFonts w:ascii="Arial" w:hAnsi="Arial" w:cs="Arial"/>
          <w:sz w:val="22"/>
          <w:szCs w:val="22"/>
        </w:rPr>
        <w:t>.</w:t>
      </w:r>
    </w:p>
    <w:p w:rsidR="005170A9" w:rsidP="005170A9" w:rsidRDefault="005170A9" w14:paraId="16D24239"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Librería:</w:t>
      </w:r>
      <w:r w:rsidRPr="00A770C1">
        <w:rPr>
          <w:rFonts w:ascii="Arial" w:hAnsi="Arial" w:eastAsia="Times New Roman" w:cs="Arial"/>
          <w:lang w:val="es-ES" w:eastAsia="es-ES"/>
        </w:rPr>
        <w:t xml:space="preserve"> Conjunto de módulos de programación o elementos que se utilizan para desarrollar y diseñar aplicaciones.</w:t>
      </w:r>
    </w:p>
    <w:p w:rsidRPr="00C7774A" w:rsidR="00230A24" w:rsidP="005170A9" w:rsidRDefault="3689E5C2" w14:paraId="1520391B" w14:textId="770C03A8">
      <w:pPr>
        <w:spacing w:after="0"/>
        <w:jc w:val="both"/>
        <w:rPr>
          <w:rFonts w:ascii="Arial" w:hAnsi="Arial" w:eastAsia="Times New Roman" w:cs="Arial"/>
          <w:color w:val="00B050"/>
          <w:lang w:val="es-ES" w:eastAsia="es-ES"/>
        </w:rPr>
      </w:pPr>
      <w:r w:rsidRPr="7E878A0B">
        <w:rPr>
          <w:rFonts w:ascii="Arial" w:hAnsi="Arial" w:eastAsia="Times New Roman" w:cs="Arial"/>
          <w:b/>
          <w:bCs/>
          <w:i/>
          <w:iCs/>
          <w:color w:val="00B050"/>
          <w:lang w:val="es-ES" w:eastAsia="es-ES"/>
        </w:rPr>
        <w:t>Logs:</w:t>
      </w:r>
      <w:r w:rsidRPr="7E878A0B">
        <w:rPr>
          <w:rFonts w:ascii="Arial" w:hAnsi="Arial" w:eastAsia="Times New Roman" w:cs="Arial"/>
          <w:b/>
          <w:bCs/>
          <w:color w:val="00B050"/>
          <w:lang w:val="es-ES" w:eastAsia="es-ES"/>
        </w:rPr>
        <w:t xml:space="preserve"> </w:t>
      </w:r>
      <w:r w:rsidRPr="7E878A0B" w:rsidR="53E7BC4D">
        <w:rPr>
          <w:rFonts w:ascii="Arial" w:hAnsi="Arial" w:eastAsia="Times New Roman" w:cs="Arial"/>
          <w:color w:val="00B050"/>
          <w:lang w:val="es-ES" w:eastAsia="es-ES"/>
        </w:rPr>
        <w:t>Registros que guardan detalles importantes sobre eventos, acciones o datos relevantes durante la ejecución de sistemas informáticos. Se utilizan para monitorear, diagnosticar y auditar el funcionamiento de sistemas y aplicaciones.</w:t>
      </w:r>
    </w:p>
    <w:p w:rsidR="6B92647B" w:rsidP="5E3F4570" w:rsidRDefault="58C10B56" w14:paraId="16BE85B9" w14:textId="09F40F3E">
      <w:pPr>
        <w:spacing w:after="0"/>
        <w:jc w:val="both"/>
        <w:rPr>
          <w:rFonts w:ascii="Arial" w:hAnsi="Arial" w:eastAsia="Times New Roman" w:cs="Arial"/>
          <w:i/>
          <w:iCs/>
          <w:color w:val="FFFFFF" w:themeColor="background1"/>
          <w:highlight w:val="darkGray"/>
          <w:lang w:val="es-ES" w:eastAsia="es-ES"/>
        </w:rPr>
      </w:pPr>
      <w:r w:rsidRPr="5E3F4570">
        <w:rPr>
          <w:rFonts w:ascii="Arial" w:hAnsi="Arial" w:eastAsia="Times New Roman" w:cs="Arial"/>
          <w:b/>
          <w:bCs/>
          <w:i/>
          <w:iCs/>
          <w:color w:val="FFFFFF" w:themeColor="background1"/>
          <w:highlight w:val="darkGray"/>
          <w:lang w:val="es-ES" w:eastAsia="es-ES"/>
        </w:rPr>
        <w:t xml:space="preserve">Pipeline: </w:t>
      </w:r>
      <w:r w:rsidRPr="5E3F4570" w:rsidR="496F7083">
        <w:rPr>
          <w:rFonts w:ascii="Arial" w:hAnsi="Arial" w:eastAsia="Times New Roman" w:cs="Arial"/>
          <w:color w:val="FFFFFF" w:themeColor="background1"/>
          <w:highlight w:val="darkGray"/>
          <w:lang w:val="es-ES" w:eastAsia="es-ES"/>
        </w:rPr>
        <w:t>Es un conjunto automatizado de pasos interconectados que permiten el flujo continuo de trabajo en el desarrollo de software. Se utiliza para compilar, probar y desplegar aplicaciones de manera eficiente y repetible, lo que ayuda a garantizar la calidad del software y acelerar su entrega al mercado.</w:t>
      </w:r>
    </w:p>
    <w:p w:rsidRPr="00A770C1" w:rsidR="005170A9" w:rsidP="005170A9" w:rsidRDefault="005170A9" w14:paraId="1B435149" w14:textId="77777777">
      <w:pPr>
        <w:spacing w:after="0"/>
        <w:jc w:val="both"/>
        <w:rPr>
          <w:rFonts w:ascii="Arial" w:hAnsi="Arial" w:eastAsia="Times New Roman" w:cs="Arial"/>
          <w:lang w:eastAsia="es-ES"/>
        </w:rPr>
      </w:pPr>
      <w:r w:rsidRPr="00A770C1">
        <w:rPr>
          <w:rFonts w:ascii="Arial" w:hAnsi="Arial" w:eastAsia="Times New Roman" w:cs="Arial"/>
          <w:b/>
          <w:bCs/>
          <w:i/>
          <w:iCs/>
          <w:lang w:val="es-ES" w:eastAsia="es-ES"/>
        </w:rPr>
        <w:t>Planificación de desarrollo</w:t>
      </w:r>
      <w:r w:rsidRPr="00A770C1">
        <w:rPr>
          <w:rFonts w:ascii="Arial" w:hAnsi="Arial" w:eastAsia="Times New Roman" w:cs="Arial"/>
          <w:b/>
          <w:bCs/>
          <w:i/>
          <w:iCs/>
          <w:lang w:eastAsia="es-ES"/>
        </w:rPr>
        <w:t>:</w:t>
      </w:r>
      <w:r w:rsidRPr="00A770C1">
        <w:rPr>
          <w:rFonts w:ascii="Arial" w:hAnsi="Arial" w:eastAsia="Times New Roman" w:cs="Arial"/>
          <w:b/>
          <w:bCs/>
          <w:lang w:eastAsia="es-ES"/>
        </w:rPr>
        <w:t xml:space="preserve"> </w:t>
      </w:r>
      <w:r w:rsidRPr="00A770C1">
        <w:rPr>
          <w:rFonts w:ascii="Arial" w:hAnsi="Arial" w:eastAsia="Times New Roman" w:cs="Arial"/>
          <w:lang w:eastAsia="es-ES"/>
        </w:rPr>
        <w:t>es la planeación de toda la etapa de desarrollo desde el análisis hasta la puesta en producción de la solución informática.</w:t>
      </w:r>
    </w:p>
    <w:p w:rsidRPr="00A770C1" w:rsidR="005170A9" w:rsidP="005170A9" w:rsidRDefault="005170A9" w14:paraId="0092296D"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Pruebas de regresión:</w:t>
      </w:r>
      <w:r w:rsidRPr="00A770C1">
        <w:rPr>
          <w:rFonts w:ascii="Arial" w:hAnsi="Arial" w:eastAsia="Times New Roman" w:cs="Arial"/>
          <w:lang w:val="es-ES" w:eastAsia="es-ES"/>
        </w:rPr>
        <w:t xml:space="preserve"> son pruebas que realiza el analista de sistemas informáticos cuando se desarrolla un soporte para una </w:t>
      </w:r>
      <w:r w:rsidRPr="00A770C1">
        <w:rPr>
          <w:rFonts w:ascii="Arial" w:hAnsi="Arial" w:cs="Arial"/>
        </w:rPr>
        <w:t>solución informática</w:t>
      </w:r>
      <w:r w:rsidRPr="00A770C1">
        <w:rPr>
          <w:rFonts w:ascii="Arial" w:hAnsi="Arial" w:eastAsia="Times New Roman" w:cs="Arial"/>
          <w:lang w:val="es-ES" w:eastAsia="es-ES"/>
        </w:rPr>
        <w:t xml:space="preserve">. Su objetivo es validar que se haya corregido el error, o que la </w:t>
      </w:r>
      <w:r w:rsidRPr="00A770C1">
        <w:rPr>
          <w:rFonts w:ascii="Arial" w:hAnsi="Arial" w:cs="Arial"/>
        </w:rPr>
        <w:t>solución informática</w:t>
      </w:r>
      <w:r w:rsidRPr="00A770C1">
        <w:rPr>
          <w:rFonts w:ascii="Arial" w:hAnsi="Arial" w:eastAsia="Times New Roman" w:cs="Arial"/>
          <w:lang w:val="es-ES" w:eastAsia="es-ES"/>
        </w:rPr>
        <w:t xml:space="preserve"> funcione correctamente con la nueva funcionalidad.</w:t>
      </w:r>
    </w:p>
    <w:p w:rsidRPr="00A770C1" w:rsidR="005170A9" w:rsidP="005170A9" w:rsidRDefault="005170A9" w14:paraId="024BEE27" w14:textId="56168289">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Pruebas de unitarias de usuario:</w:t>
      </w:r>
      <w:r w:rsidRPr="00A770C1">
        <w:rPr>
          <w:rFonts w:ascii="Arial" w:hAnsi="Arial" w:eastAsia="Times New Roman" w:cs="Arial"/>
          <w:lang w:val="es-ES" w:eastAsia="es-ES"/>
        </w:rPr>
        <w:t xml:space="preserve"> son las pruebas iniciales que realiza el </w:t>
      </w:r>
      <w:r w:rsidRPr="68D44CE3" w:rsidR="228B98A5">
        <w:rPr>
          <w:rFonts w:ascii="Arial" w:hAnsi="Arial" w:eastAsia="Times New Roman" w:cs="Arial"/>
          <w:lang w:val="es-ES" w:eastAsia="es-ES"/>
        </w:rPr>
        <w:t>a</w:t>
      </w:r>
      <w:r w:rsidRPr="68D44CE3" w:rsidR="5FED3CDE">
        <w:rPr>
          <w:rFonts w:ascii="Arial" w:hAnsi="Arial" w:eastAsia="Times New Roman" w:cs="Arial"/>
          <w:lang w:val="es-ES" w:eastAsia="es-ES"/>
        </w:rPr>
        <w:t>nalista</w:t>
      </w:r>
      <w:r w:rsidRPr="00A770C1">
        <w:rPr>
          <w:rFonts w:ascii="Arial" w:hAnsi="Arial" w:eastAsia="Times New Roman" w:cs="Arial"/>
          <w:lang w:val="es-ES" w:eastAsia="es-ES"/>
        </w:rPr>
        <w:t xml:space="preserve"> de </w:t>
      </w:r>
      <w:r w:rsidRPr="68D44CE3" w:rsidR="5FED3CDE">
        <w:rPr>
          <w:rFonts w:ascii="Arial" w:hAnsi="Arial" w:eastAsia="Times New Roman" w:cs="Arial"/>
          <w:lang w:val="es-ES" w:eastAsia="es-ES"/>
        </w:rPr>
        <w:t>control</w:t>
      </w:r>
      <w:r w:rsidRPr="00A770C1">
        <w:rPr>
          <w:rFonts w:ascii="Arial" w:hAnsi="Arial" w:eastAsia="Times New Roman" w:cs="Arial"/>
          <w:lang w:val="es-ES" w:eastAsia="es-ES"/>
        </w:rPr>
        <w:t xml:space="preserve"> de </w:t>
      </w:r>
      <w:r w:rsidRPr="68D44CE3" w:rsidR="5FED3CDE">
        <w:rPr>
          <w:rFonts w:ascii="Arial" w:hAnsi="Arial" w:eastAsia="Times New Roman" w:cs="Arial"/>
          <w:lang w:val="es-ES" w:eastAsia="es-ES"/>
        </w:rPr>
        <w:t>cambios</w:t>
      </w:r>
      <w:r w:rsidRPr="00A770C1">
        <w:rPr>
          <w:rFonts w:ascii="Arial" w:hAnsi="Arial" w:eastAsia="Times New Roman" w:cs="Arial"/>
          <w:lang w:val="es-ES" w:eastAsia="es-ES"/>
        </w:rPr>
        <w:t xml:space="preserve"> previo a llamar a los usuarios a las pruebas. Su objetivo es validar que la solución informática funcione correctamente en base a los requerimientos solicitados.</w:t>
      </w:r>
    </w:p>
    <w:p w:rsidRPr="00A770C1" w:rsidR="005170A9" w:rsidP="005170A9" w:rsidRDefault="005170A9" w14:paraId="35FC0072"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Pruebas integrales:</w:t>
      </w:r>
      <w:r w:rsidRPr="00A770C1">
        <w:rPr>
          <w:rFonts w:ascii="Arial" w:hAnsi="Arial" w:eastAsia="Times New Roman" w:cs="Arial"/>
          <w:lang w:val="es-ES" w:eastAsia="es-ES"/>
        </w:rPr>
        <w:t xml:space="preserve"> son pruebas que realiza el analista de sistemas informáticos y tienen como objetivo validar que toda la </w:t>
      </w:r>
      <w:r w:rsidRPr="00A770C1">
        <w:rPr>
          <w:rFonts w:ascii="Arial" w:hAnsi="Arial" w:cs="Arial"/>
        </w:rPr>
        <w:t>solución informática</w:t>
      </w:r>
      <w:r w:rsidRPr="00A770C1">
        <w:rPr>
          <w:rFonts w:ascii="Arial" w:hAnsi="Arial" w:eastAsia="Times New Roman" w:cs="Arial"/>
          <w:lang w:val="es-ES" w:eastAsia="es-ES"/>
        </w:rPr>
        <w:t xml:space="preserve"> funcione correctamente.</w:t>
      </w:r>
    </w:p>
    <w:p w:rsidRPr="00A770C1" w:rsidR="005170A9" w:rsidP="005170A9" w:rsidRDefault="005170A9" w14:paraId="1FA9F62F"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Pruebas técnicas:</w:t>
      </w:r>
      <w:r w:rsidRPr="00A770C1">
        <w:rPr>
          <w:rFonts w:ascii="Arial" w:hAnsi="Arial" w:eastAsia="Times New Roman" w:cs="Arial"/>
          <w:lang w:val="es-ES" w:eastAsia="es-ES"/>
        </w:rPr>
        <w:t xml:space="preserve"> son pruebas que realiza el analista de control de calidad y tienen como objetivo validar que la </w:t>
      </w:r>
      <w:r w:rsidRPr="00A770C1">
        <w:rPr>
          <w:rFonts w:ascii="Arial" w:hAnsi="Arial" w:cs="Arial"/>
        </w:rPr>
        <w:t>solución informática</w:t>
      </w:r>
      <w:r w:rsidRPr="00A770C1">
        <w:rPr>
          <w:rFonts w:ascii="Arial" w:hAnsi="Arial" w:eastAsia="Times New Roman" w:cs="Arial"/>
          <w:lang w:val="es-ES" w:eastAsia="es-ES"/>
        </w:rPr>
        <w:t xml:space="preserve"> funcione según lo requerido por el dueño del producto.</w:t>
      </w:r>
    </w:p>
    <w:p w:rsidRPr="00A770C1" w:rsidR="005170A9" w:rsidP="005170A9" w:rsidRDefault="005170A9" w14:paraId="56562F5B" w14:textId="77777777">
      <w:pPr>
        <w:autoSpaceDE w:val="0"/>
        <w:autoSpaceDN w:val="0"/>
        <w:adjustRightInd w:val="0"/>
        <w:spacing w:after="0" w:line="240" w:lineRule="auto"/>
        <w:jc w:val="both"/>
        <w:rPr>
          <w:rFonts w:ascii="Arial" w:hAnsi="Arial" w:cs="Arial"/>
          <w:i/>
          <w:iCs/>
        </w:rPr>
      </w:pPr>
      <w:r w:rsidRPr="00A770C1">
        <w:rPr>
          <w:rFonts w:ascii="Arial" w:hAnsi="Arial" w:cs="Arial"/>
          <w:b/>
          <w:bCs/>
          <w:i/>
          <w:iCs/>
        </w:rPr>
        <w:t xml:space="preserve">Requerimientos funcionales: </w:t>
      </w:r>
      <w:r w:rsidRPr="00A770C1">
        <w:rPr>
          <w:rFonts w:ascii="Arial" w:hAnsi="Arial" w:cs="Arial"/>
        </w:rPr>
        <w:t xml:space="preserve">Los requerimientos funcionales de la solución informática describen la funcionalidad o los servicios que se espera que éste provea. Estos dependen del tipo de software y de la solución informática que se esté desarrollando y de los posibles </w:t>
      </w:r>
      <w:r w:rsidRPr="00A770C1">
        <w:rPr>
          <w:rFonts w:ascii="Arial" w:hAnsi="Arial" w:cs="Arial"/>
        </w:rPr>
        <w:t xml:space="preserve">usuarios del software. Describen con detalle la función de sus entradas y salidas, excepciones, etc. </w:t>
      </w:r>
    </w:p>
    <w:p w:rsidRPr="00A770C1" w:rsidR="005170A9" w:rsidP="005170A9" w:rsidRDefault="005170A9" w14:paraId="43639E6F" w14:textId="77777777">
      <w:pPr>
        <w:pStyle w:val="vspace"/>
        <w:spacing w:before="0" w:beforeAutospacing="0" w:after="0" w:afterAutospacing="0"/>
        <w:jc w:val="both"/>
        <w:rPr>
          <w:rFonts w:ascii="Arial" w:hAnsi="Arial" w:cs="Arial"/>
          <w:i/>
          <w:iCs/>
          <w:sz w:val="22"/>
          <w:szCs w:val="22"/>
        </w:rPr>
      </w:pPr>
      <w:r w:rsidRPr="00A770C1">
        <w:rPr>
          <w:rFonts w:ascii="Arial" w:hAnsi="Arial" w:cs="Arial"/>
          <w:b/>
          <w:bCs/>
          <w:i/>
          <w:iCs/>
          <w:sz w:val="22"/>
          <w:szCs w:val="22"/>
        </w:rPr>
        <w:t xml:space="preserve">Requerimientos no funcionales: </w:t>
      </w:r>
      <w:r w:rsidRPr="00A770C1">
        <w:rPr>
          <w:rFonts w:ascii="Arial" w:hAnsi="Arial" w:cs="Arial"/>
          <w:sz w:val="22"/>
          <w:szCs w:val="22"/>
        </w:rPr>
        <w:t xml:space="preserve">Son restricciones de los servicios o funciones ofrecidos por la solución informática. Incluyen restricciones de tiempo, sobre el proceso de desarrollo, estándares, etc. Son aquellos requerimientos que no se refieren directamente a las funciones específicas que entrega la solución informática, sino a las propiedades emergentes de éste como la fiabilidad, la respuesta en el tiempo y la capacidad de almacenamiento. </w:t>
      </w:r>
    </w:p>
    <w:p w:rsidRPr="00A770C1" w:rsidR="005170A9" w:rsidP="005170A9" w:rsidRDefault="005170A9" w14:paraId="5FC1E323"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Scripts:</w:t>
      </w:r>
      <w:r w:rsidRPr="00A770C1">
        <w:rPr>
          <w:rFonts w:ascii="Arial" w:hAnsi="Arial" w:eastAsia="Times New Roman" w:cs="Arial"/>
          <w:lang w:val="es-ES" w:eastAsia="es-ES"/>
        </w:rPr>
        <w:t xml:space="preserve"> conjunto de instrucciones que se ejecutan como una macro.</w:t>
      </w:r>
    </w:p>
    <w:p w:rsidRPr="00A770C1" w:rsidR="005170A9" w:rsidP="005170A9" w:rsidRDefault="005170A9" w14:paraId="2C339540"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Servidor:</w:t>
      </w:r>
      <w:r w:rsidRPr="00A770C1">
        <w:rPr>
          <w:rFonts w:ascii="Arial" w:hAnsi="Arial" w:eastAsia="Times New Roman" w:cs="Arial"/>
          <w:lang w:val="es-ES" w:eastAsia="es-ES"/>
        </w:rPr>
        <w:t xml:space="preserve"> equipo que controla el acceso de los usuarios a una red y les da servicio e información.</w:t>
      </w:r>
    </w:p>
    <w:p w:rsidRPr="00A770C1" w:rsidR="005170A9" w:rsidP="005170A9" w:rsidRDefault="005170A9" w14:paraId="51F1826E" w14:textId="77777777">
      <w:pPr>
        <w:pStyle w:val="vspace"/>
        <w:spacing w:before="0" w:beforeAutospacing="0" w:after="0" w:afterAutospacing="0"/>
        <w:jc w:val="both"/>
        <w:rPr>
          <w:rFonts w:ascii="Arial" w:hAnsi="Arial" w:cs="Arial"/>
          <w:sz w:val="22"/>
          <w:szCs w:val="22"/>
        </w:rPr>
      </w:pPr>
      <w:r w:rsidRPr="00A770C1">
        <w:rPr>
          <w:rFonts w:ascii="Arial" w:hAnsi="Arial" w:cs="Arial"/>
          <w:b/>
          <w:bCs/>
          <w:i/>
          <w:iCs/>
          <w:sz w:val="22"/>
          <w:szCs w:val="22"/>
        </w:rPr>
        <w:t>Soluciones Informáticas:</w:t>
      </w:r>
      <w:r w:rsidRPr="00A770C1">
        <w:rPr>
          <w:rFonts w:ascii="Arial" w:hAnsi="Arial" w:cs="Arial"/>
          <w:sz w:val="22"/>
          <w:szCs w:val="22"/>
        </w:rPr>
        <w:t xml:space="preserve"> Corresponde al sistema informático o conjunto de sistemas informáticos desarrollado en la Cooperativa, con personal interno, externo o desarrollo compartido.</w:t>
      </w:r>
    </w:p>
    <w:p w:rsidRPr="00A770C1" w:rsidR="005170A9" w:rsidP="005170A9" w:rsidRDefault="005170A9" w14:paraId="3925890F" w14:textId="77777777">
      <w:pPr>
        <w:pStyle w:val="vspace"/>
        <w:spacing w:before="0" w:beforeAutospacing="0" w:after="0" w:afterAutospacing="0"/>
        <w:jc w:val="both"/>
        <w:rPr>
          <w:rFonts w:ascii="Arial" w:hAnsi="Arial" w:cs="Arial"/>
          <w:sz w:val="22"/>
          <w:szCs w:val="22"/>
        </w:rPr>
      </w:pPr>
      <w:r w:rsidRPr="00A770C1">
        <w:rPr>
          <w:rFonts w:ascii="Arial" w:hAnsi="Arial" w:cs="Arial"/>
          <w:b/>
          <w:bCs/>
          <w:i/>
          <w:iCs/>
          <w:sz w:val="22"/>
          <w:szCs w:val="22"/>
        </w:rPr>
        <w:t>SP (Stored Procedure):</w:t>
      </w:r>
      <w:r w:rsidRPr="00A770C1">
        <w:rPr>
          <w:rFonts w:ascii="Arial" w:hAnsi="Arial" w:cs="Arial"/>
          <w:sz w:val="22"/>
          <w:szCs w:val="22"/>
        </w:rPr>
        <w:t xml:space="preserve"> Es un procedimiento el cual es almacenado físicamente en una base de datos, su implementación varía de un gestor de base de datos a otro, al ser ejecutado en respuesta a una petición de usuario es ejecutado directamente en el motor de base de datos, el cual usualmente corre en un servidor separado. Por lo cual posee acceso directo a los datos que necesita manipular y solo necesita enviar sus resultados de regreso al usuario, deshaciéndose de la sobrecarga resultante de comunicar grandes cantidades de datos salientes y entrantes.</w:t>
      </w:r>
    </w:p>
    <w:p w:rsidR="005170A9" w:rsidP="005170A9" w:rsidRDefault="005170A9" w14:paraId="7007C8C8" w14:textId="77777777">
      <w:pPr>
        <w:spacing w:after="0"/>
        <w:jc w:val="both"/>
        <w:rPr>
          <w:rFonts w:ascii="Arial" w:hAnsi="Arial" w:eastAsia="Times New Roman" w:cs="Arial"/>
          <w:color w:val="00B050"/>
          <w:lang w:val="es-ES" w:eastAsia="es-ES"/>
        </w:rPr>
      </w:pPr>
      <w:r w:rsidRPr="001B0BD3">
        <w:rPr>
          <w:rFonts w:ascii="Arial" w:hAnsi="Arial" w:eastAsia="Times New Roman" w:cs="Arial"/>
          <w:b/>
          <w:i/>
          <w:color w:val="00B050"/>
          <w:highlight w:val="yellow"/>
          <w:lang w:val="es-ES" w:eastAsia="es-ES"/>
        </w:rPr>
        <w:t>Sprint</w:t>
      </w:r>
      <w:r w:rsidRPr="001B0BD3">
        <w:rPr>
          <w:rFonts w:ascii="Arial" w:hAnsi="Arial" w:eastAsia="Times New Roman" w:cs="Arial"/>
          <w:b/>
          <w:bCs/>
          <w:color w:val="00B050"/>
          <w:highlight w:val="yellow"/>
          <w:lang w:val="es-ES" w:eastAsia="es-ES"/>
        </w:rPr>
        <w:t xml:space="preserve">: </w:t>
      </w:r>
      <w:r w:rsidRPr="001B0BD3">
        <w:rPr>
          <w:rFonts w:ascii="Arial" w:hAnsi="Arial" w:eastAsia="Times New Roman" w:cs="Arial"/>
          <w:color w:val="00B050"/>
          <w:highlight w:val="yellow"/>
          <w:lang w:val="es-ES" w:eastAsia="es-ES"/>
        </w:rPr>
        <w:t>En metodologías ágiles como Scrum, un sprint es un corto período, generalmente de una a cuatro semanas, en el que un equipo se enfoca en completar un conjunto definido de tareas. El objetivo es desarrollar, probar y entregar un incremento funcional del producto. Al final del sprint, se revisa el progreso y se ajustan estrategias para mejorar en futuros sprints.</w:t>
      </w:r>
    </w:p>
    <w:p w:rsidRPr="00D208D4" w:rsidR="00D208D4" w:rsidP="005170A9" w:rsidRDefault="00D208D4" w14:paraId="0534E0EA" w14:textId="64B39317">
      <w:pPr>
        <w:spacing w:after="0"/>
        <w:jc w:val="both"/>
        <w:rPr>
          <w:rFonts w:ascii="Arial" w:hAnsi="Arial" w:eastAsia="Times New Roman" w:cs="Arial"/>
          <w:color w:val="00B050"/>
          <w:u w:val="single"/>
          <w:lang w:val="es-ES" w:eastAsia="es-ES"/>
        </w:rPr>
      </w:pPr>
      <w:r w:rsidRPr="00D208D4">
        <w:rPr>
          <w:rFonts w:ascii="Arial" w:hAnsi="Arial" w:eastAsia="Times New Roman" w:cs="Arial"/>
          <w:b/>
          <w:bCs/>
          <w:i/>
          <w:iCs/>
          <w:color w:val="00B050"/>
          <w:lang w:val="es-ES" w:eastAsia="es-ES"/>
        </w:rPr>
        <w:t>Stakeholders</w:t>
      </w:r>
      <w:r>
        <w:rPr>
          <w:rFonts w:ascii="Arial" w:hAnsi="Arial" w:eastAsia="Times New Roman" w:cs="Arial"/>
          <w:b/>
          <w:bCs/>
          <w:color w:val="00B050"/>
          <w:lang w:val="es-ES" w:eastAsia="es-ES"/>
        </w:rPr>
        <w:t xml:space="preserve">: </w:t>
      </w:r>
      <w:r w:rsidRPr="00D208D4">
        <w:rPr>
          <w:rFonts w:ascii="Arial" w:hAnsi="Arial" w:eastAsia="Times New Roman" w:cs="Arial"/>
          <w:color w:val="00B050"/>
          <w:lang w:val="es-ES" w:eastAsia="es-ES"/>
        </w:rPr>
        <w:t>se refiere a todas las partes interesadas que tienen algún interés en un proyecto, proceso o sistema en particular. Estas partes interesadas pueden incluir individuos, grupos, organizaciones u otras entidades que puedan verse afectadas por el resultado del proyecto o que puedan influir en su desarrollo</w:t>
      </w:r>
    </w:p>
    <w:p w:rsidRPr="00A770C1" w:rsidR="005170A9" w:rsidP="005170A9" w:rsidRDefault="005170A9" w14:paraId="75AE93AB"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MX" w:eastAsia="es-MX"/>
        </w:rPr>
        <w:t>Transacciones controladas:</w:t>
      </w:r>
      <w:r w:rsidRPr="00A770C1">
        <w:rPr>
          <w:rFonts w:ascii="Arial" w:hAnsi="Arial" w:eastAsia="Times New Roman" w:cs="Arial"/>
          <w:lang w:val="es-ES" w:eastAsia="es-ES"/>
        </w:rPr>
        <w:t xml:space="preserve"> son las pruebas que se realizan en un ambiente cerrado de producción con un grupo limitado de usuarios. Su objetivo es validar que la solución informática funcione correctamente en producción en base a los requerimientos solicitados.</w:t>
      </w:r>
    </w:p>
    <w:p w:rsidRPr="00A770C1" w:rsidR="005170A9" w:rsidP="005170A9" w:rsidRDefault="005170A9" w14:paraId="4564006E" w14:textId="77777777">
      <w:pPr>
        <w:spacing w:after="0"/>
        <w:jc w:val="both"/>
        <w:rPr>
          <w:rFonts w:ascii="Arial" w:hAnsi="Arial" w:eastAsia="Times New Roman" w:cs="Arial"/>
          <w:b/>
          <w:bCs/>
          <w:lang w:val="es-ES" w:eastAsia="es-ES"/>
        </w:rPr>
      </w:pPr>
      <w:r w:rsidRPr="00A770C1">
        <w:rPr>
          <w:rFonts w:ascii="Arial" w:hAnsi="Arial" w:eastAsia="Times New Roman" w:cs="Arial"/>
          <w:b/>
          <w:bCs/>
          <w:i/>
          <w:iCs/>
          <w:lang w:val="es-ES" w:eastAsia="es-ES"/>
        </w:rPr>
        <w:t>Transferencia electrónica:</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es una transacción de fondos, realizadas por cualquier usuario habilitado para este fin, haciendo uso de los diferentes canales electrónicos de la Cooperativa.</w:t>
      </w:r>
      <w:r w:rsidRPr="00A770C1">
        <w:rPr>
          <w:sz w:val="24"/>
          <w:szCs w:val="24"/>
        </w:rPr>
        <w:br/>
      </w:r>
      <w:r w:rsidRPr="00A770C1">
        <w:rPr>
          <w:rFonts w:ascii="Arial" w:hAnsi="Arial" w:eastAsia="Times New Roman" w:cs="Arial"/>
          <w:b/>
          <w:bCs/>
          <w:color w:val="00B050"/>
          <w:lang w:val="es-ES" w:eastAsia="es-ES"/>
        </w:rPr>
        <w:t xml:space="preserve">QA: </w:t>
      </w:r>
      <w:r w:rsidRPr="00A770C1">
        <w:rPr>
          <w:rFonts w:ascii="Arial" w:hAnsi="Arial" w:eastAsia="Times New Roman" w:cs="Arial"/>
          <w:color w:val="00B050"/>
          <w:lang w:val="es-ES" w:eastAsia="es-ES"/>
        </w:rPr>
        <w:t xml:space="preserve">es una abreviatura de "Aseguramiento de la Calidad" (en inglés, Quality Assurance). Se refiere al proceso de garantizar la calidad de un producto o servicio. En el contexto del </w:t>
      </w:r>
      <w:r w:rsidRPr="00A770C1">
        <w:rPr>
          <w:rFonts w:ascii="Arial" w:hAnsi="Arial" w:eastAsia="Times New Roman" w:cs="Arial"/>
          <w:color w:val="00B050"/>
          <w:lang w:val="es-ES" w:eastAsia="es-ES"/>
        </w:rPr>
        <w:t>desarrollo de software, QA se centra en asegurar que el software cumpla con los estándares de calidad definidos y funcione según lo previsto antes de su lanzamiento.</w:t>
      </w:r>
    </w:p>
    <w:p w:rsidRPr="00A770C1" w:rsidR="005170A9" w:rsidP="005170A9" w:rsidRDefault="005170A9" w14:paraId="287158CD" w14:textId="77777777">
      <w:pPr>
        <w:pStyle w:val="vspace"/>
        <w:spacing w:before="0" w:beforeAutospacing="0" w:after="0" w:afterAutospacing="0"/>
        <w:jc w:val="both"/>
        <w:rPr>
          <w:rFonts w:ascii="Arial" w:hAnsi="Arial" w:cs="Arial"/>
          <w:sz w:val="22"/>
          <w:szCs w:val="22"/>
        </w:rPr>
      </w:pPr>
      <w:r w:rsidRPr="00A770C1">
        <w:rPr>
          <w:rFonts w:ascii="Arial" w:hAnsi="Arial" w:cs="Arial"/>
          <w:b/>
          <w:bCs/>
          <w:i/>
          <w:iCs/>
          <w:sz w:val="22"/>
          <w:szCs w:val="22"/>
        </w:rPr>
        <w:t>Usuario final:</w:t>
      </w:r>
      <w:r w:rsidRPr="00A770C1">
        <w:rPr>
          <w:rFonts w:ascii="Arial" w:hAnsi="Arial" w:cs="Arial"/>
          <w:b/>
          <w:bCs/>
          <w:sz w:val="22"/>
          <w:szCs w:val="22"/>
        </w:rPr>
        <w:t xml:space="preserve"> </w:t>
      </w:r>
      <w:r w:rsidRPr="00A770C1">
        <w:rPr>
          <w:rFonts w:ascii="Arial" w:hAnsi="Arial" w:cs="Arial"/>
          <w:sz w:val="22"/>
          <w:szCs w:val="22"/>
        </w:rPr>
        <w:t>Persona que va a manipular de manera directa un producto de software.</w:t>
      </w:r>
    </w:p>
    <w:p w:rsidRPr="00A770C1" w:rsidR="005170A9" w:rsidP="005170A9" w:rsidRDefault="005170A9" w14:paraId="1F6865F9"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Usuarios de pruebas:</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son las credenciales de los usuarios en el ambiente de pruebas, para poder acceder a las soluciones informáticas a ser validadas.</w:t>
      </w:r>
    </w:p>
    <w:p w:rsidRPr="00A770C1" w:rsidR="005170A9" w:rsidP="005170A9" w:rsidRDefault="005170A9" w14:paraId="031CCF76" w14:textId="77777777">
      <w:pPr>
        <w:spacing w:after="0"/>
        <w:jc w:val="both"/>
        <w:rPr>
          <w:rFonts w:ascii="Arial" w:hAnsi="Arial" w:eastAsia="Times New Roman" w:cs="Arial"/>
          <w:lang w:val="es-ES" w:eastAsia="es-ES"/>
        </w:rPr>
      </w:pPr>
      <w:r w:rsidRPr="00A770C1">
        <w:rPr>
          <w:rFonts w:ascii="Arial" w:hAnsi="Arial" w:eastAsia="Times New Roman" w:cs="Arial"/>
          <w:b/>
          <w:bCs/>
          <w:i/>
          <w:iCs/>
          <w:lang w:val="es-ES" w:eastAsia="es-ES"/>
        </w:rPr>
        <w:t>Usuarios de transacciones controladas:</w:t>
      </w:r>
      <w:r w:rsidRPr="00A770C1">
        <w:rPr>
          <w:rFonts w:ascii="Arial" w:hAnsi="Arial" w:eastAsia="Times New Roman" w:cs="Arial"/>
          <w:b/>
          <w:bCs/>
          <w:lang w:val="es-ES" w:eastAsia="es-ES"/>
        </w:rPr>
        <w:t xml:space="preserve"> </w:t>
      </w:r>
      <w:r w:rsidRPr="00A770C1">
        <w:rPr>
          <w:rFonts w:ascii="Arial" w:hAnsi="Arial" w:eastAsia="Times New Roman" w:cs="Arial"/>
          <w:lang w:val="es-ES" w:eastAsia="es-ES"/>
        </w:rPr>
        <w:t>son los usuarios preseleccionados, que cumplen con las características necesarias para ejecutar las transacciones controladas.</w:t>
      </w:r>
    </w:p>
    <w:p w:rsidR="00270AFB" w:rsidP="005170A9" w:rsidRDefault="005170A9" w14:paraId="56067B8A" w14:textId="6E37F6E0">
      <w:pPr>
        <w:pStyle w:val="vspace"/>
        <w:spacing w:before="0" w:beforeAutospacing="0" w:after="0" w:afterAutospacing="0"/>
        <w:jc w:val="both"/>
        <w:rPr>
          <w:rFonts w:ascii="Arial" w:hAnsi="Arial" w:cs="Arial"/>
          <w:sz w:val="22"/>
          <w:szCs w:val="22"/>
        </w:rPr>
      </w:pPr>
      <w:r w:rsidRPr="00A770C1">
        <w:rPr>
          <w:rFonts w:ascii="Arial" w:hAnsi="Arial" w:cs="Arial"/>
          <w:b/>
          <w:bCs/>
          <w:i/>
          <w:iCs/>
          <w:sz w:val="22"/>
          <w:szCs w:val="22"/>
        </w:rPr>
        <w:t xml:space="preserve">Validación de Requerimientos: </w:t>
      </w:r>
      <w:r w:rsidRPr="00A770C1">
        <w:rPr>
          <w:rFonts w:ascii="Arial" w:hAnsi="Arial" w:cs="Arial"/>
          <w:sz w:val="22"/>
          <w:szCs w:val="22"/>
        </w:rPr>
        <w:t>La validación de requerimientos se asegura de que todos los requerimientos de la solución informática han sido establecidos sin ambigüedad, sin inconsistencias, sin omisiones, que los errores detectados hayan sido corregidos, y que el resultado del trabajo se ajusta a los estándares establecidos para el proceso, el proyecto y el producto.</w:t>
      </w:r>
    </w:p>
    <w:p w:rsidR="00270AFB" w:rsidP="005170A9" w:rsidRDefault="00270AFB" w14:paraId="095E1F7C" w14:textId="77777777">
      <w:pPr>
        <w:pStyle w:val="vspace"/>
        <w:spacing w:before="0" w:beforeAutospacing="0" w:after="0" w:afterAutospacing="0"/>
        <w:jc w:val="both"/>
        <w:rPr>
          <w:rFonts w:ascii="Arial" w:hAnsi="Arial" w:cs="Arial"/>
          <w:sz w:val="22"/>
          <w:szCs w:val="22"/>
        </w:rPr>
      </w:pPr>
    </w:p>
    <w:p w:rsidR="00F136FE" w:rsidP="005170A9" w:rsidRDefault="00F136FE" w14:paraId="3105CF82" w14:textId="77777777">
      <w:pPr>
        <w:pStyle w:val="vspace"/>
        <w:spacing w:before="0" w:beforeAutospacing="0" w:after="0" w:afterAutospacing="0"/>
        <w:jc w:val="both"/>
        <w:rPr>
          <w:rFonts w:ascii="Arial" w:hAnsi="Arial" w:cs="Arial"/>
          <w:sz w:val="22"/>
          <w:szCs w:val="22"/>
        </w:rPr>
      </w:pPr>
    </w:p>
    <w:p w:rsidR="00F136FE" w:rsidP="005170A9" w:rsidRDefault="00F136FE" w14:paraId="7A3F0C50" w14:textId="77777777">
      <w:pPr>
        <w:pStyle w:val="vspace"/>
        <w:spacing w:before="0" w:beforeAutospacing="0" w:after="0" w:afterAutospacing="0"/>
        <w:jc w:val="both"/>
        <w:rPr>
          <w:rFonts w:ascii="Arial" w:hAnsi="Arial" w:cs="Arial"/>
          <w:sz w:val="22"/>
          <w:szCs w:val="22"/>
        </w:rPr>
      </w:pPr>
    </w:p>
    <w:p w:rsidR="00F136FE" w:rsidP="005170A9" w:rsidRDefault="00F136FE" w14:paraId="1E87EA63" w14:textId="77777777">
      <w:pPr>
        <w:pStyle w:val="vspace"/>
        <w:spacing w:before="0" w:beforeAutospacing="0" w:after="0" w:afterAutospacing="0"/>
        <w:jc w:val="both"/>
        <w:rPr>
          <w:rFonts w:ascii="Arial" w:hAnsi="Arial" w:cs="Arial"/>
          <w:sz w:val="22"/>
          <w:szCs w:val="22"/>
        </w:rPr>
      </w:pPr>
    </w:p>
    <w:p w:rsidR="00F136FE" w:rsidP="005170A9" w:rsidRDefault="00F136FE" w14:paraId="7BA0149C" w14:textId="77777777">
      <w:pPr>
        <w:pStyle w:val="vspace"/>
        <w:spacing w:before="0" w:beforeAutospacing="0" w:after="0" w:afterAutospacing="0"/>
        <w:jc w:val="both"/>
        <w:rPr>
          <w:rFonts w:ascii="Arial" w:hAnsi="Arial" w:cs="Arial"/>
          <w:sz w:val="22"/>
          <w:szCs w:val="22"/>
        </w:rPr>
      </w:pPr>
    </w:p>
    <w:p w:rsidR="00F136FE" w:rsidP="005170A9" w:rsidRDefault="00F136FE" w14:paraId="6CFA8228" w14:textId="77777777">
      <w:pPr>
        <w:pStyle w:val="vspace"/>
        <w:spacing w:before="0" w:beforeAutospacing="0" w:after="0" w:afterAutospacing="0"/>
        <w:jc w:val="both"/>
        <w:rPr>
          <w:rFonts w:ascii="Arial" w:hAnsi="Arial" w:cs="Arial"/>
          <w:sz w:val="22"/>
          <w:szCs w:val="22"/>
        </w:rPr>
      </w:pPr>
    </w:p>
    <w:p w:rsidR="00F136FE" w:rsidP="005170A9" w:rsidRDefault="00F136FE" w14:paraId="6660EDA0" w14:textId="77777777">
      <w:pPr>
        <w:pStyle w:val="vspace"/>
        <w:spacing w:before="0" w:beforeAutospacing="0" w:after="0" w:afterAutospacing="0"/>
        <w:jc w:val="both"/>
        <w:rPr>
          <w:rFonts w:ascii="Arial" w:hAnsi="Arial" w:cs="Arial"/>
          <w:sz w:val="22"/>
          <w:szCs w:val="22"/>
        </w:rPr>
      </w:pPr>
    </w:p>
    <w:p w:rsidR="00F136FE" w:rsidP="005170A9" w:rsidRDefault="00F136FE" w14:paraId="32E29B41" w14:textId="77777777">
      <w:pPr>
        <w:pStyle w:val="vspace"/>
        <w:spacing w:before="0" w:beforeAutospacing="0" w:after="0" w:afterAutospacing="0"/>
        <w:jc w:val="both"/>
        <w:rPr>
          <w:rFonts w:ascii="Arial" w:hAnsi="Arial" w:cs="Arial"/>
          <w:sz w:val="22"/>
          <w:szCs w:val="22"/>
        </w:rPr>
      </w:pPr>
    </w:p>
    <w:p w:rsidR="00F136FE" w:rsidP="005170A9" w:rsidRDefault="00F136FE" w14:paraId="554678E3" w14:textId="77777777">
      <w:pPr>
        <w:pStyle w:val="vspace"/>
        <w:spacing w:before="0" w:beforeAutospacing="0" w:after="0" w:afterAutospacing="0"/>
        <w:jc w:val="both"/>
        <w:rPr>
          <w:rFonts w:ascii="Arial" w:hAnsi="Arial" w:cs="Arial"/>
          <w:sz w:val="22"/>
          <w:szCs w:val="22"/>
        </w:rPr>
      </w:pPr>
    </w:p>
    <w:p w:rsidR="00F136FE" w:rsidP="005170A9" w:rsidRDefault="00F136FE" w14:paraId="77E3FA1E" w14:textId="77777777">
      <w:pPr>
        <w:pStyle w:val="vspace"/>
        <w:spacing w:before="0" w:beforeAutospacing="0" w:after="0" w:afterAutospacing="0"/>
        <w:jc w:val="both"/>
        <w:rPr>
          <w:rFonts w:ascii="Arial" w:hAnsi="Arial" w:cs="Arial"/>
          <w:sz w:val="22"/>
          <w:szCs w:val="22"/>
        </w:rPr>
      </w:pPr>
    </w:p>
    <w:p w:rsidR="00F136FE" w:rsidP="005170A9" w:rsidRDefault="00F136FE" w14:paraId="6BAA8BE2" w14:textId="77777777">
      <w:pPr>
        <w:pStyle w:val="vspace"/>
        <w:spacing w:before="0" w:beforeAutospacing="0" w:after="0" w:afterAutospacing="0"/>
        <w:jc w:val="both"/>
        <w:rPr>
          <w:rFonts w:ascii="Arial" w:hAnsi="Arial" w:cs="Arial"/>
          <w:sz w:val="22"/>
          <w:szCs w:val="22"/>
        </w:rPr>
      </w:pPr>
    </w:p>
    <w:p w:rsidR="00F136FE" w:rsidP="005170A9" w:rsidRDefault="00F136FE" w14:paraId="2B31918E" w14:textId="77777777">
      <w:pPr>
        <w:pStyle w:val="vspace"/>
        <w:spacing w:before="0" w:beforeAutospacing="0" w:after="0" w:afterAutospacing="0"/>
        <w:jc w:val="both"/>
        <w:rPr>
          <w:rFonts w:ascii="Arial" w:hAnsi="Arial" w:cs="Arial"/>
          <w:sz w:val="22"/>
          <w:szCs w:val="22"/>
        </w:rPr>
      </w:pPr>
    </w:p>
    <w:p w:rsidR="00F136FE" w:rsidP="005170A9" w:rsidRDefault="00F136FE" w14:paraId="635D05B0" w14:textId="77777777">
      <w:pPr>
        <w:pStyle w:val="vspace"/>
        <w:spacing w:before="0" w:beforeAutospacing="0" w:after="0" w:afterAutospacing="0"/>
        <w:jc w:val="both"/>
        <w:rPr>
          <w:rFonts w:ascii="Arial" w:hAnsi="Arial" w:cs="Arial"/>
          <w:sz w:val="22"/>
          <w:szCs w:val="22"/>
        </w:rPr>
      </w:pPr>
    </w:p>
    <w:p w:rsidR="00F136FE" w:rsidP="005170A9" w:rsidRDefault="00F136FE" w14:paraId="19FC0FB5" w14:textId="77777777">
      <w:pPr>
        <w:pStyle w:val="vspace"/>
        <w:spacing w:before="0" w:beforeAutospacing="0" w:after="0" w:afterAutospacing="0"/>
        <w:jc w:val="both"/>
        <w:rPr>
          <w:rFonts w:ascii="Arial" w:hAnsi="Arial" w:cs="Arial"/>
          <w:sz w:val="22"/>
          <w:szCs w:val="22"/>
        </w:rPr>
      </w:pPr>
    </w:p>
    <w:p w:rsidR="00F136FE" w:rsidP="005170A9" w:rsidRDefault="00F136FE" w14:paraId="08F7C486" w14:textId="77777777">
      <w:pPr>
        <w:pStyle w:val="vspace"/>
        <w:spacing w:before="0" w:beforeAutospacing="0" w:after="0" w:afterAutospacing="0"/>
        <w:jc w:val="both"/>
        <w:rPr>
          <w:rFonts w:ascii="Arial" w:hAnsi="Arial" w:cs="Arial"/>
          <w:sz w:val="22"/>
          <w:szCs w:val="22"/>
        </w:rPr>
      </w:pPr>
    </w:p>
    <w:p w:rsidR="00F136FE" w:rsidP="005170A9" w:rsidRDefault="00F136FE" w14:paraId="2259A454" w14:textId="77777777">
      <w:pPr>
        <w:pStyle w:val="vspace"/>
        <w:spacing w:before="0" w:beforeAutospacing="0" w:after="0" w:afterAutospacing="0"/>
        <w:jc w:val="both"/>
        <w:rPr>
          <w:rFonts w:ascii="Arial" w:hAnsi="Arial" w:cs="Arial"/>
          <w:sz w:val="22"/>
          <w:szCs w:val="22"/>
        </w:rPr>
      </w:pPr>
    </w:p>
    <w:p w:rsidR="00F136FE" w:rsidP="005170A9" w:rsidRDefault="00F136FE" w14:paraId="599126DF" w14:textId="77777777">
      <w:pPr>
        <w:pStyle w:val="vspace"/>
        <w:spacing w:before="0" w:beforeAutospacing="0" w:after="0" w:afterAutospacing="0"/>
        <w:jc w:val="both"/>
        <w:rPr>
          <w:rFonts w:ascii="Arial" w:hAnsi="Arial" w:cs="Arial"/>
          <w:sz w:val="22"/>
          <w:szCs w:val="22"/>
        </w:rPr>
      </w:pPr>
    </w:p>
    <w:p w:rsidR="00F136FE" w:rsidP="005170A9" w:rsidRDefault="00F136FE" w14:paraId="3E5668AD" w14:textId="77777777">
      <w:pPr>
        <w:pStyle w:val="vspace"/>
        <w:spacing w:before="0" w:beforeAutospacing="0" w:after="0" w:afterAutospacing="0"/>
        <w:jc w:val="both"/>
        <w:rPr>
          <w:rFonts w:ascii="Arial" w:hAnsi="Arial" w:cs="Arial"/>
          <w:sz w:val="22"/>
          <w:szCs w:val="22"/>
        </w:rPr>
      </w:pPr>
    </w:p>
    <w:p w:rsidR="00F136FE" w:rsidP="005170A9" w:rsidRDefault="00F136FE" w14:paraId="230FF920" w14:textId="77777777">
      <w:pPr>
        <w:pStyle w:val="vspace"/>
        <w:spacing w:before="0" w:beforeAutospacing="0" w:after="0" w:afterAutospacing="0"/>
        <w:jc w:val="both"/>
        <w:rPr>
          <w:rFonts w:ascii="Arial" w:hAnsi="Arial" w:cs="Arial"/>
          <w:sz w:val="22"/>
          <w:szCs w:val="22"/>
        </w:rPr>
      </w:pPr>
    </w:p>
    <w:p w:rsidR="00F136FE" w:rsidP="005170A9" w:rsidRDefault="00F136FE" w14:paraId="2D296B67" w14:textId="77777777">
      <w:pPr>
        <w:pStyle w:val="vspace"/>
        <w:spacing w:before="0" w:beforeAutospacing="0" w:after="0" w:afterAutospacing="0"/>
        <w:jc w:val="both"/>
        <w:rPr>
          <w:rFonts w:ascii="Arial" w:hAnsi="Arial" w:cs="Arial"/>
          <w:sz w:val="22"/>
          <w:szCs w:val="22"/>
        </w:rPr>
      </w:pPr>
    </w:p>
    <w:p w:rsidR="00F136FE" w:rsidP="005170A9" w:rsidRDefault="00F136FE" w14:paraId="4F163E46" w14:textId="77777777">
      <w:pPr>
        <w:pStyle w:val="vspace"/>
        <w:spacing w:before="0" w:beforeAutospacing="0" w:after="0" w:afterAutospacing="0"/>
        <w:jc w:val="both"/>
        <w:rPr>
          <w:rFonts w:ascii="Arial" w:hAnsi="Arial" w:cs="Arial"/>
          <w:sz w:val="22"/>
          <w:szCs w:val="22"/>
        </w:rPr>
      </w:pPr>
    </w:p>
    <w:p w:rsidR="00F136FE" w:rsidP="005170A9" w:rsidRDefault="00F136FE" w14:paraId="287CC878" w14:textId="77777777">
      <w:pPr>
        <w:pStyle w:val="vspace"/>
        <w:spacing w:before="0" w:beforeAutospacing="0" w:after="0" w:afterAutospacing="0"/>
        <w:jc w:val="both"/>
        <w:rPr>
          <w:rFonts w:ascii="Arial" w:hAnsi="Arial" w:cs="Arial"/>
          <w:sz w:val="22"/>
          <w:szCs w:val="22"/>
        </w:rPr>
      </w:pPr>
    </w:p>
    <w:p w:rsidR="00F136FE" w:rsidP="005170A9" w:rsidRDefault="00F136FE" w14:paraId="05F16651" w14:textId="77777777">
      <w:pPr>
        <w:pStyle w:val="vspace"/>
        <w:spacing w:before="0" w:beforeAutospacing="0" w:after="0" w:afterAutospacing="0"/>
        <w:jc w:val="both"/>
        <w:rPr>
          <w:rFonts w:ascii="Arial" w:hAnsi="Arial" w:cs="Arial"/>
          <w:sz w:val="22"/>
          <w:szCs w:val="22"/>
        </w:rPr>
      </w:pPr>
    </w:p>
    <w:p w:rsidR="00F136FE" w:rsidP="005170A9" w:rsidRDefault="00F136FE" w14:paraId="15EDE2FB" w14:textId="77777777">
      <w:pPr>
        <w:pStyle w:val="vspace"/>
        <w:spacing w:before="0" w:beforeAutospacing="0" w:after="0" w:afterAutospacing="0"/>
        <w:jc w:val="both"/>
        <w:rPr>
          <w:rFonts w:ascii="Arial" w:hAnsi="Arial" w:cs="Arial"/>
          <w:sz w:val="22"/>
          <w:szCs w:val="22"/>
        </w:rPr>
      </w:pPr>
    </w:p>
    <w:p w:rsidR="00F136FE" w:rsidP="005170A9" w:rsidRDefault="00F136FE" w14:paraId="3EEBA3B7" w14:textId="77777777">
      <w:pPr>
        <w:pStyle w:val="vspace"/>
        <w:spacing w:before="0" w:beforeAutospacing="0" w:after="0" w:afterAutospacing="0"/>
        <w:jc w:val="both"/>
        <w:rPr>
          <w:rFonts w:ascii="Arial" w:hAnsi="Arial" w:cs="Arial"/>
          <w:sz w:val="22"/>
          <w:szCs w:val="22"/>
        </w:rPr>
      </w:pPr>
    </w:p>
    <w:p w:rsidR="00F136FE" w:rsidP="005170A9" w:rsidRDefault="00F136FE" w14:paraId="3F80B219" w14:textId="77777777">
      <w:pPr>
        <w:pStyle w:val="vspace"/>
        <w:spacing w:before="0" w:beforeAutospacing="0" w:after="0" w:afterAutospacing="0"/>
        <w:jc w:val="both"/>
        <w:rPr>
          <w:rFonts w:ascii="Arial" w:hAnsi="Arial" w:cs="Arial"/>
          <w:sz w:val="22"/>
          <w:szCs w:val="22"/>
        </w:rPr>
      </w:pPr>
    </w:p>
    <w:p w:rsidR="00F136FE" w:rsidP="005170A9" w:rsidRDefault="00F136FE" w14:paraId="4993EA19" w14:textId="77777777">
      <w:pPr>
        <w:pStyle w:val="vspace"/>
        <w:spacing w:before="0" w:beforeAutospacing="0" w:after="0" w:afterAutospacing="0"/>
        <w:jc w:val="both"/>
        <w:rPr>
          <w:rFonts w:ascii="Arial" w:hAnsi="Arial" w:cs="Arial"/>
          <w:sz w:val="22"/>
          <w:szCs w:val="22"/>
        </w:rPr>
      </w:pPr>
    </w:p>
    <w:p w:rsidR="00F136FE" w:rsidP="005170A9" w:rsidRDefault="00F136FE" w14:paraId="4A81A1F8" w14:textId="77777777">
      <w:pPr>
        <w:pStyle w:val="vspace"/>
        <w:spacing w:before="0" w:beforeAutospacing="0" w:after="0" w:afterAutospacing="0"/>
        <w:jc w:val="both"/>
        <w:rPr>
          <w:rFonts w:ascii="Arial" w:hAnsi="Arial" w:cs="Arial"/>
          <w:sz w:val="22"/>
          <w:szCs w:val="22"/>
        </w:rPr>
      </w:pPr>
    </w:p>
    <w:p w:rsidRPr="00215C47" w:rsidR="00363310" w:rsidP="004143DF" w:rsidRDefault="61B60C94" w14:paraId="20B94490" w14:textId="02CBA334">
      <w:pPr>
        <w:pStyle w:val="Titulo1"/>
        <w:ind w:hanging="720"/>
      </w:pPr>
      <w:bookmarkStart w:name="_Toc164076023" w:id="9"/>
      <w:bookmarkStart w:name="_Toc164076024" w:id="10"/>
      <w:bookmarkStart w:name="_Toc164076025" w:id="11"/>
      <w:bookmarkStart w:name="_Toc164076026" w:id="12"/>
      <w:bookmarkStart w:name="_Toc164076027" w:id="13"/>
      <w:bookmarkStart w:name="_Toc164076028" w:id="14"/>
      <w:bookmarkStart w:name="_Toc164076029" w:id="15"/>
      <w:bookmarkStart w:name="_Toc164076030" w:id="16"/>
      <w:bookmarkStart w:name="_Toc44661953" w:id="17"/>
      <w:bookmarkStart w:name="_Toc371580312" w:id="18"/>
      <w:bookmarkStart w:name="_Toc371582707" w:id="19"/>
      <w:bookmarkStart w:name="_Toc371590908" w:id="20"/>
      <w:bookmarkStart w:name="_Toc371591121" w:id="21"/>
      <w:bookmarkStart w:name="_Toc59610440" w:id="22"/>
      <w:bookmarkStart w:name="_Toc1047196894" w:id="23"/>
      <w:bookmarkStart w:name="_Toc605026245" w:id="24"/>
      <w:bookmarkStart w:name="_Toc163723196" w:id="25"/>
      <w:bookmarkStart w:name="_Toc941309665" w:id="26"/>
      <w:bookmarkStart w:name="_Toc1523579533" w:id="27"/>
      <w:bookmarkStart w:name="_Toc269233666" w:id="28"/>
      <w:bookmarkStart w:name="_Toc165286640" w:id="29"/>
      <w:bookmarkStart w:name="_Toc318020301" w:id="30"/>
      <w:bookmarkEnd w:id="9"/>
      <w:bookmarkEnd w:id="10"/>
      <w:bookmarkEnd w:id="11"/>
      <w:bookmarkEnd w:id="12"/>
      <w:bookmarkEnd w:id="13"/>
      <w:bookmarkEnd w:id="14"/>
      <w:bookmarkEnd w:id="15"/>
      <w:bookmarkEnd w:id="16"/>
      <w:r>
        <w:t>ALCANCE</w:t>
      </w:r>
      <w:bookmarkEnd w:id="17"/>
      <w:bookmarkEnd w:id="18"/>
      <w:bookmarkEnd w:id="19"/>
      <w:bookmarkEnd w:id="20"/>
      <w:bookmarkEnd w:id="21"/>
      <w:bookmarkEnd w:id="22"/>
      <w:bookmarkEnd w:id="23"/>
      <w:bookmarkEnd w:id="24"/>
      <w:bookmarkEnd w:id="25"/>
      <w:bookmarkEnd w:id="26"/>
      <w:bookmarkEnd w:id="27"/>
      <w:bookmarkEnd w:id="28"/>
      <w:bookmarkEnd w:id="29"/>
      <w:bookmarkEnd w:id="30"/>
    </w:p>
    <w:p w:rsidRPr="00573954" w:rsidR="0048410C" w:rsidP="00FD2A3D" w:rsidRDefault="51F48D7E" w14:paraId="367D9C23" w14:textId="5F1A99CC">
      <w:pPr>
        <w:pStyle w:val="Texto"/>
        <w:ind w:left="706"/>
      </w:pPr>
      <w:r w:rsidRPr="00573954">
        <w:t>Comprende desde la recepción</w:t>
      </w:r>
      <w:r w:rsidRPr="00573954" w:rsidR="034CE18C">
        <w:t xml:space="preserve"> </w:t>
      </w:r>
      <w:r w:rsidRPr="00573954">
        <w:t>del requerimiento de una solución informática, análisis, diseño, codificación</w:t>
      </w:r>
      <w:r w:rsidRPr="00573954" w:rsidR="034CE18C">
        <w:t>, pruebas</w:t>
      </w:r>
      <w:r w:rsidRPr="00573954">
        <w:t xml:space="preserve">, implementación, documentación y mantenimiento de la </w:t>
      </w:r>
      <w:r w:rsidRPr="00573954" w:rsidR="0211241B">
        <w:t>solución informática</w:t>
      </w:r>
      <w:r w:rsidRPr="00573954">
        <w:t>.</w:t>
      </w:r>
    </w:p>
    <w:p w:rsidRPr="002257D1" w:rsidR="0048410C" w:rsidP="5CB665D5" w:rsidRDefault="0048410C" w14:paraId="715482C5" w14:textId="77777777">
      <w:pPr>
        <w:spacing w:after="0" w:line="240" w:lineRule="auto"/>
        <w:ind w:left="708"/>
        <w:jc w:val="both"/>
        <w:rPr>
          <w:rFonts w:ascii="Arial" w:hAnsi="Arial" w:cs="Arial"/>
          <w:color w:val="000000" w:themeColor="text1"/>
        </w:rPr>
      </w:pPr>
    </w:p>
    <w:p w:rsidRPr="00AA7C08" w:rsidR="176003FF" w:rsidP="004143DF" w:rsidRDefault="61B60C94" w14:paraId="4420A393" w14:textId="2753F3CD">
      <w:pPr>
        <w:pStyle w:val="Titulo1"/>
        <w:ind w:hanging="720"/>
        <w:rPr>
          <w:b w:val="0"/>
          <w:bCs w:val="0"/>
        </w:rPr>
      </w:pPr>
      <w:bookmarkStart w:name="_Toc371580313" w:id="31"/>
      <w:bookmarkStart w:name="_Toc371582708" w:id="32"/>
      <w:bookmarkStart w:name="_Toc371590909" w:id="33"/>
      <w:bookmarkStart w:name="_Toc371591122" w:id="34"/>
      <w:bookmarkStart w:name="_Toc44141348" w:id="35"/>
      <w:bookmarkStart w:name="_Toc44142173" w:id="36"/>
      <w:bookmarkStart w:name="_Toc59610441" w:id="37"/>
      <w:bookmarkStart w:name="_Toc1926103013" w:id="38"/>
      <w:bookmarkStart w:name="_Toc1788003026" w:id="39"/>
      <w:bookmarkStart w:name="_Toc163723197" w:id="40"/>
      <w:bookmarkStart w:name="_Toc2125339543" w:id="41"/>
      <w:bookmarkStart w:name="_Toc165286641" w:id="42"/>
      <w:bookmarkStart w:name="_Toc1853718410" w:id="43"/>
      <w:r>
        <w:t>RESPONSAB</w:t>
      </w:r>
      <w:r w:rsidR="7CD1E5E7">
        <w:t>I</w:t>
      </w:r>
      <w:r w:rsidR="299C4FBD">
        <w:t>L</w:t>
      </w:r>
      <w:r w:rsidR="7CD1E5E7">
        <w:t>IDAD</w:t>
      </w:r>
      <w:r w:rsidR="299C4FBD">
        <w:t>ES</w:t>
      </w:r>
      <w:bookmarkEnd w:id="31"/>
      <w:bookmarkEnd w:id="32"/>
      <w:bookmarkEnd w:id="33"/>
      <w:bookmarkEnd w:id="34"/>
      <w:bookmarkEnd w:id="35"/>
      <w:bookmarkEnd w:id="36"/>
      <w:bookmarkEnd w:id="37"/>
      <w:bookmarkEnd w:id="38"/>
      <w:bookmarkEnd w:id="39"/>
      <w:bookmarkEnd w:id="40"/>
      <w:bookmarkEnd w:id="41"/>
      <w:bookmarkEnd w:id="42"/>
      <w:bookmarkEnd w:id="43"/>
    </w:p>
    <w:p w:rsidRPr="003767FA" w:rsidR="54017939" w:rsidP="0032208E" w:rsidRDefault="54017939" w14:paraId="7671BF97" w14:textId="715EE10F">
      <w:pPr>
        <w:pStyle w:val="Subtitulo"/>
        <w:rPr>
          <w:color w:val="000000" w:themeColor="text1"/>
        </w:rPr>
      </w:pPr>
      <w:bookmarkStart w:name="_Int_eCT3HVb4" w:id="44"/>
      <w:r w:rsidRPr="003767FA">
        <w:t>Director</w:t>
      </w:r>
      <w:bookmarkEnd w:id="44"/>
      <w:r w:rsidRPr="0058021B" w:rsidR="715C736E">
        <w:t xml:space="preserve"> de Tecnología</w:t>
      </w:r>
      <w:r w:rsidRPr="0058021B" w:rsidR="5F0E6EB5">
        <w:t xml:space="preserve"> de la Información</w:t>
      </w:r>
      <w:r w:rsidRPr="0058021B" w:rsidR="2D4E287D">
        <w:t xml:space="preserve"> (propietario del proceso):</w:t>
      </w:r>
    </w:p>
    <w:p w:rsidRPr="005915EF" w:rsidR="00627C4D" w:rsidP="00F9482B" w:rsidRDefault="1195A266" w14:paraId="23F1EC0B" w14:textId="27A628C3">
      <w:pPr>
        <w:pStyle w:val="ItemsNivel1Guion"/>
      </w:pPr>
      <w:r w:rsidRPr="00F9482B">
        <w:t xml:space="preserve">Gestionar la asignación </w:t>
      </w:r>
      <w:r w:rsidRPr="005915EF" w:rsidR="3B79287E">
        <w:t xml:space="preserve">de </w:t>
      </w:r>
      <w:r w:rsidRPr="005915EF">
        <w:t xml:space="preserve">los recursos humanos, materiales y tecnológicos necesarios para llevar a cabo el desarrollo </w:t>
      </w:r>
      <w:r w:rsidRPr="005915EF" w:rsidR="0D0AB477">
        <w:t xml:space="preserve">de soluciones informáticas </w:t>
      </w:r>
      <w:r w:rsidRPr="005915EF">
        <w:t>(ciclo de vida del software) y buen desenvolvimiento de los proyectos</w:t>
      </w:r>
      <w:r w:rsidRPr="005915EF" w:rsidR="715C736E">
        <w:t>;</w:t>
      </w:r>
    </w:p>
    <w:p w:rsidRPr="00F9482B" w:rsidR="00627C4D" w:rsidP="00F9482B" w:rsidRDefault="715C736E" w14:paraId="12F93612" w14:textId="6E5014A6">
      <w:pPr>
        <w:pStyle w:val="ItemsNivel1Guion"/>
      </w:pPr>
      <w:r w:rsidRPr="00F9482B">
        <w:t>Validar el alcance de las soluciones informáticas;</w:t>
      </w:r>
    </w:p>
    <w:p w:rsidRPr="00F9482B" w:rsidR="00627C4D" w:rsidP="00F9482B" w:rsidRDefault="0C7EF93C" w14:paraId="7D9BFC5E" w14:textId="429B794C">
      <w:pPr>
        <w:pStyle w:val="ItemsNivel1Guion"/>
      </w:pPr>
      <w:r w:rsidRPr="00F9482B">
        <w:t>D</w:t>
      </w:r>
      <w:r w:rsidRPr="00F9482B" w:rsidR="715C736E">
        <w:t xml:space="preserve">efinir la prioridad de los proyectos </w:t>
      </w:r>
      <w:r w:rsidRPr="00F9482B">
        <w:t>de tecnología que se originan para apoyar al Plan O</w:t>
      </w:r>
      <w:r w:rsidRPr="00F9482B" w:rsidR="715C736E">
        <w:t>perativa de la Cooperativa;</w:t>
      </w:r>
    </w:p>
    <w:p w:rsidRPr="00F9482B" w:rsidR="009D3CDA" w:rsidP="00F9482B" w:rsidRDefault="715C736E" w14:paraId="7D856F2C" w14:textId="00E394D2">
      <w:pPr>
        <w:pStyle w:val="ItemsNivel1Guion"/>
      </w:pPr>
      <w:r w:rsidRPr="00F9482B">
        <w:t>Gestionar la solución de impedimentos que se presenten durante el desarrollo de soluciones informáticas</w:t>
      </w:r>
      <w:r w:rsidRPr="00F9482B" w:rsidR="1FF519C9">
        <w:t>; y,</w:t>
      </w:r>
    </w:p>
    <w:p w:rsidRPr="00F9482B" w:rsidR="003263D5" w:rsidP="00F9482B" w:rsidRDefault="1195A266" w14:paraId="60C6FFFD" w14:textId="0C109AAE">
      <w:pPr>
        <w:pStyle w:val="ItemsNivel1Guion"/>
      </w:pPr>
      <w:r w:rsidRPr="00F9482B">
        <w:t>An</w:t>
      </w:r>
      <w:r w:rsidRPr="00F9482B" w:rsidR="1FF519C9">
        <w:t>alizar</w:t>
      </w:r>
      <w:r w:rsidRPr="00F9482B" w:rsidR="0D0AB477">
        <w:t xml:space="preserve">, </w:t>
      </w:r>
      <w:r w:rsidRPr="00F9482B" w:rsidR="1FF519C9">
        <w:t xml:space="preserve">definir </w:t>
      </w:r>
      <w:r w:rsidRPr="00F9482B" w:rsidR="0D0AB477">
        <w:t xml:space="preserve">y proponer la forma de desarrollo de </w:t>
      </w:r>
      <w:r w:rsidRPr="00F9482B" w:rsidR="1FF519C9">
        <w:t>las soluciones informáticas</w:t>
      </w:r>
      <w:r w:rsidRPr="00F9482B" w:rsidR="0D0AB477">
        <w:t xml:space="preserve">, pudiendo ser estas: </w:t>
      </w:r>
      <w:r w:rsidRPr="00F9482B" w:rsidR="1FF519C9">
        <w:t>desarrollo interno, desarrollo externo o un desarrollo compartido.</w:t>
      </w:r>
    </w:p>
    <w:p w:rsidRPr="002257D1" w:rsidR="00627C4D" w:rsidP="00456230" w:rsidRDefault="00627C4D" w14:paraId="4738772B" w14:textId="77777777">
      <w:pPr>
        <w:pStyle w:val="Prrafodelista"/>
        <w:spacing w:after="0" w:line="240" w:lineRule="auto"/>
        <w:ind w:left="709"/>
        <w:jc w:val="both"/>
        <w:rPr>
          <w:rFonts w:ascii="Arial" w:hAnsi="Arial" w:cs="Arial"/>
        </w:rPr>
      </w:pPr>
    </w:p>
    <w:p w:rsidRPr="0058021B" w:rsidR="00627C4D" w:rsidP="0032208E" w:rsidRDefault="32962EBB" w14:paraId="5C407AFF" w14:textId="0170F706">
      <w:pPr>
        <w:pStyle w:val="Subtitulo"/>
        <w:rPr>
          <w:b w:val="0"/>
          <w:color w:val="F79646" w:themeColor="accent6"/>
        </w:rPr>
      </w:pPr>
      <w:r w:rsidRPr="68D44CE3">
        <w:rPr>
          <w:color w:val="F79646" w:themeColor="accent6"/>
        </w:rPr>
        <w:t xml:space="preserve">Jefe de Operaciones de Tecnología de la </w:t>
      </w:r>
      <w:r w:rsidRPr="68D44CE3" w:rsidR="04FC7E4E">
        <w:rPr>
          <w:color w:val="F79646" w:themeColor="accent6"/>
        </w:rPr>
        <w:t>I</w:t>
      </w:r>
      <w:r w:rsidRPr="68D44CE3">
        <w:rPr>
          <w:color w:val="F79646" w:themeColor="accent6"/>
        </w:rPr>
        <w:t>nformación</w:t>
      </w:r>
      <w:r w:rsidRPr="68D44CE3" w:rsidR="05064010">
        <w:rPr>
          <w:color w:val="F79646" w:themeColor="accent6"/>
        </w:rPr>
        <w:t>:</w:t>
      </w:r>
    </w:p>
    <w:p w:rsidRPr="005915EF" w:rsidR="009D3CDA" w:rsidP="00F9482B" w:rsidRDefault="715C736E" w14:paraId="040E2D56" w14:textId="71716DDA">
      <w:pPr>
        <w:pStyle w:val="ItemsNivel1Guion"/>
      </w:pPr>
      <w:r w:rsidRPr="00D7784C">
        <w:t>Impl</w:t>
      </w:r>
      <w:r w:rsidRPr="005915EF" w:rsidR="3A21331D">
        <w:t>eme</w:t>
      </w:r>
      <w:r w:rsidRPr="005915EF">
        <w:t xml:space="preserve">ntar en </w:t>
      </w:r>
      <w:r w:rsidRPr="005915EF" w:rsidR="0D0AB477">
        <w:t xml:space="preserve">ambiente de </w:t>
      </w:r>
      <w:r w:rsidRPr="005915EF">
        <w:t xml:space="preserve">producción </w:t>
      </w:r>
      <w:r w:rsidRPr="005915EF" w:rsidR="0C7EF93C">
        <w:t xml:space="preserve">las </w:t>
      </w:r>
      <w:r w:rsidRPr="005915EF" w:rsidR="6A39EE03">
        <w:t>soluciones informáticas</w:t>
      </w:r>
      <w:r w:rsidRPr="005915EF">
        <w:t xml:space="preserve"> que hayan sido previamente certificad</w:t>
      </w:r>
      <w:r w:rsidRPr="005915EF" w:rsidR="0C7EF93C">
        <w:t>as</w:t>
      </w:r>
      <w:r w:rsidRPr="005915EF" w:rsidR="00D7784C">
        <w:t>;</w:t>
      </w:r>
    </w:p>
    <w:p w:rsidRPr="005915EF" w:rsidR="009D3CDA" w:rsidP="00F9482B" w:rsidRDefault="1FF519C9" w14:paraId="4AA721B6" w14:textId="0E5BD2ED">
      <w:pPr>
        <w:pStyle w:val="ItemsNivel1Guion"/>
      </w:pPr>
      <w:r w:rsidRPr="00D7784C">
        <w:t>Configurar la infraestructura tecnológica requerida para cumplir adecuadamente con el ciclo de vida del software, en base a la disponibilidad de recursos;</w:t>
      </w:r>
      <w:r w:rsidRPr="005915EF" w:rsidR="00D7784C">
        <w:t xml:space="preserve"> y,</w:t>
      </w:r>
    </w:p>
    <w:p w:rsidRPr="005915EF" w:rsidR="00085634" w:rsidP="00F9482B" w:rsidRDefault="003E660F" w14:paraId="7B67FF90" w14:textId="569EF8BF">
      <w:pPr>
        <w:pStyle w:val="ItemsNivel1Guion"/>
        <w:rPr>
          <w:color w:val="7030A0"/>
        </w:rPr>
      </w:pPr>
      <w:r w:rsidRPr="00832325">
        <w:t xml:space="preserve">Analizar y </w:t>
      </w:r>
      <w:r w:rsidRPr="68D44CE3" w:rsidR="009C5145">
        <w:rPr>
          <w:color w:val="F79646" w:themeColor="accent6"/>
        </w:rPr>
        <w:t>sugerir</w:t>
      </w:r>
      <w:r w:rsidRPr="68D44CE3" w:rsidR="00085634">
        <w:rPr>
          <w:color w:val="F79646" w:themeColor="accent6"/>
        </w:rPr>
        <w:t xml:space="preserve"> </w:t>
      </w:r>
      <w:r w:rsidRPr="68D44CE3" w:rsidR="00E008E1">
        <w:rPr>
          <w:color w:val="F79646" w:themeColor="accent6"/>
        </w:rPr>
        <w:t xml:space="preserve">mejoras </w:t>
      </w:r>
      <w:r w:rsidRPr="68D44CE3" w:rsidR="009C5145">
        <w:rPr>
          <w:color w:val="F79646" w:themeColor="accent6"/>
        </w:rPr>
        <w:t xml:space="preserve">a </w:t>
      </w:r>
      <w:r w:rsidRPr="68D44CE3" w:rsidR="79A18D22">
        <w:rPr>
          <w:color w:val="F79646" w:themeColor="accent6"/>
        </w:rPr>
        <w:t>l</w:t>
      </w:r>
      <w:r w:rsidRPr="68D44CE3" w:rsidR="5F950121">
        <w:rPr>
          <w:color w:val="F79646" w:themeColor="accent6"/>
        </w:rPr>
        <w:t>a</w:t>
      </w:r>
      <w:r w:rsidRPr="68D44CE3" w:rsidR="1182AD6E">
        <w:rPr>
          <w:color w:val="F79646" w:themeColor="accent6"/>
        </w:rPr>
        <w:t xml:space="preserve"> </w:t>
      </w:r>
      <w:r w:rsidRPr="68D44CE3" w:rsidR="43EC5626">
        <w:rPr>
          <w:color w:val="F79646" w:themeColor="accent6"/>
        </w:rPr>
        <w:t>infraestructura</w:t>
      </w:r>
      <w:r w:rsidRPr="68D44CE3" w:rsidR="00E008E1">
        <w:rPr>
          <w:color w:val="F79646" w:themeColor="accent6"/>
        </w:rPr>
        <w:t xml:space="preserve"> de </w:t>
      </w:r>
      <w:r w:rsidRPr="68D44CE3" w:rsidR="43EC5626">
        <w:rPr>
          <w:color w:val="F79646" w:themeColor="accent6"/>
        </w:rPr>
        <w:t>hardware y de software</w:t>
      </w:r>
      <w:r w:rsidRPr="68D44CE3" w:rsidR="1182AD6E">
        <w:rPr>
          <w:color w:val="F79646" w:themeColor="accent6"/>
        </w:rPr>
        <w:t xml:space="preserve"> propuest</w:t>
      </w:r>
      <w:r w:rsidRPr="68D44CE3" w:rsidR="75C495CD">
        <w:rPr>
          <w:color w:val="F79646" w:themeColor="accent6"/>
        </w:rPr>
        <w:t>a</w:t>
      </w:r>
      <w:r w:rsidRPr="68D44CE3" w:rsidR="00E008E1">
        <w:rPr>
          <w:color w:val="F79646" w:themeColor="accent6"/>
        </w:rPr>
        <w:t xml:space="preserve"> por </w:t>
      </w:r>
      <w:r w:rsidRPr="68D44CE3" w:rsidR="6443804E">
        <w:rPr>
          <w:color w:val="F79646" w:themeColor="accent6"/>
        </w:rPr>
        <w:t>el área de desarrollo</w:t>
      </w:r>
      <w:r w:rsidRPr="68D44CE3" w:rsidR="0D611DA3">
        <w:rPr>
          <w:color w:val="F79646" w:themeColor="accent6"/>
        </w:rPr>
        <w:t>,</w:t>
      </w:r>
      <w:r w:rsidRPr="68D44CE3" w:rsidR="1182AD6E">
        <w:rPr>
          <w:color w:val="F79646" w:themeColor="accent6"/>
        </w:rPr>
        <w:t xml:space="preserve"> </w:t>
      </w:r>
      <w:r w:rsidRPr="68D44CE3" w:rsidR="4B6DA8D5">
        <w:rPr>
          <w:color w:val="F79646" w:themeColor="accent6"/>
        </w:rPr>
        <w:t>para</w:t>
      </w:r>
      <w:r w:rsidRPr="68D44CE3" w:rsidR="00E008E1">
        <w:rPr>
          <w:color w:val="F79646" w:themeColor="accent6"/>
        </w:rPr>
        <w:t xml:space="preserve"> </w:t>
      </w:r>
      <w:r w:rsidRPr="68D44CE3" w:rsidR="00085634">
        <w:rPr>
          <w:color w:val="F79646" w:themeColor="accent6"/>
        </w:rPr>
        <w:t xml:space="preserve">que se </w:t>
      </w:r>
      <w:r w:rsidRPr="68D44CE3" w:rsidR="209237D1">
        <w:rPr>
          <w:color w:val="F79646" w:themeColor="accent6"/>
        </w:rPr>
        <w:t>adapte</w:t>
      </w:r>
      <w:r w:rsidRPr="68D44CE3" w:rsidR="00085634">
        <w:rPr>
          <w:color w:val="F79646" w:themeColor="accent6"/>
        </w:rPr>
        <w:t xml:space="preserve"> a los requerimientos de las soluciones informáticas</w:t>
      </w:r>
      <w:r w:rsidRPr="68D44CE3" w:rsidR="0085645A">
        <w:rPr>
          <w:color w:val="F79646" w:themeColor="accent6"/>
        </w:rPr>
        <w:t xml:space="preserve"> y proporcionen</w:t>
      </w:r>
      <w:r w:rsidRPr="68D44CE3" w:rsidR="00085634">
        <w:rPr>
          <w:color w:val="F79646" w:themeColor="accent6"/>
        </w:rPr>
        <w:t xml:space="preserve"> el mejor rendimiento posible</w:t>
      </w:r>
      <w:r w:rsidRPr="68D44CE3" w:rsidR="00D7784C">
        <w:rPr>
          <w:color w:val="F79646" w:themeColor="accent6"/>
        </w:rPr>
        <w:t>.</w:t>
      </w:r>
    </w:p>
    <w:p w:rsidRPr="002257D1" w:rsidR="00627C4D" w:rsidP="00456230" w:rsidRDefault="00627C4D" w14:paraId="1FB7F441" w14:textId="77777777">
      <w:pPr>
        <w:spacing w:after="0" w:line="240" w:lineRule="auto"/>
        <w:rPr>
          <w:rFonts w:ascii="Arial" w:hAnsi="Arial" w:cs="Arial"/>
        </w:rPr>
      </w:pPr>
    </w:p>
    <w:p w:rsidRPr="00BB7F4B" w:rsidR="00627C4D" w:rsidP="00BB7F4B" w:rsidRDefault="352E8FCF" w14:paraId="639A79E2" w14:textId="37F65B22">
      <w:pPr>
        <w:pStyle w:val="Subtitulo"/>
        <w:rPr>
          <w:b w:val="0"/>
        </w:rPr>
      </w:pPr>
      <w:r w:rsidRPr="0058021B">
        <w:t xml:space="preserve">Analista </w:t>
      </w:r>
      <w:r w:rsidRPr="0058021B" w:rsidR="715C736E">
        <w:t xml:space="preserve">de Control de Cambios:  </w:t>
      </w:r>
    </w:p>
    <w:p w:rsidRPr="002257D1" w:rsidR="002F0A47" w:rsidP="00F9482B" w:rsidRDefault="002F0A47" w14:paraId="61C467E3" w14:textId="1EE1A145">
      <w:pPr>
        <w:pStyle w:val="ItemsNivel1Guion"/>
        <w:rPr>
          <w:color w:val="F79646" w:themeColor="accent6"/>
        </w:rPr>
      </w:pPr>
      <w:r w:rsidRPr="68D44CE3">
        <w:rPr>
          <w:color w:val="F79646" w:themeColor="accent6"/>
        </w:rPr>
        <w:t>Desarrollar y supervisar la implementación de estrategias de aseguramiento de calidad que se alineen con los objetivos del proyecto</w:t>
      </w:r>
      <w:r w:rsidRPr="68D44CE3" w:rsidR="3C460675">
        <w:rPr>
          <w:color w:val="F79646" w:themeColor="accent6"/>
        </w:rPr>
        <w:t>;</w:t>
      </w:r>
    </w:p>
    <w:p w:rsidRPr="002257D1" w:rsidR="00627C4D" w:rsidP="00F9482B" w:rsidRDefault="715C736E" w14:paraId="0ABAD795" w14:textId="59386477">
      <w:pPr>
        <w:pStyle w:val="ItemsNivel1Guion"/>
      </w:pPr>
      <w:bookmarkStart w:name="_Hlk163894690" w:id="45"/>
      <w:r w:rsidRPr="1079C7C1">
        <w:t xml:space="preserve">Conocer </w:t>
      </w:r>
      <w:r w:rsidRPr="002257D1" w:rsidR="608B5337">
        <w:t>el detalle de</w:t>
      </w:r>
      <w:r w:rsidRPr="002257D1">
        <w:t xml:space="preserve"> la solución informática que se está desarrollando;</w:t>
      </w:r>
      <w:bookmarkEnd w:id="45"/>
    </w:p>
    <w:p w:rsidRPr="00E418A1" w:rsidR="00E418A1" w:rsidP="00E418A1" w:rsidRDefault="00E418A1" w14:paraId="764F11BA" w14:textId="442403FB">
      <w:pPr>
        <w:pStyle w:val="ItemsNivel1Guion"/>
        <w:rPr>
          <w:color w:val="F79646" w:themeColor="accent6"/>
        </w:rPr>
      </w:pPr>
      <w:r w:rsidRPr="68D44CE3">
        <w:rPr>
          <w:color w:val="F79646" w:themeColor="accent6"/>
        </w:rPr>
        <w:t>Diseñar casos y escenarios de prueba para evaluar la funcionalidad y calidad del software</w:t>
      </w:r>
      <w:r w:rsidRPr="68D44CE3" w:rsidR="511006A3">
        <w:rPr>
          <w:color w:val="F79646" w:themeColor="accent6"/>
        </w:rPr>
        <w:t>;</w:t>
      </w:r>
    </w:p>
    <w:p w:rsidR="003B167D" w:rsidP="003B167D" w:rsidRDefault="003B167D" w14:paraId="3FE7B5B0" w14:textId="4BC9FA11">
      <w:pPr>
        <w:pStyle w:val="ItemsNivel1Guion"/>
        <w:rPr>
          <w:color w:val="F79646" w:themeColor="accent6"/>
        </w:rPr>
      </w:pPr>
      <w:r w:rsidRPr="68D44CE3">
        <w:rPr>
          <w:color w:val="F79646" w:themeColor="accent6"/>
        </w:rPr>
        <w:t xml:space="preserve">Ejecutar pruebas manuales </w:t>
      </w:r>
      <w:r w:rsidRPr="68D44CE3">
        <w:rPr>
          <w:color w:val="F79646" w:themeColor="accent6"/>
          <w:highlight w:val="magenta"/>
        </w:rPr>
        <w:t>y/o automatizadas</w:t>
      </w:r>
      <w:r w:rsidRPr="68D44CE3">
        <w:rPr>
          <w:color w:val="F79646" w:themeColor="accent6"/>
        </w:rPr>
        <w:t xml:space="preserve"> para verificar que la solución informática funcione correctamente</w:t>
      </w:r>
      <w:r w:rsidRPr="68D44CE3" w:rsidR="00A64759">
        <w:rPr>
          <w:color w:val="F79646" w:themeColor="accent6"/>
        </w:rPr>
        <w:t>;</w:t>
      </w:r>
    </w:p>
    <w:p w:rsidRPr="00AA2304" w:rsidR="00AA2304" w:rsidP="00AA2304" w:rsidRDefault="00AA2304" w14:paraId="4AF87D91" w14:textId="24A14877">
      <w:pPr>
        <w:pStyle w:val="ItemsNivel1Guion"/>
        <w:rPr>
          <w:color w:val="F79646" w:themeColor="accent6"/>
        </w:rPr>
      </w:pPr>
      <w:r w:rsidRPr="68D44CE3">
        <w:rPr>
          <w:color w:val="F79646" w:themeColor="accent6"/>
        </w:rPr>
        <w:t>Registrar y documentar los resultados de las pruebas y cualquier defecto o error encontrado</w:t>
      </w:r>
      <w:r w:rsidRPr="68D44CE3" w:rsidR="1ADFAC29">
        <w:rPr>
          <w:color w:val="F79646" w:themeColor="accent6"/>
        </w:rPr>
        <w:t>;</w:t>
      </w:r>
    </w:p>
    <w:p w:rsidRPr="00E418A1" w:rsidR="00AA2304" w:rsidP="00AA2304" w:rsidRDefault="00AA2304" w14:paraId="6D825785" w14:textId="50DA6517">
      <w:pPr>
        <w:pStyle w:val="ItemsNivel1Guion"/>
        <w:rPr>
          <w:color w:val="F79646" w:themeColor="accent6"/>
        </w:rPr>
      </w:pPr>
      <w:r w:rsidRPr="68D44CE3">
        <w:rPr>
          <w:color w:val="F79646" w:themeColor="accent6"/>
        </w:rPr>
        <w:t>Validar que la solución informática cumpla con los requisitos del cliente y los estándares de calidad</w:t>
      </w:r>
      <w:r w:rsidRPr="68D44CE3" w:rsidR="27E47A12">
        <w:rPr>
          <w:color w:val="F79646" w:themeColor="accent6"/>
        </w:rPr>
        <w:t>;</w:t>
      </w:r>
    </w:p>
    <w:p w:rsidRPr="00E418A1" w:rsidR="00E418A1" w:rsidP="00E418A1" w:rsidRDefault="00E418A1" w14:paraId="1E2D35D4" w14:textId="797D25EB">
      <w:pPr>
        <w:pStyle w:val="ItemsNivel1Guion"/>
        <w:rPr>
          <w:color w:val="F79646" w:themeColor="accent6"/>
        </w:rPr>
      </w:pPr>
      <w:r w:rsidRPr="68D44CE3">
        <w:rPr>
          <w:color w:val="F79646" w:themeColor="accent6"/>
        </w:rPr>
        <w:t xml:space="preserve">Comunicar el estado de las pruebas y la calidad del software </w:t>
      </w:r>
      <w:r w:rsidRPr="68D44CE3" w:rsidR="15F7636C">
        <w:rPr>
          <w:color w:val="F79646" w:themeColor="accent6"/>
        </w:rPr>
        <w:t>a</w:t>
      </w:r>
      <w:r w:rsidRPr="68D44CE3" w:rsidR="262B9DD8">
        <w:rPr>
          <w:color w:val="F79646" w:themeColor="accent6"/>
        </w:rPr>
        <w:t xml:space="preserve"> la célula de trabajo;</w:t>
      </w:r>
    </w:p>
    <w:p w:rsidRPr="00A4125B" w:rsidR="00E418A1" w:rsidP="00E418A1" w:rsidRDefault="00E418A1" w14:paraId="6C5B9887" w14:textId="6F525910">
      <w:pPr>
        <w:pStyle w:val="ItemsNivel1Guion"/>
        <w:rPr>
          <w:color w:val="F79646" w:themeColor="accent6"/>
        </w:rPr>
      </w:pPr>
      <w:r w:rsidRPr="68D44CE3">
        <w:rPr>
          <w:color w:val="F79646" w:themeColor="accent6"/>
        </w:rPr>
        <w:t>Colaborar estrechamente con el equipo de desarrollo para mejorar la calidad del software</w:t>
      </w:r>
      <w:r w:rsidRPr="68D44CE3" w:rsidR="398FE00B">
        <w:rPr>
          <w:color w:val="F79646" w:themeColor="accent6"/>
        </w:rPr>
        <w:t>;</w:t>
      </w:r>
    </w:p>
    <w:p w:rsidRPr="00A4125B" w:rsidR="00E418A1" w:rsidP="00E418A1" w:rsidRDefault="00E418A1" w14:paraId="54B7B199" w14:textId="43FB6497">
      <w:pPr>
        <w:pStyle w:val="ItemsNivel1Guion"/>
        <w:rPr>
          <w:color w:val="F79646" w:themeColor="accent6"/>
        </w:rPr>
      </w:pPr>
      <w:r w:rsidRPr="68D44CE3">
        <w:rPr>
          <w:color w:val="F79646" w:themeColor="accent6"/>
        </w:rPr>
        <w:t>Contribuir a la mejora continua de los procesos de desarrollo y pruebas</w:t>
      </w:r>
      <w:r w:rsidRPr="68D44CE3" w:rsidR="78DB571D">
        <w:rPr>
          <w:color w:val="F79646" w:themeColor="accent6"/>
        </w:rPr>
        <w:t>;</w:t>
      </w:r>
    </w:p>
    <w:p w:rsidRPr="002257D1" w:rsidR="008B2023" w:rsidP="00F9482B" w:rsidRDefault="0A0FC8F1" w14:paraId="369B7111" w14:textId="77777777">
      <w:pPr>
        <w:pStyle w:val="ItemsNivel1Guion"/>
      </w:pPr>
      <w:r w:rsidRPr="1079C7C1">
        <w:t>Validar el expediente técnico de las soluciones informáticas;</w:t>
      </w:r>
    </w:p>
    <w:p w:rsidRPr="002257D1" w:rsidR="00627C4D" w:rsidP="00F9482B" w:rsidRDefault="4F05FDB0" w14:paraId="3CED1BB6" w14:textId="7CF5ECB7">
      <w:pPr>
        <w:pStyle w:val="ItemsNivel1Guion"/>
      </w:pPr>
      <w:r w:rsidRPr="1079C7C1">
        <w:t>Custodiar</w:t>
      </w:r>
      <w:r w:rsidRPr="002257D1" w:rsidR="715C736E">
        <w:t xml:space="preserve"> el código fuente y </w:t>
      </w:r>
      <w:r w:rsidRPr="002257D1">
        <w:t xml:space="preserve">ejecutable </w:t>
      </w:r>
      <w:r w:rsidRPr="002257D1" w:rsidR="715C736E">
        <w:t xml:space="preserve">de </w:t>
      </w:r>
      <w:r w:rsidRPr="002257D1" w:rsidR="4A697F66">
        <w:t xml:space="preserve">las </w:t>
      </w:r>
      <w:r w:rsidRPr="002257D1" w:rsidR="6A39EE03">
        <w:t>soluciones informáticas</w:t>
      </w:r>
      <w:r w:rsidRPr="002257D1" w:rsidR="715C736E">
        <w:t xml:space="preserve"> que se encuentran en </w:t>
      </w:r>
      <w:r w:rsidRPr="002257D1">
        <w:t xml:space="preserve">el ambiente de </w:t>
      </w:r>
      <w:r w:rsidRPr="002257D1" w:rsidR="715C736E">
        <w:t>producción;</w:t>
      </w:r>
    </w:p>
    <w:p w:rsidRPr="002257D1" w:rsidR="002607AF" w:rsidP="00F9482B" w:rsidRDefault="715C736E" w14:paraId="1F608D91" w14:textId="13984FA1">
      <w:pPr>
        <w:pStyle w:val="ItemsNivel1Guion"/>
      </w:pPr>
      <w:r w:rsidRPr="1079C7C1">
        <w:t>Coordinar la ejecución de pruebas de usuario</w:t>
      </w:r>
      <w:r w:rsidRPr="002257D1" w:rsidR="0D0AB477">
        <w:t xml:space="preserve"> y </w:t>
      </w:r>
      <w:r w:rsidRPr="002257D1">
        <w:t xml:space="preserve">documentar </w:t>
      </w:r>
      <w:r w:rsidRPr="002257D1" w:rsidR="0D0AB477">
        <w:t>las mismas en los formatos que corresponda;</w:t>
      </w:r>
    </w:p>
    <w:p w:rsidRPr="002257D1" w:rsidR="00627C4D" w:rsidP="00F9482B" w:rsidRDefault="0D0AB477" w14:paraId="75E819A1" w14:textId="365A318E">
      <w:pPr>
        <w:pStyle w:val="ItemsNivel1Guion"/>
      </w:pPr>
      <w:r w:rsidRPr="1079C7C1">
        <w:t xml:space="preserve">Coordinar </w:t>
      </w:r>
      <w:r w:rsidRPr="002257D1" w:rsidR="715C736E">
        <w:t>la puesta en producción</w:t>
      </w:r>
      <w:r w:rsidRPr="002257D1">
        <w:t xml:space="preserve"> de las soluciones informáticas</w:t>
      </w:r>
      <w:r w:rsidRPr="002257D1" w:rsidR="715C736E">
        <w:t>;</w:t>
      </w:r>
    </w:p>
    <w:p w:rsidRPr="002257D1" w:rsidR="0066446D" w:rsidP="00F9482B" w:rsidRDefault="608B5337" w14:paraId="278F1404" w14:textId="7FC6F845">
      <w:pPr>
        <w:pStyle w:val="ItemsNivel1Guion"/>
      </w:pPr>
      <w:r w:rsidRPr="1079C7C1">
        <w:t xml:space="preserve">Verificar que </w:t>
      </w:r>
      <w:r w:rsidRPr="002257D1" w:rsidR="0D0AB477">
        <w:t xml:space="preserve">la </w:t>
      </w:r>
      <w:r w:rsidRPr="002257D1">
        <w:t xml:space="preserve">solución informática disponga </w:t>
      </w:r>
      <w:r w:rsidRPr="002257D1" w:rsidR="0D0AB477">
        <w:t>d</w:t>
      </w:r>
      <w:r w:rsidRPr="002257D1">
        <w:t>e</w:t>
      </w:r>
      <w:r w:rsidRPr="002257D1" w:rsidR="0D0AB477">
        <w:t xml:space="preserve">l </w:t>
      </w:r>
      <w:r w:rsidRPr="002257D1">
        <w:t>manual de usuario;</w:t>
      </w:r>
    </w:p>
    <w:p w:rsidRPr="002257D1" w:rsidR="002E1B57" w:rsidP="00F9482B" w:rsidRDefault="715C736E" w14:paraId="6A0D5FDE" w14:textId="04AA2560">
      <w:pPr>
        <w:pStyle w:val="ItemsNivel1Guion"/>
      </w:pPr>
      <w:r w:rsidRPr="1079C7C1">
        <w:t xml:space="preserve">Custodiar el expediente técnico de las soluciones informáticas </w:t>
      </w:r>
      <w:r w:rsidRPr="002257D1" w:rsidR="0D0AB477">
        <w:t>que se encuentran en ambiente de producción</w:t>
      </w:r>
      <w:r w:rsidRPr="002257D1" w:rsidR="1FF519C9">
        <w:t>;</w:t>
      </w:r>
    </w:p>
    <w:p w:rsidRPr="00A4125B" w:rsidR="00EE02D8" w:rsidP="00EE02D8" w:rsidRDefault="00EE02D8" w14:paraId="09E84107" w14:textId="71232E73">
      <w:pPr>
        <w:pStyle w:val="ItemsNivel1Guion"/>
        <w:rPr>
          <w:color w:val="F79646" w:themeColor="accent6"/>
        </w:rPr>
      </w:pPr>
      <w:r w:rsidRPr="68D44CE3">
        <w:rPr>
          <w:color w:val="F79646" w:themeColor="accent6"/>
        </w:rPr>
        <w:t>Asegurar que la solución informática cumpla con las normativas y regulaciones aplicables si es necesario</w:t>
      </w:r>
      <w:r w:rsidRPr="68D44CE3" w:rsidR="2EDE0114">
        <w:rPr>
          <w:color w:val="F79646" w:themeColor="accent6"/>
        </w:rPr>
        <w:t>;</w:t>
      </w:r>
    </w:p>
    <w:p w:rsidRPr="00A4125B" w:rsidR="00EE02D8" w:rsidP="00EE02D8" w:rsidRDefault="00EE02D8" w14:paraId="72AE1D33" w14:textId="4A5FD9D7">
      <w:pPr>
        <w:pStyle w:val="ItemsNivel1Guion"/>
        <w:rPr>
          <w:color w:val="F79646" w:themeColor="accent6"/>
        </w:rPr>
      </w:pPr>
      <w:r w:rsidRPr="68D44CE3">
        <w:rPr>
          <w:color w:val="F79646" w:themeColor="accent6"/>
        </w:rPr>
        <w:t>Investigar y recomendar nuevas herramientas y enfoques para la mejora de las pruebas de software</w:t>
      </w:r>
      <w:r w:rsidRPr="68D44CE3" w:rsidR="0FEC6873">
        <w:rPr>
          <w:color w:val="F79646" w:themeColor="accent6"/>
        </w:rPr>
        <w:t>;</w:t>
      </w:r>
    </w:p>
    <w:p w:rsidRPr="00E418A1" w:rsidR="00EE02D8" w:rsidP="00E418A1" w:rsidRDefault="00E418A1" w14:paraId="5C176E1D" w14:textId="15DD1EBA">
      <w:pPr>
        <w:pStyle w:val="ItemsNivel1Guion"/>
        <w:rPr>
          <w:color w:val="F79646" w:themeColor="accent6"/>
        </w:rPr>
      </w:pPr>
      <w:r w:rsidRPr="68D44CE3">
        <w:rPr>
          <w:color w:val="F79646" w:themeColor="accent6"/>
        </w:rPr>
        <w:t>Identificar y proponer soluciones para problemas y riesgos en el software</w:t>
      </w:r>
      <w:r w:rsidRPr="68D44CE3" w:rsidR="55683E40">
        <w:rPr>
          <w:color w:val="F79646" w:themeColor="accent6"/>
        </w:rPr>
        <w:t>; y,</w:t>
      </w:r>
    </w:p>
    <w:p w:rsidR="004818E6" w:rsidP="0038589A" w:rsidRDefault="5D3D04DF" w14:paraId="3E771120" w14:textId="2364C7EE">
      <w:pPr>
        <w:pStyle w:val="ItemsNivel1Guion"/>
      </w:pPr>
      <w:r w:rsidRPr="002E1B57">
        <w:t>Gestionar la administración del sistema de control de versiones</w:t>
      </w:r>
      <w:r w:rsidRPr="002E1B57" w:rsidR="0D0AB477">
        <w:t>.</w:t>
      </w:r>
      <w:r w:rsidRPr="002E1B57" w:rsidR="0028628C">
        <w:rPr>
          <w:b/>
        </w:rPr>
        <w:t xml:space="preserve"> </w:t>
      </w:r>
    </w:p>
    <w:p w:rsidRPr="00F9482B" w:rsidR="0038589A" w:rsidP="0038589A" w:rsidRDefault="0038589A" w14:paraId="57676525" w14:textId="77777777">
      <w:pPr>
        <w:pStyle w:val="ItemsNivel1Guion"/>
        <w:numPr>
          <w:ilvl w:val="0"/>
          <w:numId w:val="0"/>
        </w:numPr>
        <w:ind w:left="634"/>
      </w:pPr>
    </w:p>
    <w:p w:rsidRPr="002E1B57" w:rsidR="00627C4D" w:rsidP="0032208E" w:rsidRDefault="00E418A1" w14:paraId="37DCDBC5" w14:textId="71038316">
      <w:pPr>
        <w:pStyle w:val="Subtitulo"/>
        <w:rPr>
          <w:b w:val="0"/>
          <w:bCs w:val="0"/>
          <w:color w:val="00B050"/>
        </w:rPr>
      </w:pPr>
      <w:r>
        <w:t xml:space="preserve">Jefe de </w:t>
      </w:r>
      <w:r w:rsidRPr="00F1095C">
        <w:t>Desarrollo</w:t>
      </w:r>
      <w:r w:rsidRPr="00F1095C" w:rsidR="715C736E">
        <w:t xml:space="preserve">:  </w:t>
      </w:r>
    </w:p>
    <w:p w:rsidRPr="002257D1" w:rsidR="00627C4D" w:rsidP="00F9482B" w:rsidRDefault="51F48D7E" w14:paraId="2EE7D4EE" w14:textId="35A43E76">
      <w:pPr>
        <w:pStyle w:val="ItemsNivel1Guion"/>
      </w:pPr>
      <w:r w:rsidRPr="39759B03">
        <w:t xml:space="preserve">Liderar el desarrollo de </w:t>
      </w:r>
      <w:r w:rsidRPr="002257D1" w:rsidR="33EA525E">
        <w:t>soluciones informáticas</w:t>
      </w:r>
      <w:r w:rsidRPr="002257D1">
        <w:t>;</w:t>
      </w:r>
    </w:p>
    <w:p w:rsidRPr="002257D1" w:rsidR="002D2ECB" w:rsidP="00F9482B" w:rsidRDefault="752D26A4" w14:paraId="5DE399B3" w14:textId="6B9D6661">
      <w:pPr>
        <w:pStyle w:val="ItemsNivel1Guion"/>
      </w:pPr>
      <w:r w:rsidRPr="39759B03">
        <w:t>Investigar y proponer nuevos marcos de trabajo y tecnologías de desarrollo de soluciones informáticas;</w:t>
      </w:r>
    </w:p>
    <w:p w:rsidRPr="002257D1" w:rsidR="00627C4D" w:rsidP="00F9482B" w:rsidRDefault="51F48D7E" w14:paraId="0EE0896D" w14:textId="106D962C">
      <w:pPr>
        <w:pStyle w:val="ItemsNivel1Guion"/>
      </w:pPr>
      <w:r w:rsidRPr="39759B03">
        <w:t xml:space="preserve">Coordinar la ejecución de actividades </w:t>
      </w:r>
      <w:r w:rsidRPr="002257D1" w:rsidR="1AF999D8">
        <w:t>d</w:t>
      </w:r>
      <w:r w:rsidRPr="002257D1">
        <w:t>el personal a su cargo</w:t>
      </w:r>
      <w:r w:rsidRPr="002257D1" w:rsidR="7BF9823F">
        <w:t>;</w:t>
      </w:r>
    </w:p>
    <w:p w:rsidRPr="002257D1" w:rsidR="00627C4D" w:rsidP="00F9482B" w:rsidRDefault="51F48D7E" w14:paraId="5704E1B4" w14:textId="079D6ED0">
      <w:pPr>
        <w:pStyle w:val="ItemsNivel1Guion"/>
      </w:pPr>
      <w:r w:rsidRPr="39759B03">
        <w:t>Controlar el avance del desarrollo de l</w:t>
      </w:r>
      <w:r w:rsidRPr="002257D1" w:rsidR="33EA525E">
        <w:t>a</w:t>
      </w:r>
      <w:r w:rsidRPr="002257D1">
        <w:t xml:space="preserve">s </w:t>
      </w:r>
      <w:r w:rsidRPr="002257D1" w:rsidR="33EA525E">
        <w:t>soluciones informáticas</w:t>
      </w:r>
      <w:r w:rsidRPr="002257D1" w:rsidR="7BF9823F">
        <w:t>;</w:t>
      </w:r>
    </w:p>
    <w:p w:rsidRPr="002257D1" w:rsidR="00627C4D" w:rsidP="00F9482B" w:rsidRDefault="1AF999D8" w14:paraId="71539EB0" w14:textId="04569933">
      <w:pPr>
        <w:pStyle w:val="ItemsNivel1Guion"/>
      </w:pPr>
      <w:r w:rsidRPr="39759B03">
        <w:t xml:space="preserve">Reportar </w:t>
      </w:r>
      <w:r w:rsidRPr="002257D1" w:rsidR="51F48D7E">
        <w:t xml:space="preserve">al </w:t>
      </w:r>
      <w:r w:rsidRPr="002257D1" w:rsidR="2BA04A5B">
        <w:t>Director de Tecnología de la Información</w:t>
      </w:r>
      <w:r w:rsidRPr="002257D1" w:rsidR="51F48D7E">
        <w:t xml:space="preserve"> el avance del desarrollo de l</w:t>
      </w:r>
      <w:r w:rsidRPr="002257D1" w:rsidR="049572E5">
        <w:t>as soluciones informáticas</w:t>
      </w:r>
      <w:r w:rsidRPr="002257D1" w:rsidR="7BF9823F">
        <w:t>;</w:t>
      </w:r>
    </w:p>
    <w:p w:rsidRPr="002257D1" w:rsidR="00627C4D" w:rsidP="00F9482B" w:rsidRDefault="51F48D7E" w14:paraId="2FFBC026" w14:textId="093FF925">
      <w:pPr>
        <w:pStyle w:val="ItemsNivel1Guion"/>
      </w:pPr>
      <w:r w:rsidRPr="39759B03">
        <w:t xml:space="preserve">Gestionar la </w:t>
      </w:r>
      <w:r w:rsidRPr="002257D1" w:rsidR="1AF999D8">
        <w:t>re</w:t>
      </w:r>
      <w:r w:rsidRPr="002257D1">
        <w:t xml:space="preserve">solución de problemas </w:t>
      </w:r>
      <w:r w:rsidRPr="002257D1" w:rsidR="1AF999D8">
        <w:t xml:space="preserve">que ocurren </w:t>
      </w:r>
      <w:r w:rsidRPr="002257D1">
        <w:t>durante el desarrollo de las soluciones informáticas;</w:t>
      </w:r>
    </w:p>
    <w:p w:rsidRPr="002257D1" w:rsidR="00627C4D" w:rsidP="00F9482B" w:rsidRDefault="528F143B" w14:paraId="5EFD93F9" w14:textId="79349AD8">
      <w:pPr>
        <w:pStyle w:val="ItemsNivel1Guion"/>
      </w:pPr>
      <w:r w:rsidRPr="39759B03">
        <w:t>Coordinar que el desarrollo de la</w:t>
      </w:r>
      <w:r w:rsidRPr="002257D1" w:rsidR="1EC19A71">
        <w:t>s</w:t>
      </w:r>
      <w:r w:rsidRPr="002257D1">
        <w:t xml:space="preserve"> soluci</w:t>
      </w:r>
      <w:r w:rsidRPr="002257D1" w:rsidR="1EC19A71">
        <w:t>ones</w:t>
      </w:r>
      <w:r w:rsidRPr="002257D1">
        <w:t xml:space="preserve"> informática</w:t>
      </w:r>
      <w:r w:rsidRPr="002257D1" w:rsidR="1EC19A71">
        <w:t>s</w:t>
      </w:r>
      <w:r w:rsidRPr="002257D1">
        <w:t xml:space="preserve"> cumpla con los estándares de seguridad, normativa emitida por los organismos de control, la normativa interna vigente y requerimientos encontrados en la fase de análisis;</w:t>
      </w:r>
    </w:p>
    <w:p w:rsidRPr="002257D1" w:rsidR="00627C4D" w:rsidP="00F9482B" w:rsidRDefault="32ABBD8A" w14:paraId="412290D9" w14:textId="1C414C0F">
      <w:pPr>
        <w:pStyle w:val="ItemsNivel1Guion"/>
      </w:pPr>
      <w:r w:rsidRPr="39759B03">
        <w:t xml:space="preserve">Coordinar </w:t>
      </w:r>
      <w:r w:rsidRPr="002257D1" w:rsidR="51F48D7E">
        <w:t>el mantenimiento y soporte</w:t>
      </w:r>
      <w:r w:rsidRPr="002257D1" w:rsidR="1AF999D8">
        <w:t xml:space="preserve"> técnico</w:t>
      </w:r>
      <w:r w:rsidRPr="002257D1" w:rsidR="51F48D7E">
        <w:t xml:space="preserve"> de </w:t>
      </w:r>
      <w:r w:rsidRPr="002257D1" w:rsidR="652C9BDD">
        <w:t xml:space="preserve">las </w:t>
      </w:r>
      <w:r w:rsidRPr="002257D1" w:rsidR="049572E5">
        <w:t>soluciones informáticas</w:t>
      </w:r>
      <w:r w:rsidRPr="002257D1" w:rsidR="51F48D7E">
        <w:t>, de conformidad a</w:t>
      </w:r>
      <w:r w:rsidRPr="002257D1" w:rsidR="652C9BDD">
        <w:t>l Plan Operativo de Tecnología de la Información</w:t>
      </w:r>
      <w:r w:rsidRPr="002257D1" w:rsidR="51F48D7E">
        <w:t>;</w:t>
      </w:r>
    </w:p>
    <w:p w:rsidRPr="002257D1" w:rsidR="00627C4D" w:rsidP="00F9482B" w:rsidRDefault="51F48D7E" w14:paraId="661BA30E" w14:textId="41A4516A">
      <w:pPr>
        <w:pStyle w:val="ItemsNivel1Guion"/>
      </w:pPr>
      <w:r w:rsidRPr="39759B03">
        <w:t>Colaborar en el análisis y factibilidad de l</w:t>
      </w:r>
      <w:r w:rsidRPr="002257D1" w:rsidR="049572E5">
        <w:t>a</w:t>
      </w:r>
      <w:r w:rsidRPr="002257D1">
        <w:t>s nuev</w:t>
      </w:r>
      <w:r w:rsidRPr="002257D1" w:rsidR="049572E5">
        <w:t>a</w:t>
      </w:r>
      <w:r w:rsidRPr="002257D1">
        <w:t xml:space="preserve">s </w:t>
      </w:r>
      <w:r w:rsidRPr="002257D1" w:rsidR="049572E5">
        <w:t>soluciones informáticas</w:t>
      </w:r>
      <w:r w:rsidRPr="002257D1">
        <w:t>;</w:t>
      </w:r>
    </w:p>
    <w:p w:rsidRPr="002257D1" w:rsidR="002607AF" w:rsidP="00F9482B" w:rsidRDefault="1AF999D8" w14:paraId="57D413EB" w14:textId="4C605064">
      <w:pPr>
        <w:pStyle w:val="ItemsNivel1Guion"/>
      </w:pPr>
      <w:r w:rsidRPr="39759B03">
        <w:t xml:space="preserve">Coordinar el entrenamiento de soluciones informáticas </w:t>
      </w:r>
      <w:r w:rsidRPr="002257D1" w:rsidR="190C847E">
        <w:t xml:space="preserve">para el dueño </w:t>
      </w:r>
      <w:r w:rsidRPr="002257D1">
        <w:t>del producto;</w:t>
      </w:r>
    </w:p>
    <w:p w:rsidRPr="002257D1" w:rsidR="00627C4D" w:rsidP="00F9482B" w:rsidRDefault="51F48D7E" w14:paraId="6852B6EC" w14:textId="25518045">
      <w:pPr>
        <w:pStyle w:val="ItemsNivel1Guion"/>
      </w:pPr>
      <w:r w:rsidRPr="39759B03">
        <w:t>Gestionar la corrección de los errores detectados en l</w:t>
      </w:r>
      <w:r w:rsidRPr="002257D1" w:rsidR="049572E5">
        <w:t>a</w:t>
      </w:r>
      <w:r w:rsidRPr="002257D1">
        <w:t xml:space="preserve">s </w:t>
      </w:r>
      <w:r w:rsidRPr="002257D1" w:rsidR="049572E5">
        <w:t>soluciones informáticas</w:t>
      </w:r>
      <w:r w:rsidRPr="002257D1">
        <w:t>;</w:t>
      </w:r>
    </w:p>
    <w:p w:rsidRPr="002257D1" w:rsidR="00627C4D" w:rsidP="00F9482B" w:rsidRDefault="7BF9823F" w14:paraId="6C3E7F19" w14:textId="6DC50452">
      <w:pPr>
        <w:pStyle w:val="ItemsNivel1Guion"/>
      </w:pPr>
      <w:r w:rsidRPr="39759B03">
        <w:t>Gestionar el cumplimiento de</w:t>
      </w:r>
      <w:r w:rsidRPr="002257D1" w:rsidR="51F48D7E">
        <w:t xml:space="preserve"> los estándares de programación tanto para back-end como front-end;</w:t>
      </w:r>
      <w:r w:rsidRPr="002257D1" w:rsidR="190C847E">
        <w:t xml:space="preserve"> y,</w:t>
      </w:r>
    </w:p>
    <w:p w:rsidRPr="002257D1" w:rsidR="00FF4BDD" w:rsidP="00F9482B" w:rsidRDefault="51F48D7E" w14:paraId="60FE8C27" w14:textId="668CD792">
      <w:pPr>
        <w:pStyle w:val="ItemsNivel1Guion"/>
      </w:pPr>
      <w:r w:rsidRPr="39759B03">
        <w:t xml:space="preserve">Gestionar la realización de capacitaciones al personal de </w:t>
      </w:r>
      <w:r w:rsidRPr="002257D1" w:rsidR="190C847E">
        <w:t xml:space="preserve">desarrollo </w:t>
      </w:r>
      <w:r w:rsidRPr="002257D1">
        <w:t xml:space="preserve">de </w:t>
      </w:r>
      <w:r w:rsidRPr="002257D1" w:rsidR="190C847E">
        <w:t xml:space="preserve">sistemas </w:t>
      </w:r>
      <w:r w:rsidRPr="002257D1">
        <w:t>en temas específicos sobre controles, seguridades informáticas y codificación segura para el desarrollo de soluciones informáticas</w:t>
      </w:r>
      <w:r w:rsidRPr="002257D1" w:rsidR="190C847E">
        <w:t>.</w:t>
      </w:r>
    </w:p>
    <w:p w:rsidR="00894C6E" w:rsidP="00894C6E" w:rsidRDefault="00894C6E" w14:paraId="19C6C7DF" w14:textId="77777777">
      <w:pPr>
        <w:pStyle w:val="ItemsNivel1Guion"/>
        <w:numPr>
          <w:ilvl w:val="0"/>
          <w:numId w:val="0"/>
        </w:numPr>
      </w:pPr>
    </w:p>
    <w:p w:rsidRPr="0032208E" w:rsidR="00894C6E" w:rsidP="00894C6E" w:rsidRDefault="00534264" w14:paraId="6B0EF2A5" w14:textId="2705071B">
      <w:pPr>
        <w:pStyle w:val="Subtitulo"/>
        <w:rPr>
          <w:b w:val="0"/>
        </w:rPr>
      </w:pPr>
      <w:r>
        <w:t>Desarrollador de Sistemas</w:t>
      </w:r>
      <w:r w:rsidRPr="0032208E" w:rsidR="00894C6E">
        <w:t>:</w:t>
      </w:r>
    </w:p>
    <w:p w:rsidRPr="004F3C52" w:rsidR="00894C6E" w:rsidP="00894C6E" w:rsidRDefault="00894C6E" w14:paraId="377FA08C" w14:textId="7EFC05E5">
      <w:pPr>
        <w:pStyle w:val="ItemsNivel1Guion"/>
        <w:rPr>
          <w:color w:val="E36C0A" w:themeColor="accent6" w:themeShade="BF"/>
        </w:rPr>
      </w:pPr>
      <w:r w:rsidRPr="004F3C52">
        <w:rPr>
          <w:color w:val="E36C0A" w:themeColor="accent6" w:themeShade="BF"/>
        </w:rPr>
        <w:t xml:space="preserve">Analizar </w:t>
      </w:r>
      <w:r w:rsidRPr="004F3C52" w:rsidR="004F3C52">
        <w:rPr>
          <w:color w:val="E36C0A" w:themeColor="accent6" w:themeShade="BF"/>
        </w:rPr>
        <w:t>y comprender</w:t>
      </w:r>
      <w:r w:rsidRPr="004F3C52">
        <w:rPr>
          <w:color w:val="E36C0A" w:themeColor="accent6" w:themeShade="BF"/>
        </w:rPr>
        <w:t xml:space="preserve"> </w:t>
      </w:r>
      <w:r w:rsidRPr="004F3C52" w:rsidR="004F3C52">
        <w:rPr>
          <w:color w:val="E36C0A" w:themeColor="accent6" w:themeShade="BF"/>
        </w:rPr>
        <w:t>las necesidades,</w:t>
      </w:r>
      <w:r w:rsidRPr="004F3C52">
        <w:rPr>
          <w:color w:val="E36C0A" w:themeColor="accent6" w:themeShade="BF"/>
        </w:rPr>
        <w:t xml:space="preserve"> requerimientos </w:t>
      </w:r>
      <w:r w:rsidRPr="004F3C52" w:rsidR="004F3C52">
        <w:rPr>
          <w:color w:val="E36C0A" w:themeColor="accent6" w:themeShade="BF"/>
        </w:rPr>
        <w:t>y expectativas</w:t>
      </w:r>
      <w:r w:rsidRPr="004F3C52">
        <w:rPr>
          <w:color w:val="E36C0A" w:themeColor="accent6" w:themeShade="BF"/>
        </w:rPr>
        <w:t xml:space="preserve"> del propietario del proceso, </w:t>
      </w:r>
      <w:r w:rsidRPr="68D44CE3" w:rsidR="6B561D18">
        <w:rPr>
          <w:color w:val="E36C0A" w:themeColor="accent6" w:themeShade="BF"/>
        </w:rPr>
        <w:t>mism</w:t>
      </w:r>
      <w:r w:rsidRPr="68D44CE3" w:rsidR="42CA7FF4">
        <w:rPr>
          <w:color w:val="E36C0A" w:themeColor="accent6" w:themeShade="BF"/>
        </w:rPr>
        <w:t>a</w:t>
      </w:r>
      <w:r w:rsidRPr="68D44CE3" w:rsidR="6B561D18">
        <w:rPr>
          <w:color w:val="E36C0A" w:themeColor="accent6" w:themeShade="BF"/>
        </w:rPr>
        <w:t>s</w:t>
      </w:r>
      <w:r w:rsidRPr="004F3C52">
        <w:rPr>
          <w:color w:val="E36C0A" w:themeColor="accent6" w:themeShade="BF"/>
        </w:rPr>
        <w:t xml:space="preserve"> que </w:t>
      </w:r>
      <w:r w:rsidRPr="68D44CE3" w:rsidR="151EC251">
        <w:rPr>
          <w:color w:val="E36C0A" w:themeColor="accent6" w:themeShade="BF"/>
        </w:rPr>
        <w:t>se detallan</w:t>
      </w:r>
      <w:r w:rsidRPr="004F3C52">
        <w:rPr>
          <w:color w:val="E36C0A" w:themeColor="accent6" w:themeShade="BF"/>
        </w:rPr>
        <w:t xml:space="preserve"> mediante el formato (</w:t>
      </w:r>
      <w:hyperlink w:anchor="_ANEXO__#11:">
        <w:r w:rsidRPr="68D44CE3" w:rsidR="6B561D18">
          <w:rPr>
            <w:rStyle w:val="Hipervnculo"/>
            <w:color w:val="E36C0A" w:themeColor="accent6" w:themeShade="BF"/>
          </w:rPr>
          <w:t>Anexo #1</w:t>
        </w:r>
        <w:r w:rsidRPr="68D44CE3" w:rsidR="6650ECC0">
          <w:rPr>
            <w:rStyle w:val="Hipervnculo"/>
            <w:color w:val="E36C0A" w:themeColor="accent6" w:themeShade="BF"/>
          </w:rPr>
          <w:t>0</w:t>
        </w:r>
      </w:hyperlink>
      <w:r w:rsidRPr="004F3C52">
        <w:rPr>
          <w:rStyle w:val="Hipervnculo"/>
          <w:color w:val="E36C0A" w:themeColor="accent6" w:themeShade="BF"/>
        </w:rPr>
        <w:t>,</w:t>
      </w:r>
      <w:r w:rsidRPr="004F3C52">
        <w:rPr>
          <w:color w:val="E36C0A" w:themeColor="accent6" w:themeShade="BF"/>
        </w:rPr>
        <w:t xml:space="preserve"> Requerimiento a la Dirección de Tecnología de Información);</w:t>
      </w:r>
    </w:p>
    <w:p w:rsidRPr="002257D1" w:rsidR="00894C6E" w:rsidP="00894C6E" w:rsidRDefault="00894C6E" w14:paraId="363EF766" w14:textId="27D3417C">
      <w:pPr>
        <w:pStyle w:val="ItemsNivel1Guion"/>
      </w:pPr>
      <w:r w:rsidRPr="002257D1">
        <w:t xml:space="preserve">Elaborar </w:t>
      </w:r>
      <w:r w:rsidR="00CC6F51">
        <w:t xml:space="preserve">el </w:t>
      </w:r>
      <w:r w:rsidRPr="5061CA1E" w:rsidR="62A00837">
        <w:rPr>
          <w:color w:val="E36C0A" w:themeColor="accent6" w:themeShade="BF"/>
        </w:rPr>
        <w:t>correo</w:t>
      </w:r>
      <w:r w:rsidRPr="5061CA1E" w:rsidR="00CC6F51">
        <w:rPr>
          <w:color w:val="E36C0A" w:themeColor="accent6" w:themeShade="BF"/>
        </w:rPr>
        <w:t xml:space="preserve"> </w:t>
      </w:r>
      <w:r w:rsidR="00CC6F51">
        <w:t>de</w:t>
      </w:r>
      <w:r w:rsidR="00E65DF9">
        <w:t xml:space="preserve"> </w:t>
      </w:r>
      <w:r w:rsidRPr="710D849F" w:rsidR="16EF0C1E">
        <w:rPr>
          <w:color w:val="E36C0A" w:themeColor="accent6" w:themeShade="BF"/>
        </w:rPr>
        <w:t>Lineamientos del Proyecto</w:t>
      </w:r>
      <w:r w:rsidRPr="00124ADB">
        <w:rPr>
          <w:color w:val="E36C0A" w:themeColor="accent6" w:themeShade="BF"/>
        </w:rPr>
        <w:t xml:space="preserve"> </w:t>
      </w:r>
      <w:r w:rsidRPr="002257D1">
        <w:t xml:space="preserve">en donde se </w:t>
      </w:r>
      <w:r w:rsidR="3FD8E754">
        <w:t>definen las especificaciones del proyecto para</w:t>
      </w:r>
      <w:r w:rsidRPr="002257D1">
        <w:t xml:space="preserve"> la solución informática propuesta “</w:t>
      </w:r>
      <w:hyperlink w:anchor="_ANEXO_#14:_Estatuto_1">
        <w:r w:rsidRPr="5061CA1E">
          <w:rPr>
            <w:rStyle w:val="Hipervnculo"/>
          </w:rPr>
          <w:t>Anexo #1</w:t>
        </w:r>
        <w:r w:rsidRPr="5061CA1E" w:rsidR="00BE3EF5">
          <w:rPr>
            <w:rStyle w:val="Hipervnculo"/>
          </w:rPr>
          <w:t>3</w:t>
        </w:r>
      </w:hyperlink>
      <w:r>
        <w:t>”;</w:t>
      </w:r>
    </w:p>
    <w:p w:rsidRPr="002257D1" w:rsidR="00894C6E" w:rsidP="00894C6E" w:rsidRDefault="00894C6E" w14:paraId="28A5C40C" w14:textId="77777777">
      <w:pPr>
        <w:pStyle w:val="ItemsNivel1Guion"/>
      </w:pPr>
      <w:r w:rsidRPr="002257D1">
        <w:t>Realizar la depuración de la información recopilada, organizar y proponer prioridades a los requerimientos establecidos;</w:t>
      </w:r>
    </w:p>
    <w:p w:rsidRPr="002257D1" w:rsidR="00894C6E" w:rsidP="00894C6E" w:rsidRDefault="00894C6E" w14:paraId="7A5EB87A" w14:textId="77777777">
      <w:pPr>
        <w:pStyle w:val="ItemsNivel1Guion"/>
      </w:pPr>
      <w:r w:rsidRPr="002257D1">
        <w:t>Diseñar la solución a los requerimientos del propietario del proceso, mediante prototipos no funcionales y diagramas de flujo;</w:t>
      </w:r>
    </w:p>
    <w:p w:rsidRPr="002257D1" w:rsidR="00894C6E" w:rsidP="00894C6E" w:rsidRDefault="00894C6E" w14:paraId="1ED82266" w14:textId="3DFBD0A9">
      <w:pPr>
        <w:pStyle w:val="ItemsNivel1Guion"/>
      </w:pPr>
      <w:r w:rsidRPr="002257D1">
        <w:t xml:space="preserve">Verificar que el diseño, desarrollo y pruebas técnicas de la solución informática cumpla con los estándares de seguridad </w:t>
      </w:r>
      <w:hyperlink w:history="1" w:anchor="_ANEXO__#11:">
        <w:r w:rsidRPr="002257D1">
          <w:rPr>
            <w:rStyle w:val="Hipervnculo"/>
          </w:rPr>
          <w:t>Anexo #2</w:t>
        </w:r>
        <w:r w:rsidR="0054165A">
          <w:rPr>
            <w:rStyle w:val="Hipervnculo"/>
          </w:rPr>
          <w:t>3</w:t>
        </w:r>
      </w:hyperlink>
      <w:r w:rsidRPr="002257D1">
        <w:t>, normativa emitida por los organismos de control, la normativa interna vigente y requerimientos encontrados en la fase de análisis;</w:t>
      </w:r>
    </w:p>
    <w:p w:rsidRPr="002257D1" w:rsidR="00894C6E" w:rsidP="00894C6E" w:rsidRDefault="00894C6E" w14:paraId="64AC631E" w14:textId="77777777">
      <w:pPr>
        <w:pStyle w:val="ItemsNivel1Guion"/>
      </w:pPr>
      <w:r w:rsidRPr="002257D1">
        <w:t>Elaborar y/o actualizar el expediente técnico y el manual de usuario de las soluciones informáticas;</w:t>
      </w:r>
    </w:p>
    <w:p w:rsidRPr="002257D1" w:rsidR="00894C6E" w:rsidP="00894C6E" w:rsidRDefault="00894C6E" w14:paraId="44635B5A" w14:textId="77777777">
      <w:pPr>
        <w:pStyle w:val="ItemsNivel1Guion"/>
      </w:pPr>
      <w:r w:rsidRPr="002257D1">
        <w:t>Elaborar el material a utilizar en el entrenamiento a los usuarios;</w:t>
      </w:r>
    </w:p>
    <w:p w:rsidRPr="002257D1" w:rsidR="00894C6E" w:rsidP="00894C6E" w:rsidRDefault="00894C6E" w14:paraId="32B4634A" w14:textId="003B7004">
      <w:pPr>
        <w:pStyle w:val="ItemsNivel1Guion"/>
      </w:pPr>
      <w:r w:rsidRPr="002257D1">
        <w:t>Custodiar el expediente técnico de las soluciones informáticas en ambiente de desarrollo</w:t>
      </w:r>
      <w:r w:rsidR="00B556F5">
        <w:t>;</w:t>
      </w:r>
    </w:p>
    <w:p w:rsidRPr="002257D1" w:rsidR="00894C6E" w:rsidP="00894C6E" w:rsidRDefault="00894C6E" w14:paraId="4D51CE52" w14:textId="77777777">
      <w:pPr>
        <w:pStyle w:val="ItemsNivel1Guion"/>
      </w:pPr>
      <w:r w:rsidRPr="002257D1">
        <w:t>Diseñar, codificar y ejecutar las pruebas unitarias de la solución informática de manera que cumpla con los estándares de seguridad, normativa emitida por los organismos de control, la normativa interna vigente y requerimientos encontrados en la fase de análisis;</w:t>
      </w:r>
    </w:p>
    <w:p w:rsidRPr="002257D1" w:rsidR="00894C6E" w:rsidP="00894C6E" w:rsidRDefault="00894C6E" w14:paraId="566501B8" w14:textId="77777777">
      <w:pPr>
        <w:pStyle w:val="ItemsNivel1Guion"/>
      </w:pPr>
      <w:r w:rsidRPr="002257D1">
        <w:t>Validar que las soluciones informáticas cumplan con las necesidades del dueño del producto, rigiéndose en el análisis levantado;</w:t>
      </w:r>
    </w:p>
    <w:p w:rsidRPr="002257D1" w:rsidR="00894C6E" w:rsidP="00894C6E" w:rsidRDefault="00894C6E" w14:paraId="7BFFD931" w14:textId="77777777">
      <w:pPr>
        <w:pStyle w:val="ItemsNivel1Guion"/>
      </w:pPr>
      <w:r w:rsidRPr="002257D1">
        <w:t>Trasformar el diseño de la solución informática, en estructuras de datos necesarios para el desarrollo;</w:t>
      </w:r>
    </w:p>
    <w:p w:rsidRPr="002257D1" w:rsidR="00894C6E" w:rsidP="00894C6E" w:rsidRDefault="00894C6E" w14:paraId="213C157A" w14:textId="77777777">
      <w:pPr>
        <w:pStyle w:val="ItemsNivel1Guion"/>
      </w:pPr>
      <w:r w:rsidRPr="002257D1">
        <w:t>Participar en el proceso de análisis de la solución informática;</w:t>
      </w:r>
    </w:p>
    <w:p w:rsidRPr="002257D1" w:rsidR="00894C6E" w:rsidP="00894C6E" w:rsidRDefault="00894C6E" w14:paraId="1910B9B9" w14:textId="77777777">
      <w:pPr>
        <w:pStyle w:val="ItemsNivel1Guion"/>
      </w:pPr>
      <w:r w:rsidRPr="002257D1">
        <w:t>Participar en la estimación de tiempo de los proyectos;</w:t>
      </w:r>
    </w:p>
    <w:p w:rsidRPr="002257D1" w:rsidR="00894C6E" w:rsidP="00894C6E" w:rsidRDefault="00894C6E" w14:paraId="31B19DDD" w14:textId="77777777">
      <w:pPr>
        <w:pStyle w:val="ItemsNivel1Guion"/>
      </w:pPr>
      <w:r w:rsidRPr="002257D1">
        <w:t>Desarrollar y actualizar el código fuente de la solución informática;</w:t>
      </w:r>
    </w:p>
    <w:p w:rsidRPr="002257D1" w:rsidR="00894C6E" w:rsidP="00894C6E" w:rsidRDefault="00894C6E" w14:paraId="0601EED8" w14:textId="77777777">
      <w:pPr>
        <w:pStyle w:val="ItemsNivel1Guion"/>
      </w:pPr>
      <w:r w:rsidRPr="002257D1">
        <w:t>Elaborar el instructivo de instalación de la solución informática;</w:t>
      </w:r>
    </w:p>
    <w:p w:rsidRPr="002257D1" w:rsidR="00894C6E" w:rsidP="00894C6E" w:rsidRDefault="00894C6E" w14:paraId="133499DB" w14:textId="77777777">
      <w:pPr>
        <w:pStyle w:val="ItemsNivel1Guion"/>
      </w:pPr>
      <w:r w:rsidRPr="002257D1">
        <w:t xml:space="preserve">Documentar el diseño de la base de datos y generar el diccionario de datos; </w:t>
      </w:r>
    </w:p>
    <w:p w:rsidRPr="002257D1" w:rsidR="00894C6E" w:rsidP="00894C6E" w:rsidRDefault="00894C6E" w14:paraId="63FF21AD" w14:textId="77777777">
      <w:pPr>
        <w:pStyle w:val="ItemsNivel1Guion"/>
      </w:pPr>
      <w:r w:rsidRPr="002257D1">
        <w:t>Generar la documentación del código fuente;</w:t>
      </w:r>
    </w:p>
    <w:p w:rsidRPr="002257D1" w:rsidR="00894C6E" w:rsidP="00894C6E" w:rsidRDefault="00894C6E" w14:paraId="4DBBCFC0" w14:textId="77777777">
      <w:pPr>
        <w:pStyle w:val="ItemsNivel1Guion"/>
      </w:pPr>
      <w:r w:rsidRPr="002257D1">
        <w:t>Documentar los procedimientos almacenados;</w:t>
      </w:r>
    </w:p>
    <w:p w:rsidRPr="002257D1" w:rsidR="00894C6E" w:rsidP="00894C6E" w:rsidRDefault="00894C6E" w14:paraId="391DD3CA" w14:textId="1BC8DA66">
      <w:pPr>
        <w:pStyle w:val="ItemsNivel1Guion"/>
      </w:pPr>
      <w:r w:rsidRPr="002257D1">
        <w:t>Levantar el plan de pruebas (</w:t>
      </w:r>
      <w:hyperlink w:history="1" w:anchor="_Plan_de_pruebas">
        <w:r w:rsidRPr="002257D1">
          <w:rPr>
            <w:rStyle w:val="Hipervnculo"/>
          </w:rPr>
          <w:t>Anexo #1</w:t>
        </w:r>
        <w:r w:rsidR="00BE3EF5">
          <w:rPr>
            <w:rStyle w:val="Hipervnculo"/>
          </w:rPr>
          <w:t>4</w:t>
        </w:r>
      </w:hyperlink>
      <w:r w:rsidRPr="002257D1">
        <w:t xml:space="preserve"> – Plan de pruebas) que se usarán para la ejecución de las pruebas unitarias de las soluciones informáticas;</w:t>
      </w:r>
    </w:p>
    <w:p w:rsidRPr="000A6821" w:rsidR="00894C6E" w:rsidP="00894C6E" w:rsidRDefault="00894C6E" w14:paraId="4852BA75" w14:textId="77777777">
      <w:pPr>
        <w:pStyle w:val="ItemsNivel1Guion"/>
        <w:rPr>
          <w:color w:val="E36C0A" w:themeColor="accent6" w:themeShade="BF"/>
        </w:rPr>
      </w:pPr>
      <w:r w:rsidRPr="000A6821">
        <w:rPr>
          <w:color w:val="E36C0A" w:themeColor="accent6" w:themeShade="BF"/>
        </w:rPr>
        <w:t>Realizar pruebas de regresión para garantizar que las actualizaciones no afecten las funcionalidades existentes;</w:t>
      </w:r>
    </w:p>
    <w:p w:rsidRPr="000A6821" w:rsidR="00894C6E" w:rsidP="00894C6E" w:rsidRDefault="00894C6E" w14:paraId="28C7FEAF" w14:textId="409A25EB">
      <w:pPr>
        <w:pStyle w:val="ItemsNivel1Guion"/>
        <w:rPr>
          <w:color w:val="E36C0A" w:themeColor="accent6" w:themeShade="BF"/>
        </w:rPr>
      </w:pPr>
      <w:r w:rsidRPr="000A6821">
        <w:rPr>
          <w:color w:val="E36C0A" w:themeColor="accent6" w:themeShade="BF"/>
        </w:rPr>
        <w:t xml:space="preserve">Evaluar el rendimiento y la seguridad del software haciendo uso de las herramientas para pruebas </w:t>
      </w:r>
      <w:hyperlink w:history="1" w:anchor="_ANEXO_#5:_Herramienta_1">
        <w:r w:rsidRPr="000A6821">
          <w:rPr>
            <w:rStyle w:val="Hipervnculo"/>
            <w:rFonts w:eastAsia="Arial"/>
            <w:color w:val="E36C0A" w:themeColor="accent6" w:themeShade="BF"/>
          </w:rPr>
          <w:t xml:space="preserve">Anexo # </w:t>
        </w:r>
        <w:r w:rsidRPr="000A6821" w:rsidR="00BE3EF5">
          <w:rPr>
            <w:rStyle w:val="Hipervnculo"/>
            <w:rFonts w:eastAsia="Arial"/>
            <w:color w:val="E36C0A" w:themeColor="accent6" w:themeShade="BF"/>
          </w:rPr>
          <w:t>4</w:t>
        </w:r>
      </w:hyperlink>
      <w:r w:rsidRPr="000A6821">
        <w:rPr>
          <w:color w:val="E36C0A" w:themeColor="accent6" w:themeShade="BF"/>
        </w:rPr>
        <w:t>;</w:t>
      </w:r>
    </w:p>
    <w:p w:rsidRPr="002257D1" w:rsidR="00894C6E" w:rsidP="00894C6E" w:rsidRDefault="00894C6E" w14:paraId="1B8253CC" w14:textId="12A2B611">
      <w:pPr>
        <w:pStyle w:val="ItemsNivel1Guion"/>
      </w:pPr>
      <w:r w:rsidRPr="002257D1">
        <w:t xml:space="preserve">Cargar en el sistema de control de versiones el código fuente de las soluciones informáticas </w:t>
      </w:r>
      <w:r w:rsidR="00FE29A5">
        <w:t xml:space="preserve">y la documentación técnica </w:t>
      </w:r>
      <w:r w:rsidR="00920B4C">
        <w:t>desarrollada</w:t>
      </w:r>
      <w:r w:rsidRPr="002257D1">
        <w:t>;</w:t>
      </w:r>
    </w:p>
    <w:p w:rsidRPr="002257D1" w:rsidR="00894C6E" w:rsidP="00894C6E" w:rsidRDefault="00894C6E" w14:paraId="24A4FD4D" w14:textId="0B6475BF">
      <w:pPr>
        <w:pStyle w:val="ItemsNivel1Guion"/>
      </w:pPr>
      <w:r w:rsidRPr="002257D1">
        <w:t>Participar en el proceso de pruebas de usuario</w:t>
      </w:r>
      <w:r w:rsidR="008A4667">
        <w:t xml:space="preserve"> cuando se le solicite</w:t>
      </w:r>
      <w:r w:rsidRPr="002257D1">
        <w:t>;</w:t>
      </w:r>
    </w:p>
    <w:p w:rsidRPr="002257D1" w:rsidR="00894C6E" w:rsidP="00894C6E" w:rsidRDefault="00894C6E" w14:paraId="68964B9C" w14:textId="77777777">
      <w:pPr>
        <w:pStyle w:val="ItemsNivel1Guion"/>
      </w:pPr>
      <w:r w:rsidRPr="002257D1">
        <w:t>Corregir los errores reportados de las pruebas técnicas y de usuario;</w:t>
      </w:r>
    </w:p>
    <w:p w:rsidRPr="002257D1" w:rsidR="00894C6E" w:rsidDel="00703D36" w:rsidP="00894C6E" w:rsidRDefault="00894C6E" w14:paraId="68DF9B4D" w14:textId="6AD25DDC">
      <w:pPr>
        <w:pStyle w:val="ItemsNivel1Guion"/>
      </w:pPr>
      <w:r w:rsidRPr="002257D1">
        <w:t>Otorgar el entrenamiento de soluciones informáticas al dueño del producto, y formalizar el mismo; e</w:t>
      </w:r>
      <w:r w:rsidR="008B282C">
        <w:t>,</w:t>
      </w:r>
    </w:p>
    <w:p w:rsidRPr="00B824C4" w:rsidR="0058021B" w:rsidP="00B824C4" w:rsidRDefault="00894C6E" w14:paraId="08197A82" w14:textId="3DAD9053">
      <w:pPr>
        <w:pStyle w:val="ItemsNivel1Guion"/>
      </w:pPr>
      <w:r w:rsidRPr="002257D1">
        <w:t>Investigar y proponer nuevos marcos de trabajo y tecnologías de codificación de soluciones informáticas.</w:t>
      </w:r>
    </w:p>
    <w:p w:rsidR="00482167" w:rsidP="0032208E" w:rsidRDefault="00482167" w14:paraId="0FE27831" w14:textId="77777777">
      <w:pPr>
        <w:pStyle w:val="Subtitulo"/>
        <w:rPr>
          <w:highlight w:val="yellow"/>
        </w:rPr>
      </w:pPr>
    </w:p>
    <w:p w:rsidR="00506034" w:rsidP="0032208E" w:rsidRDefault="00A204EE" w14:paraId="46DF735B" w14:textId="302ED65D">
      <w:pPr>
        <w:pStyle w:val="Subtitulo"/>
      </w:pPr>
      <w:r w:rsidRPr="00F91584">
        <w:t>Arquitecto</w:t>
      </w:r>
      <w:r w:rsidRPr="00F91584" w:rsidR="6CA3F24F">
        <w:t xml:space="preserve"> de Sistemas: </w:t>
      </w:r>
    </w:p>
    <w:p w:rsidRPr="00F91584" w:rsidR="00894C6E" w:rsidP="007D74EF" w:rsidRDefault="004F3C52" w14:paraId="34D0EB06" w14:textId="01BE0080">
      <w:pPr>
        <w:pStyle w:val="ItemsNivel1Guion"/>
        <w:numPr>
          <w:ilvl w:val="0"/>
          <w:numId w:val="0"/>
        </w:numPr>
        <w:ind w:left="634"/>
        <w:rPr>
          <w:color w:val="00B050"/>
        </w:rPr>
      </w:pPr>
      <w:r w:rsidRPr="00F91584">
        <w:rPr>
          <w:color w:val="00B050"/>
        </w:rPr>
        <w:t xml:space="preserve">Contará con todas las responsabilidades del </w:t>
      </w:r>
      <w:r w:rsidRPr="00F91584" w:rsidR="00534264">
        <w:rPr>
          <w:color w:val="00B050"/>
        </w:rPr>
        <w:t>Desarrollador de Sistemas</w:t>
      </w:r>
      <w:r w:rsidRPr="00F91584">
        <w:rPr>
          <w:color w:val="00B050"/>
        </w:rPr>
        <w:t>; además:</w:t>
      </w:r>
    </w:p>
    <w:p w:rsidRPr="004818E6" w:rsidR="00D060D3" w:rsidP="004818E6" w:rsidRDefault="4D9E1183" w14:paraId="6DBBFD6D" w14:textId="095A401F">
      <w:pPr>
        <w:pStyle w:val="ItemsNivel1Guion"/>
        <w:rPr>
          <w:color w:val="00B050"/>
        </w:rPr>
      </w:pPr>
      <w:r w:rsidRPr="004818E6">
        <w:rPr>
          <w:color w:val="00B050"/>
        </w:rPr>
        <w:t>Colaborar con los desarrolladores en el análisis de sus proyectos mediante la revisión y</w:t>
      </w:r>
      <w:r w:rsidRPr="004818E6" w:rsidR="00725C03">
        <w:rPr>
          <w:color w:val="00B050"/>
        </w:rPr>
        <w:t xml:space="preserve"> </w:t>
      </w:r>
      <w:r w:rsidRPr="004818E6">
        <w:rPr>
          <w:color w:val="00B050"/>
        </w:rPr>
        <w:t>análisis de las propuestas de solución. Este apoyo permite garantizar que el alcance y las especificaciones funcionales estén alineados con los requisitos solicitados</w:t>
      </w:r>
      <w:r w:rsidR="00B556F5">
        <w:rPr>
          <w:color w:val="00B050"/>
        </w:rPr>
        <w:t>;</w:t>
      </w:r>
    </w:p>
    <w:p w:rsidRPr="004818E6" w:rsidR="74294E2B" w:rsidP="004818E6" w:rsidRDefault="49BC434B" w14:paraId="77EFBAE4" w14:textId="3AECFD03">
      <w:pPr>
        <w:pStyle w:val="ItemsNivel1Guion"/>
        <w:rPr>
          <w:color w:val="00B050"/>
        </w:rPr>
      </w:pPr>
      <w:r w:rsidRPr="004818E6">
        <w:rPr>
          <w:color w:val="00B050"/>
        </w:rPr>
        <w:t>Coordinar estrechamente con los equipos de desarrollo para comprender los requisitos y cambios en el software, garantizando una comunicación efectiva</w:t>
      </w:r>
      <w:r w:rsidR="00B556F5">
        <w:rPr>
          <w:color w:val="00B050"/>
        </w:rPr>
        <w:t>;</w:t>
      </w:r>
    </w:p>
    <w:p w:rsidRPr="004818E6" w:rsidR="74294E2B" w:rsidP="004818E6" w:rsidRDefault="49BC434B" w14:paraId="7214D7E9" w14:textId="66AA1750">
      <w:pPr>
        <w:pStyle w:val="ItemsNivel1Guion"/>
        <w:rPr>
          <w:color w:val="00B050"/>
        </w:rPr>
      </w:pPr>
      <w:r w:rsidRPr="004818E6">
        <w:rPr>
          <w:color w:val="00B050"/>
        </w:rPr>
        <w:t>Contribuir activamente a la mejora continua de los procesos de desarrollo y pruebas, identificando áreas de oportunidad y proponiendo soluciones</w:t>
      </w:r>
      <w:r w:rsidR="00B556F5">
        <w:rPr>
          <w:color w:val="00B050"/>
        </w:rPr>
        <w:t>;</w:t>
      </w:r>
    </w:p>
    <w:p w:rsidRPr="004818E6" w:rsidR="74294E2B" w:rsidP="004818E6" w:rsidRDefault="49BC434B" w14:paraId="678E796B" w14:textId="7B63525F">
      <w:pPr>
        <w:pStyle w:val="ItemsNivel1Guion"/>
        <w:rPr>
          <w:color w:val="00B050"/>
        </w:rPr>
      </w:pPr>
      <w:r w:rsidRPr="004818E6">
        <w:rPr>
          <w:color w:val="00B050"/>
        </w:rPr>
        <w:t xml:space="preserve">Gestionar eficientemente </w:t>
      </w:r>
      <w:r w:rsidRPr="004818E6" w:rsidR="715D5D40">
        <w:rPr>
          <w:color w:val="00B050"/>
        </w:rPr>
        <w:t>a los desarrolladores</w:t>
      </w:r>
      <w:r w:rsidRPr="004818E6">
        <w:rPr>
          <w:color w:val="00B050"/>
        </w:rPr>
        <w:t xml:space="preserve">, asignando </w:t>
      </w:r>
      <w:r w:rsidRPr="004818E6" w:rsidR="4838D4E1">
        <w:rPr>
          <w:color w:val="00B050"/>
        </w:rPr>
        <w:t xml:space="preserve">pruebas técnicas </w:t>
      </w:r>
      <w:r w:rsidRPr="004818E6">
        <w:rPr>
          <w:color w:val="00B050"/>
        </w:rPr>
        <w:t xml:space="preserve">según </w:t>
      </w:r>
      <w:r w:rsidRPr="004818E6" w:rsidR="17EDD2D1">
        <w:rPr>
          <w:color w:val="00B050"/>
        </w:rPr>
        <w:t xml:space="preserve">la disponibilidad, </w:t>
      </w:r>
      <w:r w:rsidRPr="004818E6">
        <w:rPr>
          <w:color w:val="00B050"/>
        </w:rPr>
        <w:t>las habilidades y capacidades individuales</w:t>
      </w:r>
      <w:r w:rsidR="00B556F5">
        <w:rPr>
          <w:color w:val="00B050"/>
        </w:rPr>
        <w:t>;</w:t>
      </w:r>
    </w:p>
    <w:p w:rsidRPr="008829F9" w:rsidR="003E4E1B" w:rsidP="008829F9" w:rsidRDefault="74294E2B" w14:paraId="292DDDCA" w14:textId="5E9D6D21">
      <w:pPr>
        <w:pStyle w:val="ItemsNivel1Guion"/>
        <w:rPr>
          <w:color w:val="00B050"/>
        </w:rPr>
      </w:pPr>
      <w:r w:rsidRPr="004818E6">
        <w:rPr>
          <w:color w:val="00B050"/>
        </w:rPr>
        <w:t>Identificar proactivamente problemas y riesgos en el software durante las fases de prueba, proponiendo soluciones y medidas preventivas</w:t>
      </w:r>
      <w:r w:rsidR="00B556F5">
        <w:rPr>
          <w:color w:val="00B050"/>
        </w:rPr>
        <w:t>;</w:t>
      </w:r>
    </w:p>
    <w:p w:rsidRPr="008829F9" w:rsidR="00092402" w:rsidP="008829F9" w:rsidRDefault="005C33AF" w14:paraId="238B65BE" w14:textId="6D097177">
      <w:pPr>
        <w:pStyle w:val="ItemsNivel1Guion"/>
        <w:rPr>
          <w:color w:val="00B050"/>
        </w:rPr>
      </w:pPr>
      <w:r>
        <w:rPr>
          <w:color w:val="00B050"/>
        </w:rPr>
        <w:t>Sugerir a los desarrolladores posibles casos de prueba y escenarios</w:t>
      </w:r>
      <w:r w:rsidR="00B556F5">
        <w:rPr>
          <w:color w:val="00B050"/>
        </w:rPr>
        <w:t>;</w:t>
      </w:r>
    </w:p>
    <w:p w:rsidRPr="00F91584" w:rsidR="00D060D3" w:rsidP="004818E6" w:rsidRDefault="00D060D3" w14:paraId="6D66F0D1" w14:textId="1E52E402">
      <w:pPr>
        <w:pStyle w:val="ItemsNivel1Guion"/>
        <w:rPr>
          <w:color w:val="00B050"/>
        </w:rPr>
      </w:pPr>
      <w:r w:rsidRPr="00F91584">
        <w:rPr>
          <w:color w:val="00B050"/>
        </w:rPr>
        <w:t>Recomendar y asesorar a los desarrolladores sobre prácticas y técnicas de seguridad que deben implementar en sus proyectos; garantizando la seguridad del software desde las primeras etapas de desarrollo, reduciendo así el riesgo de exposición a posibles ataques</w:t>
      </w:r>
      <w:r w:rsidRPr="00F91584" w:rsidR="00C567FC">
        <w:rPr>
          <w:color w:val="00B050"/>
        </w:rPr>
        <w:t>; y</w:t>
      </w:r>
      <w:r w:rsidRPr="00F91584" w:rsidR="00B556F5">
        <w:rPr>
          <w:color w:val="00B050"/>
        </w:rPr>
        <w:t>,</w:t>
      </w:r>
    </w:p>
    <w:p w:rsidRPr="00F91584" w:rsidR="00270AFB" w:rsidP="00CA7570" w:rsidRDefault="00A21D39" w14:paraId="7B417E80" w14:textId="395E1F57">
      <w:pPr>
        <w:pStyle w:val="ItemsNivel1Guion"/>
        <w:rPr>
          <w:color w:val="00B050"/>
        </w:rPr>
      </w:pPr>
      <w:r w:rsidRPr="00F91584">
        <w:rPr>
          <w:color w:val="00B050"/>
        </w:rPr>
        <w:t>Diseñar la arquitectura y la estructura de la solución informática para garantizar que satisfaga las necesidades de los usuarios.</w:t>
      </w:r>
    </w:p>
    <w:p w:rsidR="00270AFB" w:rsidP="00E629BD" w:rsidRDefault="00270AFB" w14:paraId="5EF07134" w14:textId="77777777">
      <w:pPr>
        <w:pStyle w:val="ItemsNivel1Guion"/>
        <w:numPr>
          <w:ilvl w:val="0"/>
          <w:numId w:val="0"/>
        </w:numPr>
        <w:rPr>
          <w:color w:val="7030A0"/>
        </w:rPr>
      </w:pPr>
    </w:p>
    <w:p w:rsidR="00040831" w:rsidP="00E629BD" w:rsidRDefault="00E629BD" w14:paraId="0998D3F1" w14:textId="3C045867">
      <w:pPr>
        <w:pStyle w:val="ItemsNivel1Guion"/>
        <w:numPr>
          <w:ilvl w:val="0"/>
          <w:numId w:val="0"/>
        </w:numPr>
        <w:rPr>
          <w:b/>
          <w:bCs/>
          <w:color w:val="00B050"/>
        </w:rPr>
      </w:pPr>
      <w:r>
        <w:rPr>
          <w:b/>
          <w:bCs/>
          <w:color w:val="00B050"/>
        </w:rPr>
        <w:t>Oficinista de Tecnología</w:t>
      </w:r>
      <w:r w:rsidR="00F2715D">
        <w:rPr>
          <w:b/>
          <w:bCs/>
          <w:color w:val="00B050"/>
        </w:rPr>
        <w:t>:</w:t>
      </w:r>
    </w:p>
    <w:p w:rsidRPr="00040831" w:rsidR="00040831" w:rsidP="00040831" w:rsidRDefault="00040831" w14:paraId="0DEDDD9E" w14:textId="10ECCE53">
      <w:pPr>
        <w:pStyle w:val="ItemsNivel1Guion"/>
        <w:rPr>
          <w:color w:val="00B050"/>
        </w:rPr>
      </w:pPr>
      <w:r w:rsidRPr="00040831">
        <w:rPr>
          <w:color w:val="00B050"/>
        </w:rPr>
        <w:t>Recopilar información referente a las soluciones informáticas desarrolladas (nuevas) o actualizadas, que se encuentre en el ambiente de producción</w:t>
      </w:r>
      <w:r w:rsidR="00D44EE2">
        <w:rPr>
          <w:color w:val="00B050"/>
        </w:rPr>
        <w:t>, con la finalidad de</w:t>
      </w:r>
      <w:r w:rsidRPr="00040831">
        <w:rPr>
          <w:color w:val="00B050"/>
        </w:rPr>
        <w:t xml:space="preserve"> documentar los cambios que afecten el flujo de normal de los procedimientos</w:t>
      </w:r>
      <w:r w:rsidR="00A46591">
        <w:rPr>
          <w:color w:val="00B050"/>
        </w:rPr>
        <w:t>;</w:t>
      </w:r>
    </w:p>
    <w:p w:rsidRPr="009547F7" w:rsidR="00E629BD" w:rsidP="00E629BD" w:rsidRDefault="007C29F9" w14:paraId="74F54FFE" w14:textId="1C028A1E">
      <w:pPr>
        <w:pStyle w:val="ItemsNivel1Guion"/>
        <w:rPr>
          <w:color w:val="00B050"/>
        </w:rPr>
      </w:pPr>
      <w:r w:rsidRPr="009547F7">
        <w:rPr>
          <w:color w:val="00B050"/>
        </w:rPr>
        <w:t xml:space="preserve">Elaborar instructivos que expliquen </w:t>
      </w:r>
      <w:r w:rsidRPr="009547F7" w:rsidR="009547F7">
        <w:rPr>
          <w:color w:val="00B050"/>
        </w:rPr>
        <w:t>cómo</w:t>
      </w:r>
      <w:r w:rsidRPr="009547F7" w:rsidR="00AA40DD">
        <w:rPr>
          <w:color w:val="00B050"/>
        </w:rPr>
        <w:t xml:space="preserve"> utilizar el sistema de manera efectiva, incluyendo instrucciones paso a paso</w:t>
      </w:r>
      <w:r w:rsidRPr="009547F7" w:rsidR="00615EFC">
        <w:rPr>
          <w:color w:val="00B050"/>
        </w:rPr>
        <w:t xml:space="preserve"> del proceso</w:t>
      </w:r>
      <w:r w:rsidRPr="009547F7" w:rsidR="00AA40DD">
        <w:rPr>
          <w:color w:val="00B050"/>
        </w:rPr>
        <w:t xml:space="preserve"> </w:t>
      </w:r>
      <w:r w:rsidRPr="009547F7" w:rsidR="00615EFC">
        <w:rPr>
          <w:color w:val="00B050"/>
        </w:rPr>
        <w:t>mediante la utilización de capturas de pantalla</w:t>
      </w:r>
      <w:r w:rsidR="00A832EB">
        <w:rPr>
          <w:color w:val="00B050"/>
        </w:rPr>
        <w:t>;</w:t>
      </w:r>
    </w:p>
    <w:p w:rsidRPr="009547F7" w:rsidR="00615EFC" w:rsidP="00E629BD" w:rsidRDefault="00615EFC" w14:paraId="5A38B904" w14:textId="54AED5A1">
      <w:pPr>
        <w:pStyle w:val="ItemsNivel1Guion"/>
        <w:rPr>
          <w:color w:val="00B050"/>
        </w:rPr>
      </w:pPr>
      <w:r w:rsidRPr="009547F7">
        <w:rPr>
          <w:color w:val="00B050"/>
        </w:rPr>
        <w:t xml:space="preserve">Elaborar y/o actualizar regularmente los manuales de usuario </w:t>
      </w:r>
      <w:r w:rsidRPr="009547F7" w:rsidR="00B83EDA">
        <w:rPr>
          <w:color w:val="00B050"/>
        </w:rPr>
        <w:t>y documentación para reflejar los cambios en el sistema, como nuevas funcionalidades, cambios del proceso o actualizaciones de versión</w:t>
      </w:r>
      <w:r w:rsidR="00A832EB">
        <w:rPr>
          <w:color w:val="00B050"/>
        </w:rPr>
        <w:t>;</w:t>
      </w:r>
    </w:p>
    <w:p w:rsidR="00F436C7" w:rsidP="00E629BD" w:rsidRDefault="00F436C7" w14:paraId="0B4F80FC" w14:textId="7B4A46F5">
      <w:pPr>
        <w:pStyle w:val="ItemsNivel1Guion"/>
        <w:rPr>
          <w:color w:val="00B050"/>
        </w:rPr>
      </w:pPr>
      <w:r w:rsidRPr="009547F7">
        <w:rPr>
          <w:color w:val="00B050"/>
        </w:rPr>
        <w:t xml:space="preserve">Trabajar en estrecha colaboración con </w:t>
      </w:r>
      <w:r w:rsidR="00844DFC">
        <w:rPr>
          <w:color w:val="00B050"/>
        </w:rPr>
        <w:t>la célula</w:t>
      </w:r>
      <w:r w:rsidR="008678B2">
        <w:rPr>
          <w:color w:val="00B050"/>
        </w:rPr>
        <w:t xml:space="preserve"> de trabajo</w:t>
      </w:r>
      <w:r w:rsidRPr="009547F7" w:rsidR="00831036">
        <w:rPr>
          <w:color w:val="00B050"/>
        </w:rPr>
        <w:t xml:space="preserve"> para asegurar que la documentación refleje con precisión el funcionamiento del sistema</w:t>
      </w:r>
      <w:r w:rsidR="00A832EB">
        <w:rPr>
          <w:color w:val="00B050"/>
        </w:rPr>
        <w:t>;</w:t>
      </w:r>
    </w:p>
    <w:p w:rsidRPr="009547F7" w:rsidR="004764DD" w:rsidP="00E629BD" w:rsidRDefault="004764DD" w14:paraId="31D78A62" w14:textId="2C90067E">
      <w:pPr>
        <w:pStyle w:val="ItemsNivel1Guion"/>
        <w:rPr>
          <w:color w:val="00B050"/>
        </w:rPr>
      </w:pPr>
      <w:r w:rsidRPr="004764DD">
        <w:rPr>
          <w:color w:val="00B050"/>
        </w:rPr>
        <w:t xml:space="preserve">Evaluar la documentación y </w:t>
      </w:r>
      <w:r w:rsidRPr="23B943D3">
        <w:rPr>
          <w:color w:val="00B050"/>
        </w:rPr>
        <w:t>realizar</w:t>
      </w:r>
      <w:r w:rsidRPr="23B943D3" w:rsidR="4F2B6C35">
        <w:rPr>
          <w:color w:val="00B050"/>
        </w:rPr>
        <w:t>le las</w:t>
      </w:r>
      <w:r w:rsidRPr="004764DD">
        <w:rPr>
          <w:color w:val="00B050"/>
        </w:rPr>
        <w:t xml:space="preserve"> mejoras según sea necesario</w:t>
      </w:r>
      <w:r w:rsidRPr="20C671C7" w:rsidR="2DC00F42">
        <w:rPr>
          <w:color w:val="00B050"/>
        </w:rPr>
        <w:t>,</w:t>
      </w:r>
      <w:r w:rsidRPr="004764DD">
        <w:rPr>
          <w:color w:val="00B050"/>
        </w:rPr>
        <w:t xml:space="preserve"> para garantizar que sea fácil de entender y utilizar </w:t>
      </w:r>
      <w:r w:rsidRPr="5E21DADB">
        <w:rPr>
          <w:color w:val="00B050"/>
        </w:rPr>
        <w:t>p</w:t>
      </w:r>
      <w:r w:rsidRPr="5E21DADB" w:rsidR="30680BC5">
        <w:rPr>
          <w:color w:val="00B050"/>
        </w:rPr>
        <w:t>or</w:t>
      </w:r>
      <w:r w:rsidRPr="004764DD">
        <w:rPr>
          <w:color w:val="00B050"/>
        </w:rPr>
        <w:t xml:space="preserve"> los usuarios finales</w:t>
      </w:r>
      <w:r>
        <w:rPr>
          <w:color w:val="00B050"/>
        </w:rPr>
        <w:t>; y,</w:t>
      </w:r>
    </w:p>
    <w:p w:rsidR="009547F7" w:rsidP="00E629BD" w:rsidRDefault="009547F7" w14:paraId="4D356BC5" w14:textId="45BC8469">
      <w:pPr>
        <w:pStyle w:val="ItemsNivel1Guion"/>
        <w:rPr>
          <w:color w:val="00B050"/>
        </w:rPr>
      </w:pPr>
      <w:r w:rsidRPr="009547F7">
        <w:rPr>
          <w:color w:val="00B050"/>
        </w:rPr>
        <w:t>Asegurarse que la documentación cumpla con los estándares y normativas definidos por la Cooperativa</w:t>
      </w:r>
      <w:r w:rsidR="00A832EB">
        <w:rPr>
          <w:color w:val="00B050"/>
        </w:rPr>
        <w:t>.</w:t>
      </w:r>
    </w:p>
    <w:p w:rsidRPr="009547F7" w:rsidR="00471699" w:rsidP="00471699" w:rsidRDefault="00471699" w14:paraId="70392BD5" w14:textId="77777777">
      <w:pPr>
        <w:pStyle w:val="ItemsNivel1Guion"/>
        <w:numPr>
          <w:ilvl w:val="0"/>
          <w:numId w:val="0"/>
        </w:numPr>
        <w:ind w:left="634"/>
        <w:rPr>
          <w:color w:val="00B050"/>
        </w:rPr>
      </w:pPr>
    </w:p>
    <w:p w:rsidRPr="00471699" w:rsidR="00471699" w:rsidP="0032208E" w:rsidRDefault="43C00464" w14:paraId="4636CA61" w14:textId="1A164A15">
      <w:pPr>
        <w:pStyle w:val="Subtitulo"/>
      </w:pPr>
      <w:r w:rsidRPr="1079C7C1">
        <w:t xml:space="preserve">Jefe de Seguridad de la Información: </w:t>
      </w:r>
    </w:p>
    <w:p w:rsidRPr="002257D1" w:rsidR="7F5A5DFB" w:rsidP="00E0089A" w:rsidRDefault="3381DF7C" w14:paraId="4587C3FF" w14:textId="47F327B6">
      <w:pPr>
        <w:pStyle w:val="ItemsNivel1Guion"/>
        <w:rPr>
          <w:highlight w:val="cyan"/>
        </w:rPr>
      </w:pPr>
      <w:r w:rsidRPr="002919C9">
        <w:rPr>
          <w:highlight w:val="cyan"/>
        </w:rPr>
        <w:t>Revisar y e</w:t>
      </w:r>
      <w:r w:rsidRPr="002257D1" w:rsidR="6BC9FAF3">
        <w:rPr>
          <w:highlight w:val="cyan"/>
        </w:rPr>
        <w:t xml:space="preserve">jecutar </w:t>
      </w:r>
      <w:r w:rsidRPr="002257D1" w:rsidR="7CCE2869">
        <w:rPr>
          <w:highlight w:val="cyan"/>
        </w:rPr>
        <w:t xml:space="preserve">la configuración </w:t>
      </w:r>
      <w:r w:rsidRPr="002257D1" w:rsidR="2CF451C3">
        <w:rPr>
          <w:highlight w:val="cyan"/>
        </w:rPr>
        <w:t xml:space="preserve">sugerida </w:t>
      </w:r>
      <w:r w:rsidRPr="002257D1" w:rsidR="030BC707">
        <w:rPr>
          <w:highlight w:val="cyan"/>
        </w:rPr>
        <w:t>de</w:t>
      </w:r>
      <w:r w:rsidRPr="002257D1" w:rsidR="7CCE2869">
        <w:rPr>
          <w:highlight w:val="cyan"/>
        </w:rPr>
        <w:t xml:space="preserve"> l</w:t>
      </w:r>
      <w:r w:rsidRPr="002257D1" w:rsidR="768FDD0F">
        <w:rPr>
          <w:highlight w:val="cyan"/>
        </w:rPr>
        <w:t>as soluciones informáticas</w:t>
      </w:r>
      <w:r w:rsidRPr="002257D1" w:rsidR="7CCE2869">
        <w:rPr>
          <w:highlight w:val="cyan"/>
        </w:rPr>
        <w:t xml:space="preserve"> para </w:t>
      </w:r>
      <w:r w:rsidRPr="002257D1" w:rsidR="50E8BD34">
        <w:rPr>
          <w:highlight w:val="cyan"/>
        </w:rPr>
        <w:t xml:space="preserve">garantizar </w:t>
      </w:r>
      <w:r w:rsidRPr="002257D1" w:rsidR="7CCE2869">
        <w:rPr>
          <w:highlight w:val="cyan"/>
        </w:rPr>
        <w:t xml:space="preserve">que </w:t>
      </w:r>
      <w:r w:rsidRPr="002257D1" w:rsidR="03281878">
        <w:rPr>
          <w:highlight w:val="cyan"/>
        </w:rPr>
        <w:t xml:space="preserve">se </w:t>
      </w:r>
      <w:r w:rsidRPr="002257D1" w:rsidR="7CCE2869">
        <w:rPr>
          <w:highlight w:val="cyan"/>
        </w:rPr>
        <w:t>cumpla las políticas de seguridad establecidas y las mejores prácticas</w:t>
      </w:r>
      <w:r w:rsidRPr="002257D1" w:rsidR="59D0775F">
        <w:rPr>
          <w:highlight w:val="cyan"/>
        </w:rPr>
        <w:t xml:space="preserve"> (</w:t>
      </w:r>
      <w:hyperlink w:history="1" w:anchor="_ANEXO_#27:_Seguridad_1">
        <w:r w:rsidRPr="002257D1" w:rsidR="001F6A63">
          <w:rPr>
            <w:rStyle w:val="Hipervnculo"/>
            <w:highlight w:val="cyan"/>
          </w:rPr>
          <w:t>A</w:t>
        </w:r>
        <w:r w:rsidRPr="002257D1" w:rsidR="00AD4B8D">
          <w:rPr>
            <w:rStyle w:val="Hipervnculo"/>
            <w:highlight w:val="cyan"/>
          </w:rPr>
          <w:t xml:space="preserve">nexo </w:t>
        </w:r>
        <w:r w:rsidRPr="002257D1" w:rsidR="59D0775F">
          <w:rPr>
            <w:rStyle w:val="Hipervnculo"/>
            <w:highlight w:val="cyan"/>
          </w:rPr>
          <w:t>#2</w:t>
        </w:r>
        <w:r w:rsidR="0054165A">
          <w:rPr>
            <w:rStyle w:val="Hipervnculo"/>
            <w:highlight w:val="cyan"/>
          </w:rPr>
          <w:t>3</w:t>
        </w:r>
      </w:hyperlink>
      <w:r w:rsidRPr="002257D1" w:rsidR="59D0775F">
        <w:rPr>
          <w:highlight w:val="cyan"/>
        </w:rPr>
        <w:t>)</w:t>
      </w:r>
      <w:r w:rsidR="00CA7570">
        <w:rPr>
          <w:highlight w:val="cyan"/>
        </w:rPr>
        <w:t>; y,</w:t>
      </w:r>
    </w:p>
    <w:p w:rsidR="007904EA" w:rsidP="00471699" w:rsidRDefault="35FA863A" w14:paraId="56113759" w14:textId="34D47525">
      <w:pPr>
        <w:pStyle w:val="ItemsNivel1Guion"/>
        <w:rPr>
          <w:highlight w:val="cyan"/>
        </w:rPr>
      </w:pPr>
      <w:r w:rsidRPr="002919C9">
        <w:rPr>
          <w:highlight w:val="cyan"/>
        </w:rPr>
        <w:t>Proponer</w:t>
      </w:r>
      <w:r w:rsidRPr="002257D1" w:rsidR="66F05FF1">
        <w:rPr>
          <w:highlight w:val="cyan"/>
        </w:rPr>
        <w:t xml:space="preserve"> </w:t>
      </w:r>
      <w:r w:rsidRPr="002257D1" w:rsidR="0235E331">
        <w:rPr>
          <w:highlight w:val="cyan"/>
        </w:rPr>
        <w:t xml:space="preserve">alternativas de </w:t>
      </w:r>
      <w:r w:rsidRPr="002257D1" w:rsidR="66F05FF1">
        <w:rPr>
          <w:highlight w:val="cyan"/>
        </w:rPr>
        <w:t>soluci</w:t>
      </w:r>
      <w:r w:rsidRPr="002257D1" w:rsidR="68E8AE98">
        <w:rPr>
          <w:highlight w:val="cyan"/>
        </w:rPr>
        <w:t>ón</w:t>
      </w:r>
      <w:r w:rsidRPr="002257D1" w:rsidR="66F05FF1">
        <w:rPr>
          <w:highlight w:val="cyan"/>
        </w:rPr>
        <w:t xml:space="preserve"> </w:t>
      </w:r>
      <w:r w:rsidRPr="002257D1" w:rsidR="3BFEB44B">
        <w:rPr>
          <w:highlight w:val="cyan"/>
        </w:rPr>
        <w:t>para cumplir con</w:t>
      </w:r>
      <w:r w:rsidRPr="002257D1">
        <w:rPr>
          <w:highlight w:val="cyan"/>
        </w:rPr>
        <w:t xml:space="preserve"> los</w:t>
      </w:r>
      <w:r w:rsidRPr="002257D1" w:rsidR="06EDCCFC">
        <w:rPr>
          <w:highlight w:val="cyan"/>
        </w:rPr>
        <w:t xml:space="preserve"> requerimientos de seguridad de l</w:t>
      </w:r>
      <w:r w:rsidRPr="002257D1" w:rsidR="0F6B5DB9">
        <w:rPr>
          <w:highlight w:val="cyan"/>
        </w:rPr>
        <w:t>as soluciones informáticas</w:t>
      </w:r>
      <w:r w:rsidRPr="002257D1" w:rsidR="4FBBCFC8">
        <w:rPr>
          <w:highlight w:val="cyan"/>
        </w:rPr>
        <w:t xml:space="preserve">, para </w:t>
      </w:r>
      <w:r w:rsidRPr="002257D1" w:rsidR="4F739ACB">
        <w:rPr>
          <w:highlight w:val="cyan"/>
        </w:rPr>
        <w:t>ajustarse a</w:t>
      </w:r>
      <w:r w:rsidRPr="002257D1" w:rsidR="4FBBCFC8">
        <w:rPr>
          <w:highlight w:val="cyan"/>
        </w:rPr>
        <w:t xml:space="preserve"> lo requerido por la Cooperativa</w:t>
      </w:r>
      <w:r w:rsidRPr="002257D1" w:rsidR="007A355C">
        <w:rPr>
          <w:highlight w:val="cyan"/>
        </w:rPr>
        <w:t>.</w:t>
      </w:r>
    </w:p>
    <w:p w:rsidRPr="00471699" w:rsidR="00471699" w:rsidP="00471699" w:rsidRDefault="00471699" w14:paraId="08D08C4B" w14:textId="77777777">
      <w:pPr>
        <w:pStyle w:val="ItemsNivel1Guion"/>
        <w:numPr>
          <w:ilvl w:val="0"/>
          <w:numId w:val="0"/>
        </w:numPr>
        <w:ind w:left="634"/>
        <w:rPr>
          <w:highlight w:val="cyan"/>
        </w:rPr>
      </w:pPr>
    </w:p>
    <w:p w:rsidRPr="002257D1" w:rsidR="4A4C5F61" w:rsidP="0032208E" w:rsidRDefault="3D3184F3" w14:paraId="60554125" w14:textId="55E2BA1A">
      <w:pPr>
        <w:pStyle w:val="Subtitulo"/>
        <w:rPr>
          <w:b w:val="0"/>
        </w:rPr>
      </w:pPr>
      <w:r w:rsidRPr="000D5682">
        <w:t>Director de procesos y control de gestión</w:t>
      </w:r>
      <w:r w:rsidRPr="002257D1" w:rsidR="2D4505CD">
        <w:t>:</w:t>
      </w:r>
      <w:r w:rsidRPr="002257D1" w:rsidR="69076F5B">
        <w:t xml:space="preserve"> </w:t>
      </w:r>
    </w:p>
    <w:p w:rsidR="00471699" w:rsidP="00471699" w:rsidRDefault="7575B5E1" w14:paraId="5AAB2350" w14:textId="7864F4A6">
      <w:pPr>
        <w:pStyle w:val="ItemsNivel1Guion"/>
      </w:pPr>
      <w:r w:rsidRPr="39759B03">
        <w:t>Diseñar el proceso de los requerimientos.</w:t>
      </w:r>
    </w:p>
    <w:p w:rsidR="00471699" w:rsidP="00471699" w:rsidRDefault="00471699" w14:paraId="32706237" w14:textId="77777777">
      <w:pPr>
        <w:pStyle w:val="ItemsNivel1Guion"/>
        <w:numPr>
          <w:ilvl w:val="0"/>
          <w:numId w:val="0"/>
        </w:numPr>
        <w:ind w:left="634"/>
      </w:pPr>
    </w:p>
    <w:p w:rsidRPr="002257D1" w:rsidR="00F046C5" w:rsidP="0032208E" w:rsidRDefault="2C430B62" w14:paraId="58DD730E" w14:textId="6B817FBF">
      <w:pPr>
        <w:pStyle w:val="Subtitulo"/>
        <w:rPr>
          <w:b w:val="0"/>
        </w:rPr>
      </w:pPr>
      <w:r w:rsidRPr="1079C7C1">
        <w:t xml:space="preserve">Propietarios de los procesos:  </w:t>
      </w:r>
    </w:p>
    <w:p w:rsidRPr="002257D1" w:rsidR="00F046C5" w:rsidP="0032208E" w:rsidRDefault="389C2708" w14:paraId="4293D593" w14:textId="352BC434">
      <w:pPr>
        <w:pStyle w:val="ItemsNivel1Guion"/>
      </w:pPr>
      <w:r w:rsidRPr="39759B03">
        <w:t xml:space="preserve">Designar </w:t>
      </w:r>
      <w:r w:rsidRPr="002257D1" w:rsidR="0D542880">
        <w:t>los integrantes de la célula</w:t>
      </w:r>
      <w:r w:rsidRPr="002257D1">
        <w:t xml:space="preserve"> de la solución informática;</w:t>
      </w:r>
      <w:r w:rsidRPr="002257D1" w:rsidR="2F9C1940">
        <w:t xml:space="preserve"> y,</w:t>
      </w:r>
    </w:p>
    <w:p w:rsidRPr="002257D1" w:rsidR="00DE1431" w:rsidP="0032208E" w:rsidRDefault="78E4542B" w14:paraId="21A8898F" w14:textId="7DABF8BA">
      <w:pPr>
        <w:pStyle w:val="ItemsNivel1Guion"/>
      </w:pPr>
      <w:r w:rsidRPr="39759B03">
        <w:t>Solicitar cambios a las soluciones informáticas</w:t>
      </w:r>
      <w:r w:rsidR="00B556F5">
        <w:t>.</w:t>
      </w:r>
    </w:p>
    <w:p w:rsidRPr="002257D1" w:rsidR="00F046C5" w:rsidP="0BEC58F1" w:rsidRDefault="00F046C5" w14:paraId="3A018AC8" w14:textId="77777777">
      <w:pPr>
        <w:spacing w:after="0" w:line="240" w:lineRule="auto"/>
        <w:rPr>
          <w:rFonts w:ascii="Arial" w:hAnsi="Arial" w:cs="Arial"/>
          <w:b/>
        </w:rPr>
      </w:pPr>
    </w:p>
    <w:p w:rsidRPr="002257D1" w:rsidR="00627C4D" w:rsidP="0032208E" w:rsidRDefault="5F0D95FF" w14:paraId="66F92BBB" w14:textId="472F89B7">
      <w:pPr>
        <w:pStyle w:val="Subtitulo"/>
        <w:rPr>
          <w:b w:val="0"/>
        </w:rPr>
      </w:pPr>
      <w:r w:rsidRPr="01FB8F13">
        <w:t>D</w:t>
      </w:r>
      <w:r w:rsidRPr="002257D1" w:rsidR="196F9F79">
        <w:t>ueño del producto</w:t>
      </w:r>
      <w:r w:rsidRPr="002257D1" w:rsidR="715C736E">
        <w:t xml:space="preserve">:  </w:t>
      </w:r>
    </w:p>
    <w:p w:rsidRPr="002257D1" w:rsidR="3F5F14A0" w:rsidP="0032208E" w:rsidRDefault="38797332" w14:paraId="302A08BA" w14:textId="0467CA1D">
      <w:pPr>
        <w:pStyle w:val="ItemsNivel1Guion"/>
        <w:rPr>
          <w:color w:val="00B050"/>
        </w:rPr>
      </w:pPr>
      <w:r w:rsidRPr="26DCDC9F">
        <w:rPr>
          <w:color w:val="00B050"/>
        </w:rPr>
        <w:t xml:space="preserve">Firma la solicitud de puesta en producción, </w:t>
      </w:r>
      <w:r w:rsidRPr="26DCDC9F" w:rsidR="13C846C3">
        <w:rPr>
          <w:color w:val="00B050"/>
        </w:rPr>
        <w:t>confirmando que se ejecutaron</w:t>
      </w:r>
      <w:r w:rsidRPr="26DCDC9F">
        <w:rPr>
          <w:color w:val="00B050"/>
        </w:rPr>
        <w:t xml:space="preserve"> las pruebas de usuario</w:t>
      </w:r>
      <w:r w:rsidRPr="26DCDC9F" w:rsidR="3F5F14A0">
        <w:rPr>
          <w:color w:val="00B050"/>
        </w:rPr>
        <w:t>; y</w:t>
      </w:r>
      <w:r w:rsidRPr="26DCDC9F" w:rsidR="00B556F5">
        <w:rPr>
          <w:color w:val="00B050"/>
        </w:rPr>
        <w:t>,</w:t>
      </w:r>
    </w:p>
    <w:p w:rsidR="39759B03" w:rsidP="0032208E" w:rsidRDefault="6ABD780A" w14:paraId="2A9F4BD6" w14:textId="22C63075">
      <w:pPr>
        <w:pStyle w:val="ItemsNivel1Guion"/>
        <w:rPr>
          <w:color w:val="00B050"/>
        </w:rPr>
      </w:pPr>
      <w:r w:rsidRPr="26DCDC9F">
        <w:rPr>
          <w:color w:val="00B050"/>
        </w:rPr>
        <w:t>Definir estrategias para la puesta en producción de las soluciones informáticas.</w:t>
      </w:r>
    </w:p>
    <w:p w:rsidR="140EBA8B" w:rsidP="140EBA8B" w:rsidRDefault="140EBA8B" w14:paraId="77A035D0" w14:textId="77777777">
      <w:pPr>
        <w:spacing w:after="0" w:line="240" w:lineRule="auto"/>
        <w:rPr>
          <w:rFonts w:ascii="Arial" w:hAnsi="Arial" w:cs="Arial"/>
          <w:b/>
          <w:bCs/>
        </w:rPr>
      </w:pPr>
    </w:p>
    <w:p w:rsidR="7AD5C1E6" w:rsidP="140EBA8B" w:rsidRDefault="7AD5C1E6" w14:paraId="0F24C55B" w14:textId="134CCD5C">
      <w:pPr>
        <w:pStyle w:val="Subtitulo"/>
        <w:rPr>
          <w:b w:val="0"/>
          <w:color w:val="00B050"/>
        </w:rPr>
      </w:pPr>
      <w:r w:rsidRPr="26DCDC9F">
        <w:rPr>
          <w:color w:val="00B050"/>
        </w:rPr>
        <w:t xml:space="preserve">Célula de trabajo:  </w:t>
      </w:r>
    </w:p>
    <w:p w:rsidR="7AD5C1E6" w:rsidP="140EBA8B" w:rsidRDefault="7AD5C1E6" w14:paraId="6D0D2811" w14:textId="4BB56AD4">
      <w:pPr>
        <w:pStyle w:val="ItemsNivel1Guion"/>
      </w:pPr>
      <w:r w:rsidRPr="140EBA8B">
        <w:rPr>
          <w:highlight w:val="yellow"/>
        </w:rPr>
        <w:t>Validar la Estructura de Desglose de trabajo de la solución informática</w:t>
      </w:r>
      <w:r>
        <w:t>, participando proactivamente en su elaboración, coordinando con las áreas involucradas, de ser necesario;</w:t>
      </w:r>
    </w:p>
    <w:p w:rsidR="7AD5C1E6" w:rsidP="140EBA8B" w:rsidRDefault="7AD5C1E6" w14:paraId="0023A62F" w14:textId="1F37299E">
      <w:pPr>
        <w:pStyle w:val="ItemsNivel1Guion"/>
      </w:pPr>
      <w:r>
        <w:t>Conocer el entorno de negocio, las necesidades y el objetivo que se persigue con la solución informática que se está actualizando o se va a desarrollar;</w:t>
      </w:r>
    </w:p>
    <w:p w:rsidR="7AD5C1E6" w:rsidP="140EBA8B" w:rsidRDefault="7AD5C1E6" w14:paraId="08A6C64F" w14:textId="2AAD9678">
      <w:pPr>
        <w:pStyle w:val="ItemsNivel1Guion"/>
      </w:pPr>
      <w:r>
        <w:t>Aprobar los cambios necesarios durante el desarrollo de la solución informática;</w:t>
      </w:r>
    </w:p>
    <w:p w:rsidR="7AD5C1E6" w:rsidP="140EBA8B" w:rsidRDefault="7AD5C1E6" w14:paraId="04D1B57D" w14:textId="4D39181D">
      <w:pPr>
        <w:pStyle w:val="ItemsNivel1Guion"/>
      </w:pPr>
      <w:r>
        <w:t>Designar los usuarios de pruebas, quienes tendrán la responsabilidad de participar en las pruebas de usuario;</w:t>
      </w:r>
    </w:p>
    <w:p w:rsidR="7AD5C1E6" w:rsidP="140EBA8B" w:rsidRDefault="7AD5C1E6" w14:paraId="3D248D77" w14:textId="4209A27D">
      <w:pPr>
        <w:pStyle w:val="ItemsNivel1Guion"/>
      </w:pPr>
      <w:r>
        <w:t>Designar los usuarios de transacciones controladas, quienes tendrán la responsabilidad de participar en las transacciones controladas de la solución informática;</w:t>
      </w:r>
    </w:p>
    <w:p w:rsidR="7AD5C1E6" w:rsidP="140EBA8B" w:rsidRDefault="7AD5C1E6" w14:paraId="44405AB9" w14:textId="082C12B5">
      <w:pPr>
        <w:pStyle w:val="ItemsNivel1Guion"/>
      </w:pPr>
      <w:r>
        <w:t>Validar el manual de usuario de las soluciones informáticas puestas en producción;</w:t>
      </w:r>
    </w:p>
    <w:p w:rsidR="7AD5C1E6" w:rsidP="140EBA8B" w:rsidRDefault="7AD5C1E6" w14:paraId="62AAAA8B" w14:textId="4971F42D">
      <w:pPr>
        <w:pStyle w:val="ItemsNivel1Guion"/>
      </w:pPr>
      <w:r>
        <w:t>Gestionar (con las áreas que corresponda) la parametrización y configuración requerida por la solución informática; y,</w:t>
      </w:r>
    </w:p>
    <w:p w:rsidR="140EBA8B" w:rsidP="00334DAF" w:rsidRDefault="7AD5C1E6" w14:paraId="4255263E" w14:textId="242C15E6">
      <w:pPr>
        <w:pStyle w:val="ItemsNivel1Guion"/>
      </w:pPr>
      <w:r>
        <w:t>Definir estrategias para la puesta en producción de las soluciones informáticas.</w:t>
      </w:r>
    </w:p>
    <w:p w:rsidR="140EBA8B" w:rsidP="140EBA8B" w:rsidRDefault="140EBA8B" w14:paraId="32178377" w14:textId="6CF3EECC">
      <w:pPr>
        <w:pStyle w:val="ItemsNivel1Guion"/>
        <w:numPr>
          <w:ilvl w:val="0"/>
          <w:numId w:val="0"/>
        </w:numPr>
      </w:pPr>
    </w:p>
    <w:p w:rsidRPr="00476B9A" w:rsidR="005260F2" w:rsidP="004143DF" w:rsidRDefault="0C671271" w14:paraId="11EAB7B6" w14:textId="1FAB3157">
      <w:pPr>
        <w:pStyle w:val="Titulo1"/>
        <w:ind w:hanging="720"/>
      </w:pPr>
      <w:bookmarkStart w:name="_Toc163723198" w:id="46"/>
      <w:bookmarkStart w:name="_Toc316876523" w:id="47"/>
      <w:bookmarkStart w:name="_Toc2078289539" w:id="48"/>
      <w:bookmarkStart w:name="_Toc654325181" w:id="49"/>
      <w:bookmarkStart w:name="_Toc165286642" w:id="50"/>
      <w:bookmarkStart w:name="_Toc1232986088" w:id="51"/>
      <w:r>
        <w:t>POLÍTICAS</w:t>
      </w:r>
      <w:bookmarkStart w:name="_Toc44661955" w:id="52"/>
      <w:bookmarkStart w:name="_Toc44141349" w:id="53"/>
      <w:bookmarkStart w:name="_Toc44142174" w:id="54"/>
      <w:bookmarkStart w:name="_Toc59610442" w:id="55"/>
      <w:bookmarkStart w:name="_Toc527894004" w:id="56"/>
      <w:bookmarkStart w:name="_Toc1310365875" w:id="57"/>
      <w:bookmarkEnd w:id="46"/>
      <w:bookmarkEnd w:id="47"/>
      <w:bookmarkEnd w:id="48"/>
      <w:bookmarkEnd w:id="49"/>
      <w:bookmarkEnd w:id="50"/>
      <w:bookmarkEnd w:id="51"/>
    </w:p>
    <w:p w:rsidRPr="005915EF" w:rsidR="00474652" w:rsidP="004143DF" w:rsidRDefault="102D7662" w14:paraId="6123C281" w14:textId="04FF4522">
      <w:pPr>
        <w:pStyle w:val="Titulo2"/>
        <w:ind w:left="720"/>
      </w:pPr>
      <w:bookmarkStart w:name="_Toc163723199" w:id="58"/>
      <w:bookmarkStart w:name="_Toc801518295" w:id="59"/>
      <w:bookmarkStart w:name="_Toc1706282022" w:id="60"/>
      <w:bookmarkStart w:name="_Toc272117200" w:id="61"/>
      <w:bookmarkStart w:name="_Toc165286643" w:id="62"/>
      <w:bookmarkStart w:name="_Toc1527439786" w:id="63"/>
      <w:bookmarkEnd w:id="52"/>
      <w:bookmarkEnd w:id="53"/>
      <w:bookmarkEnd w:id="54"/>
      <w:bookmarkEnd w:id="55"/>
      <w:bookmarkEnd w:id="56"/>
      <w:bookmarkEnd w:id="57"/>
      <w:r>
        <w:t>GENERALE</w:t>
      </w:r>
      <w:r w:rsidR="48ECC0F6">
        <w:t>S</w:t>
      </w:r>
      <w:bookmarkEnd w:id="58"/>
      <w:bookmarkEnd w:id="59"/>
      <w:bookmarkEnd w:id="60"/>
      <w:bookmarkEnd w:id="61"/>
      <w:bookmarkEnd w:id="62"/>
      <w:bookmarkEnd w:id="63"/>
    </w:p>
    <w:p w:rsidRPr="00FF7436" w:rsidR="00474652" w:rsidP="00FF7436" w:rsidRDefault="00474652" w14:paraId="33E9BCDC" w14:textId="31C64A74">
      <w:pPr>
        <w:pStyle w:val="ItemsNivel1Letra"/>
      </w:pPr>
      <w:r w:rsidRPr="00FF7436">
        <w:t>Los trabajadores del área de desarrollo observarán, lo definido en el Manual para la Gestión de Seguridad de la Información, para acceder a la información confidencial de la Cooperativa</w:t>
      </w:r>
      <w:r w:rsidR="00B556F5">
        <w:t>;</w:t>
      </w:r>
    </w:p>
    <w:p w:rsidRPr="00FF7436" w:rsidR="00474652" w:rsidP="00FF7436" w:rsidRDefault="00474652" w14:paraId="28FF1047" w14:textId="76065F96">
      <w:pPr>
        <w:pStyle w:val="ItemsNivel1Letra"/>
      </w:pPr>
      <w:r w:rsidRPr="00FF7436">
        <w:t>El ambiente de desarrollo d</w:t>
      </w:r>
      <w:r w:rsidRPr="00FF7436" w:rsidR="1FCA8A39">
        <w:t>o</w:t>
      </w:r>
      <w:r w:rsidRPr="00FF7436">
        <w:t>nde se alojan las soluciones informáticas estará aislado del ambiente de producción;</w:t>
      </w:r>
    </w:p>
    <w:p w:rsidRPr="00FF7436" w:rsidR="00474652" w:rsidP="00FF7436" w:rsidRDefault="00474652" w14:paraId="5C202ACA" w14:textId="70919C7C">
      <w:pPr>
        <w:pStyle w:val="ItemsNivel1Letra"/>
      </w:pPr>
      <w:r w:rsidRPr="00FF7436">
        <w:t>L</w:t>
      </w:r>
      <w:r w:rsidRPr="00FF7436" w:rsidR="002803FA">
        <w:t>as librerías, controladores y aplicativos</w:t>
      </w:r>
      <w:r w:rsidRPr="00FF7436">
        <w:t xml:space="preserve"> </w:t>
      </w:r>
      <w:r w:rsidRPr="00FF7436" w:rsidR="002803FA">
        <w:t xml:space="preserve">necesarios </w:t>
      </w:r>
      <w:r w:rsidRPr="00FF7436">
        <w:t xml:space="preserve">para que </w:t>
      </w:r>
      <w:r w:rsidRPr="00FF7436" w:rsidR="00634523">
        <w:t>las soluciones informáticas</w:t>
      </w:r>
      <w:r w:rsidRPr="00FF7436">
        <w:t xml:space="preserve"> funcion</w:t>
      </w:r>
      <w:r w:rsidRPr="00FF7436" w:rsidR="002803FA">
        <w:t>en,</w:t>
      </w:r>
      <w:r w:rsidRPr="00FF7436">
        <w:t xml:space="preserve"> </w:t>
      </w:r>
      <w:r w:rsidRPr="00FF7436" w:rsidR="002803FA">
        <w:t>se respaldarán en el repositorio asignado al área de desarrollo;</w:t>
      </w:r>
    </w:p>
    <w:p w:rsidRPr="00FF7436" w:rsidR="00474652" w:rsidP="00FF7436" w:rsidRDefault="00474652" w14:paraId="59166DA9" w14:textId="2FDC0B2C">
      <w:pPr>
        <w:pStyle w:val="ItemsNivel1Letra"/>
      </w:pPr>
      <w:r w:rsidRPr="00FF7436">
        <w:t xml:space="preserve">El </w:t>
      </w:r>
      <w:r w:rsidR="001F194E">
        <w:t>J</w:t>
      </w:r>
      <w:r w:rsidRPr="00FF7436" w:rsidR="001F194E">
        <w:t>efe</w:t>
      </w:r>
      <w:r w:rsidR="001F194E">
        <w:t xml:space="preserve"> </w:t>
      </w:r>
      <w:r w:rsidRPr="00FF7436" w:rsidR="001F194E">
        <w:t>de Desarrollo de Sistemas</w:t>
      </w:r>
      <w:r w:rsidRPr="00FF7436">
        <w:t xml:space="preserve">, al menos una vez al año, presentará al (la) responsable de Recursos Humanos las necesidades de capacitación del personal a su cargo, con el fin de garantizar que el ciclo de vida de desarrollo de software cumpla con estándares de seguridad; </w:t>
      </w:r>
    </w:p>
    <w:p w:rsidRPr="00FF7436" w:rsidR="00474652" w:rsidP="00FF7436" w:rsidRDefault="5B001ECA" w14:paraId="4C79C3E9" w14:textId="3660770D">
      <w:pPr>
        <w:pStyle w:val="ItemsNivel1Letra"/>
      </w:pPr>
      <w:r w:rsidRPr="00FF7436">
        <w:t xml:space="preserve">El (la) responsable de Recursos Humanos gestionará la propuesta planteada por el </w:t>
      </w:r>
      <w:r w:rsidR="00266AFA">
        <w:t>J</w:t>
      </w:r>
      <w:r w:rsidRPr="00FF7436">
        <w:t>efe</w:t>
      </w:r>
      <w:r w:rsidR="00266AFA">
        <w:t xml:space="preserve"> </w:t>
      </w:r>
      <w:r w:rsidRPr="00FF7436">
        <w:t>de Desarrollo de Sistemas de manera independiente al plan anual de capacitación</w:t>
      </w:r>
      <w:r w:rsidR="00B556F5">
        <w:t>;</w:t>
      </w:r>
    </w:p>
    <w:p w:rsidRPr="00FF7436" w:rsidR="00852056" w:rsidP="00FF7436" w:rsidRDefault="00E07659" w14:paraId="5E0407D4" w14:textId="4643F7CD">
      <w:pPr>
        <w:pStyle w:val="ItemsNivel1Letra"/>
        <w:rPr>
          <w:color w:val="00B050"/>
        </w:rPr>
      </w:pPr>
      <w:r w:rsidRPr="00B1269D">
        <w:rPr>
          <w:color w:val="00B050"/>
        </w:rPr>
        <w:t xml:space="preserve">Los </w:t>
      </w:r>
      <w:r w:rsidRPr="00FF7436" w:rsidR="00852056">
        <w:rPr>
          <w:color w:val="00B050"/>
        </w:rPr>
        <w:t>desarrollador</w:t>
      </w:r>
      <w:r w:rsidRPr="00FF7436" w:rsidR="009F347D">
        <w:rPr>
          <w:color w:val="00B050"/>
        </w:rPr>
        <w:t>es</w:t>
      </w:r>
      <w:r w:rsidRPr="00FF7436" w:rsidR="00852056">
        <w:rPr>
          <w:color w:val="00B050"/>
        </w:rPr>
        <w:t xml:space="preserve"> de sistemas </w:t>
      </w:r>
      <w:r w:rsidRPr="00FF7436" w:rsidR="00936371">
        <w:rPr>
          <w:color w:val="00B050"/>
        </w:rPr>
        <w:t xml:space="preserve">son los </w:t>
      </w:r>
      <w:r w:rsidRPr="00FF7436" w:rsidR="00852056">
        <w:rPr>
          <w:color w:val="00B050"/>
        </w:rPr>
        <w:t>responsable</w:t>
      </w:r>
      <w:r w:rsidRPr="00FF7436" w:rsidR="00936371">
        <w:rPr>
          <w:color w:val="00B050"/>
        </w:rPr>
        <w:t>s</w:t>
      </w:r>
      <w:r w:rsidRPr="00FF7436" w:rsidR="00852056">
        <w:rPr>
          <w:color w:val="00B050"/>
        </w:rPr>
        <w:t xml:space="preserve"> del cumplimiento de los estándares de programación definidos en la presente metodología</w:t>
      </w:r>
      <w:r w:rsidRPr="00FF7436" w:rsidR="00D34080">
        <w:rPr>
          <w:color w:val="00B050"/>
        </w:rPr>
        <w:t xml:space="preserve">, además de </w:t>
      </w:r>
      <w:r w:rsidRPr="00FF7436" w:rsidR="00671D36">
        <w:rPr>
          <w:color w:val="00B050"/>
        </w:rPr>
        <w:t xml:space="preserve">garantizar </w:t>
      </w:r>
      <w:r w:rsidRPr="00FF7436" w:rsidR="00852056">
        <w:rPr>
          <w:color w:val="00B050"/>
        </w:rPr>
        <w:t>que la solución informática cumpla con los requisitos del cliente</w:t>
      </w:r>
      <w:r w:rsidR="00B556F5">
        <w:rPr>
          <w:color w:val="00B050"/>
        </w:rPr>
        <w:t>;</w:t>
      </w:r>
    </w:p>
    <w:p w:rsidRPr="00C567FC" w:rsidR="00756514" w:rsidP="00FF7436" w:rsidRDefault="00DA1166" w14:paraId="63463B2B" w14:textId="5630B1A7">
      <w:pPr>
        <w:pStyle w:val="ItemsNivel1Letra"/>
        <w:rPr>
          <w:color w:val="00B050"/>
        </w:rPr>
      </w:pPr>
      <w:r w:rsidRPr="00C567FC">
        <w:rPr>
          <w:color w:val="00B050"/>
        </w:rPr>
        <w:t xml:space="preserve">Mantener respaldos de toda la información relacionada con el desarrollo e implementación de las soluciones informáticas, entre las que constan documentos, historias de usuario, correos y prototipos, </w:t>
      </w:r>
      <w:r w:rsidRPr="00C567FC" w:rsidR="00AE12C1">
        <w:rPr>
          <w:color w:val="00B050"/>
        </w:rPr>
        <w:t>con el fin de garantizar la integridad y disponibilidad de estos datos</w:t>
      </w:r>
      <w:r w:rsidRPr="00B556F5" w:rsidR="00B556F5">
        <w:rPr>
          <w:color w:val="00B050"/>
        </w:rPr>
        <w:t>; y,</w:t>
      </w:r>
    </w:p>
    <w:p w:rsidRPr="00C567FC" w:rsidR="009A000A" w:rsidP="000B2E65" w:rsidRDefault="00756514" w14:paraId="19DEB870" w14:textId="375A0488">
      <w:pPr>
        <w:pStyle w:val="ItemsNivel1Letra"/>
        <w:rPr>
          <w:color w:val="00B050"/>
        </w:rPr>
      </w:pPr>
      <w:r w:rsidRPr="00C567FC">
        <w:rPr>
          <w:color w:val="00B050"/>
        </w:rPr>
        <w:t>Brindar la capacitación necesaria al personal afectado por la implementación de las soluciones informáticas, con el objetivo de familiarizarse con su funcionamiento y uso correcto.</w:t>
      </w:r>
    </w:p>
    <w:p w:rsidRPr="004143DF" w:rsidR="00D60779" w:rsidP="004143DF" w:rsidRDefault="712E4E80" w14:paraId="43573A08" w14:textId="1408A814">
      <w:pPr>
        <w:pStyle w:val="Titulo2"/>
        <w:ind w:left="720"/>
      </w:pPr>
      <w:bookmarkStart w:name="_Toc59610444" w:id="64"/>
      <w:bookmarkStart w:name="_Toc380852391" w:id="65"/>
      <w:bookmarkStart w:name="_Toc1983690890" w:id="66"/>
      <w:bookmarkStart w:name="_Toc1301417778" w:id="67"/>
      <w:bookmarkStart w:name="_Toc165286644" w:id="68"/>
      <w:bookmarkStart w:name="_Toc1322908426" w:id="69"/>
      <w:r>
        <w:t>DE LA GESTIÓN DE PROYEC</w:t>
      </w:r>
      <w:r w:rsidR="2C32AB30">
        <w:t>T</w:t>
      </w:r>
      <w:r>
        <w:t>OS DE DESARROLLO DE SOLUCIONES INFORMÁTICAS</w:t>
      </w:r>
      <w:bookmarkEnd w:id="64"/>
      <w:bookmarkEnd w:id="65"/>
      <w:bookmarkEnd w:id="66"/>
      <w:bookmarkEnd w:id="67"/>
      <w:bookmarkEnd w:id="68"/>
      <w:bookmarkEnd w:id="69"/>
    </w:p>
    <w:p w:rsidRPr="00DB3E5C" w:rsidR="00D60779" w:rsidP="00FB5E7A" w:rsidRDefault="00D60779" w14:paraId="045A1156" w14:textId="747308F4">
      <w:pPr>
        <w:pStyle w:val="ItemsNivel1Letra"/>
        <w:numPr>
          <w:ilvl w:val="0"/>
          <w:numId w:val="48"/>
        </w:numPr>
        <w:ind w:left="630" w:hanging="630"/>
      </w:pPr>
      <w:r w:rsidRPr="0BEC58F1">
        <w:t xml:space="preserve">El </w:t>
      </w:r>
      <w:r w:rsidR="001F194E">
        <w:t>J</w:t>
      </w:r>
      <w:r w:rsidRPr="00FF7436" w:rsidR="001F194E">
        <w:t>efe</w:t>
      </w:r>
      <w:r w:rsidR="001F194E">
        <w:t xml:space="preserve"> </w:t>
      </w:r>
      <w:r w:rsidRPr="00FF7436" w:rsidR="001F194E">
        <w:t>de Desarrollo de Sistemas</w:t>
      </w:r>
      <w:r w:rsidRPr="0BEC58F1" w:rsidR="001F194E">
        <w:t xml:space="preserve"> </w:t>
      </w:r>
      <w:r w:rsidRPr="0BEC58F1">
        <w:t xml:space="preserve">mantendrá una planificación de los proyectos de desarrollo para todas las soluciones </w:t>
      </w:r>
      <w:r w:rsidRPr="0BEC58F1" w:rsidR="00A01A47">
        <w:t>informáticas</w:t>
      </w:r>
      <w:r w:rsidRPr="0BEC58F1">
        <w:t xml:space="preserve"> que se requieran y se originen en: Plan operativo institucional, </w:t>
      </w:r>
      <w:r w:rsidRPr="0BEC58F1" w:rsidR="00872756">
        <w:t>p</w:t>
      </w:r>
      <w:r w:rsidRPr="0BEC58F1">
        <w:t>lan operativo de tecnología de la información</w:t>
      </w:r>
      <w:r w:rsidRPr="0BEC58F1" w:rsidR="00872756">
        <w:t xml:space="preserve"> y d</w:t>
      </w:r>
      <w:r w:rsidRPr="0BEC58F1">
        <w:t>isposiciones de los organismos de control</w:t>
      </w:r>
      <w:r w:rsidRPr="0BEC58F1" w:rsidR="00A01A47">
        <w:t xml:space="preserve"> externo</w:t>
      </w:r>
      <w:r w:rsidRPr="0BEC58F1" w:rsidR="00872756">
        <w:t>;</w:t>
      </w:r>
    </w:p>
    <w:p w:rsidRPr="00DB3E5C" w:rsidR="00D60779" w:rsidP="00E110DB" w:rsidRDefault="1819787C" w14:paraId="0E57CE36" w14:textId="599FED4B">
      <w:pPr>
        <w:pStyle w:val="ItemsNivel1Letra"/>
      </w:pPr>
      <w:r w:rsidRPr="176003FF">
        <w:t xml:space="preserve">La planificación de los proyectos de desarrollo de las soluciones </w:t>
      </w:r>
      <w:r w:rsidRPr="176003FF" w:rsidR="1CBA8DAC">
        <w:t>informáticas</w:t>
      </w:r>
      <w:r w:rsidRPr="176003FF">
        <w:t xml:space="preserve"> que mantiene el </w:t>
      </w:r>
      <w:r w:rsidR="00266AFA">
        <w:t>J</w:t>
      </w:r>
      <w:r w:rsidRPr="176003FF">
        <w:t xml:space="preserve">efe de </w:t>
      </w:r>
      <w:r w:rsidR="00266AFA">
        <w:t>D</w:t>
      </w:r>
      <w:r w:rsidRPr="176003FF">
        <w:t>esarrollo</w:t>
      </w:r>
      <w:r w:rsidRPr="176003FF" w:rsidR="546DBA7F">
        <w:t xml:space="preserve"> de </w:t>
      </w:r>
      <w:r w:rsidR="00266AFA">
        <w:t>S</w:t>
      </w:r>
      <w:r w:rsidRPr="176003FF" w:rsidR="52DE8361">
        <w:t>istemas</w:t>
      </w:r>
      <w:r w:rsidRPr="176003FF" w:rsidR="1CBA8DAC">
        <w:t xml:space="preserve"> se alineará al alcance y cronograma </w:t>
      </w:r>
      <w:r w:rsidRPr="176003FF">
        <w:t xml:space="preserve">establecido en: Plan operativo institucional, </w:t>
      </w:r>
      <w:r w:rsidRPr="176003FF" w:rsidR="54248C5B">
        <w:t>p</w:t>
      </w:r>
      <w:r w:rsidRPr="176003FF">
        <w:t>lan operativo de tecnología de la información</w:t>
      </w:r>
      <w:r w:rsidRPr="176003FF" w:rsidR="54248C5B">
        <w:t xml:space="preserve"> y d</w:t>
      </w:r>
      <w:r w:rsidRPr="176003FF">
        <w:t>isposiciones de los organismos de control</w:t>
      </w:r>
      <w:r w:rsidRPr="176003FF" w:rsidR="1CBA8DAC">
        <w:t xml:space="preserve"> externo</w:t>
      </w:r>
      <w:r w:rsidRPr="176003FF" w:rsidR="54248C5B">
        <w:t>;</w:t>
      </w:r>
    </w:p>
    <w:p w:rsidRPr="00DB3E5C" w:rsidR="00872756" w:rsidP="00E110DB" w:rsidRDefault="4D8D6135" w14:paraId="3DE52CBE" w14:textId="31CEF97A">
      <w:pPr>
        <w:pStyle w:val="ItemsNivel1Letra"/>
      </w:pPr>
      <w:r w:rsidRPr="176003FF">
        <w:t>El propietario del proceso podrá solicitar nuevos requerimientos no contemplados en la planificación de proyectos de desarrollo</w:t>
      </w:r>
      <w:r w:rsidRPr="176003FF" w:rsidR="7014EF1F">
        <w:t>, coordinando con el director de procesos las mejoras requeridas</w:t>
      </w:r>
      <w:r w:rsidRPr="176003FF">
        <w:t>, solicitud que la planteará usando el formato</w:t>
      </w:r>
      <w:r w:rsidRPr="176003FF" w:rsidR="2937EF87">
        <w:t xml:space="preserve"> </w:t>
      </w:r>
      <w:hyperlink w:history="1" w:anchor="_ANEXO__#11:">
        <w:r w:rsidRPr="002257D1" w:rsidR="001F6A63">
          <w:rPr>
            <w:rStyle w:val="Hipervnculo"/>
          </w:rPr>
          <w:t>A</w:t>
        </w:r>
        <w:r w:rsidRPr="002257D1" w:rsidR="00AD4B8D">
          <w:rPr>
            <w:rStyle w:val="Hipervnculo"/>
          </w:rPr>
          <w:t>nexo</w:t>
        </w:r>
        <w:r w:rsidRPr="002257D1" w:rsidR="001F6A63">
          <w:rPr>
            <w:rStyle w:val="Hipervnculo"/>
          </w:rPr>
          <w:t xml:space="preserve"> </w:t>
        </w:r>
        <w:r w:rsidRPr="002257D1" w:rsidR="2937EF87">
          <w:rPr>
            <w:rStyle w:val="Hipervnculo"/>
          </w:rPr>
          <w:t>#1</w:t>
        </w:r>
        <w:r w:rsidR="00236F2E">
          <w:rPr>
            <w:rStyle w:val="Hipervnculo"/>
          </w:rPr>
          <w:t>0</w:t>
        </w:r>
      </w:hyperlink>
      <w:r w:rsidR="00B824C4">
        <w:t>;</w:t>
      </w:r>
    </w:p>
    <w:p w:rsidRPr="00DB3E5C" w:rsidR="00872756" w:rsidP="00E110DB" w:rsidRDefault="00872756" w14:paraId="1BF24F9D" w14:textId="54A93C5C">
      <w:pPr>
        <w:pStyle w:val="ItemsNivel1Letra"/>
      </w:pPr>
      <w:r w:rsidRPr="0BEC58F1">
        <w:t>El director de tecnología de la información gestionará con las áreas que correspondan la inclusión (o postergación justificada) del requerimiento planteado por organismos de control</w:t>
      </w:r>
      <w:r w:rsidRPr="0BEC58F1" w:rsidR="00C11B22">
        <w:t>, áreas de control interno</w:t>
      </w:r>
      <w:r w:rsidRPr="0BEC58F1">
        <w:t xml:space="preserve"> y/o por el propietario del proceso en la planificación de los proyectos de desarrollo;</w:t>
      </w:r>
    </w:p>
    <w:p w:rsidR="00DE0B34" w:rsidP="00E110DB" w:rsidRDefault="00D60779" w14:paraId="27C0D2E4" w14:textId="77777777">
      <w:pPr>
        <w:pStyle w:val="ItemsNivel1Letra"/>
      </w:pPr>
      <w:r w:rsidRPr="0BEC58F1">
        <w:t>El director de tecnología de la información gestionará la provisión de recursos necesarios para incluir nuevos requerimientos en la planificación de desarrollo</w:t>
      </w:r>
      <w:r w:rsidRPr="0BEC58F1" w:rsidR="00872756">
        <w:t>;</w:t>
      </w:r>
    </w:p>
    <w:p w:rsidR="00A17907" w:rsidP="00E110DB" w:rsidRDefault="00AD6F5D" w14:paraId="21FC4A93" w14:textId="7C96B780">
      <w:pPr>
        <w:pStyle w:val="ItemsNivel1Letra"/>
      </w:pPr>
      <w:r>
        <w:t>La planificación de desarrollo contendrá al menos:</w:t>
      </w:r>
    </w:p>
    <w:p w:rsidR="00AD6F5D" w:rsidP="005915EF" w:rsidRDefault="00AD6F5D" w14:paraId="5C2BBB00" w14:textId="384AED7B">
      <w:pPr>
        <w:pStyle w:val="ItemsNivel1Guion"/>
        <w:ind w:left="1260"/>
      </w:pPr>
      <w:r>
        <w:t>Detalle de las actividades que se relacionen con el ciclo de vida de desarrollo de software (análisis, diseño, desarrollo, pruebas técnicas y control de calidad);</w:t>
      </w:r>
    </w:p>
    <w:p w:rsidR="00AD6F5D" w:rsidP="005915EF" w:rsidRDefault="00AD6F5D" w14:paraId="6DBF4898" w14:textId="5E09B4D0">
      <w:pPr>
        <w:pStyle w:val="ItemsNivel1Guion"/>
        <w:ind w:left="1260"/>
      </w:pPr>
      <w:r>
        <w:t>Responsable de la actividad;</w:t>
      </w:r>
    </w:p>
    <w:p w:rsidR="00AD6F5D" w:rsidP="005915EF" w:rsidRDefault="00AD6F5D" w14:paraId="4FB076B3" w14:textId="50A2F3D0">
      <w:pPr>
        <w:pStyle w:val="ItemsNivel1Guion"/>
        <w:ind w:left="1260"/>
      </w:pPr>
      <w:r>
        <w:t>Fecha de inicio;</w:t>
      </w:r>
    </w:p>
    <w:p w:rsidR="00AD6F5D" w:rsidP="005915EF" w:rsidRDefault="00AD6F5D" w14:paraId="6D668618" w14:textId="77EAF72C">
      <w:pPr>
        <w:pStyle w:val="ItemsNivel1Guion"/>
        <w:ind w:left="1260"/>
      </w:pPr>
      <w:r>
        <w:t>Fecha de fin;</w:t>
      </w:r>
    </w:p>
    <w:p w:rsidR="00AD6F5D" w:rsidP="005915EF" w:rsidRDefault="00AD6F5D" w14:paraId="41E6F234" w14:textId="04698919">
      <w:pPr>
        <w:pStyle w:val="ItemsNivel1Guion"/>
        <w:ind w:left="1260"/>
      </w:pPr>
      <w:r>
        <w:t xml:space="preserve">Porcentaje de avance; </w:t>
      </w:r>
    </w:p>
    <w:p w:rsidR="00AD6F5D" w:rsidP="005915EF" w:rsidRDefault="00AD6F5D" w14:paraId="574A362F" w14:textId="6D36872A">
      <w:pPr>
        <w:pStyle w:val="ItemsNivel1Guion"/>
        <w:ind w:left="1260"/>
      </w:pPr>
      <w:r>
        <w:t>Notas</w:t>
      </w:r>
      <w:r w:rsidR="00E651DC">
        <w:t>; y,</w:t>
      </w:r>
    </w:p>
    <w:p w:rsidRPr="00DE0B34" w:rsidR="00D60779" w:rsidP="008E72D6" w:rsidRDefault="40BCE081" w14:paraId="4279E67F" w14:textId="5A58BC0F">
      <w:pPr>
        <w:pStyle w:val="ItemsNivel1Letra"/>
      </w:pPr>
      <w:r w:rsidRPr="00DE0B34">
        <w:t xml:space="preserve">El </w:t>
      </w:r>
      <w:r w:rsidR="00266AFA">
        <w:t>J</w:t>
      </w:r>
      <w:r w:rsidRPr="00DE0B34">
        <w:t>efe de</w:t>
      </w:r>
      <w:r w:rsidR="00266AFA">
        <w:t xml:space="preserve"> D</w:t>
      </w:r>
      <w:r w:rsidRPr="00DE0B34">
        <w:t xml:space="preserve">esarrollo de </w:t>
      </w:r>
      <w:r w:rsidR="00266AFA">
        <w:t>S</w:t>
      </w:r>
      <w:r w:rsidRPr="00DE0B34">
        <w:t>istemas propondrá nuevas formas de gestión de proyectos de desarrollo, a fin de procurar la innovación, agilidad y calidad del desarrollo de soluciones informáticas.</w:t>
      </w:r>
    </w:p>
    <w:p w:rsidRPr="002257D1" w:rsidR="00D60779" w:rsidP="176003FF" w:rsidRDefault="00D60779" w14:paraId="18D8675C" w14:textId="35B41FFE">
      <w:pPr>
        <w:spacing w:after="0" w:line="259" w:lineRule="auto"/>
        <w:jc w:val="both"/>
        <w:rPr>
          <w:rFonts w:ascii="Arial" w:hAnsi="Arial" w:cs="Arial"/>
          <w:color w:val="00B050"/>
        </w:rPr>
      </w:pPr>
    </w:p>
    <w:p w:rsidRPr="00030424" w:rsidR="0088175B" w:rsidP="004143DF" w:rsidRDefault="176A8470" w14:paraId="31631681" w14:textId="41DC5521">
      <w:pPr>
        <w:pStyle w:val="Titulo2"/>
        <w:ind w:left="720"/>
      </w:pPr>
      <w:bookmarkStart w:name="_Toc59610445" w:id="70"/>
      <w:bookmarkStart w:name="_Toc1873171533" w:id="71"/>
      <w:bookmarkStart w:name="_Toc532712957" w:id="72"/>
      <w:bookmarkStart w:name="_Toc163723200" w:id="73"/>
      <w:bookmarkStart w:name="_Toc840787921" w:id="74"/>
      <w:bookmarkStart w:name="_Toc570480749" w:id="75"/>
      <w:bookmarkStart w:name="_Toc582466480" w:id="76"/>
      <w:bookmarkStart w:name="_Toc165286645" w:id="77"/>
      <w:bookmarkStart w:name="_Toc701662983" w:id="78"/>
      <w:r>
        <w:t>ETAPAS</w:t>
      </w:r>
      <w:r w:rsidR="5F072C82">
        <w:t xml:space="preserve"> DEL </w:t>
      </w:r>
      <w:r>
        <w:t xml:space="preserve">DESARROLLO DE LAS </w:t>
      </w:r>
      <w:r w:rsidR="5F072C82">
        <w:t>SOLUCIONES INFORMÁTICAS</w:t>
      </w:r>
      <w:bookmarkEnd w:id="70"/>
      <w:bookmarkEnd w:id="71"/>
      <w:bookmarkEnd w:id="72"/>
      <w:bookmarkEnd w:id="73"/>
      <w:bookmarkEnd w:id="74"/>
      <w:bookmarkEnd w:id="75"/>
      <w:bookmarkEnd w:id="76"/>
      <w:bookmarkEnd w:id="77"/>
      <w:bookmarkEnd w:id="78"/>
    </w:p>
    <w:p w:rsidRPr="002257D1" w:rsidR="00456230" w:rsidP="7E878A0B" w:rsidRDefault="5CBADEB6" w14:paraId="5A4807AF" w14:textId="0590943A">
      <w:pPr>
        <w:pStyle w:val="Titulo3"/>
        <w:ind w:left="720"/>
      </w:pPr>
      <w:bookmarkStart w:name="_Toc59610446" w:id="79"/>
      <w:bookmarkStart w:name="_Toc1871361876" w:id="80"/>
      <w:bookmarkStart w:name="_Toc805209797" w:id="81"/>
      <w:bookmarkStart w:name="_Toc163723201" w:id="82"/>
      <w:bookmarkStart w:name="_Toc2013019661" w:id="83"/>
      <w:bookmarkStart w:name="_Toc316879345" w:id="84"/>
      <w:bookmarkStart w:name="_Toc1781578844" w:id="85"/>
      <w:bookmarkStart w:name="_Toc165286646" w:id="86"/>
      <w:bookmarkStart w:name="_Toc1055469472" w:id="87"/>
      <w:r>
        <w:t>ANÁLISIS</w:t>
      </w:r>
      <w:bookmarkEnd w:id="79"/>
      <w:bookmarkEnd w:id="80"/>
      <w:bookmarkEnd w:id="81"/>
      <w:bookmarkEnd w:id="82"/>
      <w:bookmarkEnd w:id="83"/>
      <w:bookmarkEnd w:id="84"/>
      <w:bookmarkEnd w:id="85"/>
      <w:bookmarkEnd w:id="86"/>
      <w:bookmarkEnd w:id="87"/>
    </w:p>
    <w:p w:rsidRPr="002257D1" w:rsidR="00474652" w:rsidP="00FB5E7A" w:rsidRDefault="00474652" w14:paraId="468CF4FC" w14:textId="18B9D075">
      <w:pPr>
        <w:pStyle w:val="ItemsNivel1Letra"/>
        <w:numPr>
          <w:ilvl w:val="0"/>
          <w:numId w:val="49"/>
        </w:numPr>
        <w:ind w:left="630" w:hanging="630"/>
      </w:pPr>
      <w:r w:rsidRPr="000D5682">
        <w:t xml:space="preserve">El </w:t>
      </w:r>
      <w:r w:rsidR="00D15965">
        <w:rPr>
          <w:color w:val="E36C0A" w:themeColor="accent6" w:themeShade="BF"/>
        </w:rPr>
        <w:t>Desarrollador de sistemas</w:t>
      </w:r>
      <w:r w:rsidRPr="009C458F" w:rsidR="00C11B22">
        <w:rPr>
          <w:color w:val="E36C0A" w:themeColor="accent6" w:themeShade="BF"/>
        </w:rPr>
        <w:t xml:space="preserve"> </w:t>
      </w:r>
      <w:r w:rsidRPr="002257D1">
        <w:t>solicitará al propietario del proceso la definición de</w:t>
      </w:r>
      <w:r w:rsidRPr="002257D1" w:rsidR="002A6387">
        <w:t xml:space="preserve"> la célula de trabajo</w:t>
      </w:r>
      <w:r w:rsidRPr="002257D1">
        <w:t xml:space="preserve"> responsable</w:t>
      </w:r>
      <w:r w:rsidRPr="002257D1" w:rsidR="00865E89">
        <w:t>,</w:t>
      </w:r>
      <w:r w:rsidRPr="002257D1">
        <w:t xml:space="preserve"> con quien iniciará la fase de análisis;</w:t>
      </w:r>
    </w:p>
    <w:p w:rsidRPr="002257D1" w:rsidR="00474652" w:rsidP="00E201E2" w:rsidRDefault="00474652" w14:paraId="289F4FB3" w14:textId="2A29703A">
      <w:pPr>
        <w:pStyle w:val="ItemsNivel1Letra"/>
      </w:pPr>
      <w:r w:rsidRPr="7443E390">
        <w:t xml:space="preserve">El levantamiento de requerimientos de las </w:t>
      </w:r>
      <w:r w:rsidRPr="002257D1">
        <w:t>soluciones informáticas se realizará mediante técnicas como: entrevista personal, observación de campo, lluvia de ideas</w:t>
      </w:r>
      <w:r w:rsidRPr="002257D1" w:rsidR="00C11B22">
        <w:t>, etc.</w:t>
      </w:r>
      <w:r w:rsidRPr="002257D1">
        <w:t>;</w:t>
      </w:r>
    </w:p>
    <w:p w:rsidRPr="002257D1" w:rsidR="00474652" w:rsidP="00E201E2" w:rsidRDefault="00474652" w14:paraId="02C14BF1" w14:textId="2F96D52C">
      <w:pPr>
        <w:pStyle w:val="ItemsNivel1Letra"/>
      </w:pPr>
      <w:r w:rsidRPr="78A6F3F2">
        <w:t xml:space="preserve">El </w:t>
      </w:r>
      <w:r w:rsidR="00F415A5">
        <w:rPr>
          <w:color w:val="E36C0A" w:themeColor="accent6" w:themeShade="BF"/>
        </w:rPr>
        <w:t>Desarrollador de sistemas</w:t>
      </w:r>
      <w:r w:rsidRPr="009C458F" w:rsidR="00C11B22">
        <w:rPr>
          <w:color w:val="E36C0A" w:themeColor="accent6" w:themeShade="BF"/>
        </w:rPr>
        <w:t xml:space="preserve"> </w:t>
      </w:r>
      <w:r w:rsidRPr="002257D1">
        <w:t>documentar</w:t>
      </w:r>
      <w:r w:rsidRPr="002257D1" w:rsidR="0010514F">
        <w:t>á</w:t>
      </w:r>
      <w:r w:rsidRPr="002257D1">
        <w:t xml:space="preserve"> el análisis </w:t>
      </w:r>
      <w:r w:rsidRPr="002257D1" w:rsidR="1C70AB12">
        <w:t>y las medidas de seguridad necesarias para el desarrollo</w:t>
      </w:r>
      <w:r w:rsidRPr="002257D1" w:rsidR="000926B7">
        <w:t xml:space="preserve"> (</w:t>
      </w:r>
      <w:hyperlink w:history="1" w:anchor="_ANEXO_#27:_Seguridad_1">
        <w:r w:rsidRPr="002257D1" w:rsidR="00AD4B8D">
          <w:rPr>
            <w:rStyle w:val="Hipervnculo"/>
          </w:rPr>
          <w:t>Anexo #2</w:t>
        </w:r>
        <w:r w:rsidR="0054165A">
          <w:rPr>
            <w:rStyle w:val="Hipervnculo"/>
          </w:rPr>
          <w:t>3</w:t>
        </w:r>
      </w:hyperlink>
      <w:r w:rsidRPr="002257D1" w:rsidR="000926B7">
        <w:t>)</w:t>
      </w:r>
      <w:r w:rsidRPr="002257D1" w:rsidR="396B344C">
        <w:t>;</w:t>
      </w:r>
      <w:r w:rsidRPr="002257D1" w:rsidR="3DD4DE7A">
        <w:t xml:space="preserve"> </w:t>
      </w:r>
      <w:r w:rsidRPr="002257D1" w:rsidR="0E55FFFD">
        <w:t>d</w:t>
      </w:r>
      <w:r w:rsidRPr="002257D1">
        <w:t>escribi</w:t>
      </w:r>
      <w:r w:rsidRPr="002257D1" w:rsidR="463130B6">
        <w:t>endo</w:t>
      </w:r>
      <w:r w:rsidRPr="002257D1" w:rsidR="00A55C8E">
        <w:t xml:space="preserve"> </w:t>
      </w:r>
      <w:r w:rsidRPr="002257D1">
        <w:t>de forma clara los requerimientos</w:t>
      </w:r>
      <w:r w:rsidRPr="002257D1" w:rsidR="2680B88C">
        <w:t xml:space="preserve"> y </w:t>
      </w:r>
      <w:r w:rsidRPr="002257D1" w:rsidR="3D96D7C4">
        <w:t xml:space="preserve">los posibles problemas </w:t>
      </w:r>
      <w:r w:rsidRPr="002257D1" w:rsidR="2680B88C">
        <w:t>de seguridad</w:t>
      </w:r>
      <w:r w:rsidRPr="002257D1">
        <w:t xml:space="preserve">, evitando </w:t>
      </w:r>
      <w:r w:rsidRPr="002257D1" w:rsidR="60782E8C">
        <w:t xml:space="preserve">el </w:t>
      </w:r>
      <w:r w:rsidRPr="002257D1">
        <w:t>consum</w:t>
      </w:r>
      <w:r w:rsidRPr="002257D1" w:rsidR="208A1F65">
        <w:t>o innecesario de</w:t>
      </w:r>
      <w:r w:rsidRPr="002257D1">
        <w:t xml:space="preserve"> recursos o </w:t>
      </w:r>
      <w:r w:rsidRPr="002257D1" w:rsidR="11B16E54">
        <w:t>la aparición de</w:t>
      </w:r>
      <w:r w:rsidRPr="002257D1">
        <w:t xml:space="preserve"> requerimientos contradictorios;</w:t>
      </w:r>
    </w:p>
    <w:p w:rsidRPr="002257D1" w:rsidR="00474652" w:rsidP="00E201E2" w:rsidRDefault="10E6E2E8" w14:paraId="4C8AFBB8" w14:textId="39733D8D">
      <w:pPr>
        <w:pStyle w:val="ItemsNivel1Letra"/>
      </w:pPr>
      <w:r w:rsidRPr="78A6F3F2">
        <w:t xml:space="preserve">El análisis de las soluciones informáticas será formalizado en </w:t>
      </w:r>
      <w:r w:rsidRPr="002257D1" w:rsidR="5435A8F9">
        <w:t xml:space="preserve">el </w:t>
      </w:r>
      <w:hyperlink w:history="1" w:anchor="_ANEXO_#14:_Estatuto_1">
        <w:r w:rsidRPr="002257D1" w:rsidR="001F6A63">
          <w:rPr>
            <w:rStyle w:val="Hipervnculo"/>
          </w:rPr>
          <w:t>Anexo</w:t>
        </w:r>
        <w:r w:rsidRPr="002257D1" w:rsidR="3428BA3A">
          <w:rPr>
            <w:rStyle w:val="Hipervnculo"/>
          </w:rPr>
          <w:t xml:space="preserve"> #1</w:t>
        </w:r>
        <w:r w:rsidR="00236F2E">
          <w:rPr>
            <w:rStyle w:val="Hipervnculo"/>
          </w:rPr>
          <w:t>3</w:t>
        </w:r>
      </w:hyperlink>
      <w:r w:rsidRPr="002257D1" w:rsidR="7356E8F6">
        <w:t>;</w:t>
      </w:r>
    </w:p>
    <w:p w:rsidRPr="002257D1" w:rsidR="00210B4B" w:rsidP="00E201E2" w:rsidRDefault="00210B4B" w14:paraId="4A005D57" w14:textId="03F15E00">
      <w:pPr>
        <w:pStyle w:val="ItemsNivel1Letra"/>
      </w:pPr>
      <w:r w:rsidRPr="000D5682">
        <w:t>Todo cambio no contemplado en el análisis debe</w:t>
      </w:r>
      <w:r w:rsidRPr="002257D1" w:rsidR="0010514F">
        <w:t xml:space="preserve"> </w:t>
      </w:r>
      <w:r w:rsidRPr="002257D1">
        <w:t xml:space="preserve">ser </w:t>
      </w:r>
      <w:r w:rsidRPr="002257D1" w:rsidR="0010514F">
        <w:t>resuelto</w:t>
      </w:r>
      <w:r w:rsidRPr="002257D1">
        <w:t xml:space="preserve"> </w:t>
      </w:r>
      <w:r w:rsidRPr="002257D1" w:rsidR="0010514F">
        <w:t>por</w:t>
      </w:r>
      <w:r w:rsidRPr="002257D1">
        <w:t xml:space="preserve"> </w:t>
      </w:r>
      <w:r w:rsidRPr="002257D1" w:rsidR="00453DBD">
        <w:t>la célula de trabajo</w:t>
      </w:r>
      <w:r w:rsidRPr="002257D1" w:rsidR="0010514F">
        <w:t>;</w:t>
      </w:r>
    </w:p>
    <w:p w:rsidRPr="002257D1" w:rsidR="00474652" w:rsidP="00E201E2" w:rsidRDefault="10E6E2E8" w14:paraId="0AE7B145" w14:textId="1331004E">
      <w:pPr>
        <w:pStyle w:val="ItemsNivel1Letra"/>
      </w:pPr>
      <w:r w:rsidRPr="000D5682">
        <w:t xml:space="preserve">El </w:t>
      </w:r>
      <w:r w:rsidR="009C09C4">
        <w:t>J</w:t>
      </w:r>
      <w:r w:rsidRPr="000D5682">
        <w:t xml:space="preserve">efe de </w:t>
      </w:r>
      <w:r w:rsidR="009C09C4">
        <w:t>D</w:t>
      </w:r>
      <w:r w:rsidRPr="000D5682">
        <w:t xml:space="preserve">esarrollo de </w:t>
      </w:r>
      <w:r w:rsidR="009C09C4">
        <w:t>S</w:t>
      </w:r>
      <w:r w:rsidRPr="000D5682">
        <w:t>istema</w:t>
      </w:r>
      <w:r w:rsidRPr="002257D1" w:rsidR="7CCE128B">
        <w:t>s</w:t>
      </w:r>
      <w:r w:rsidRPr="002257D1">
        <w:t xml:space="preserve"> definirá cuando </w:t>
      </w:r>
      <w:r w:rsidRPr="002257D1" w:rsidR="7356E8F6">
        <w:t xml:space="preserve">la solución </w:t>
      </w:r>
      <w:r w:rsidRPr="002257D1">
        <w:t>informática requerirá la construcción de</w:t>
      </w:r>
      <w:r w:rsidRPr="002257D1" w:rsidR="7356E8F6">
        <w:t xml:space="preserve"> un prototipo no funcional</w:t>
      </w:r>
      <w:r w:rsidRPr="002257D1" w:rsidR="23F0D1D2">
        <w:t>.</w:t>
      </w:r>
      <w:r w:rsidRPr="002257D1" w:rsidR="7356E8F6">
        <w:t xml:space="preserve"> </w:t>
      </w:r>
      <w:hyperlink w:anchor="_ANEXO_#12:_Prototipo">
        <w:r w:rsidRPr="002257D1" w:rsidR="001F6A63">
          <w:rPr>
            <w:rStyle w:val="Hipervnculo"/>
          </w:rPr>
          <w:t xml:space="preserve">Anexo </w:t>
        </w:r>
        <w:r w:rsidRPr="002257D1" w:rsidR="43F28675">
          <w:rPr>
            <w:rStyle w:val="Hipervnculo"/>
          </w:rPr>
          <w:t>#1</w:t>
        </w:r>
        <w:r w:rsidR="00236F2E">
          <w:rPr>
            <w:rStyle w:val="Hipervnculo"/>
          </w:rPr>
          <w:t>2</w:t>
        </w:r>
      </w:hyperlink>
      <w:r w:rsidR="00CA7570">
        <w:rPr>
          <w:b/>
        </w:rPr>
        <w:t>;</w:t>
      </w:r>
    </w:p>
    <w:p w:rsidRPr="002257D1" w:rsidR="00474652" w:rsidP="00E201E2" w:rsidRDefault="7356E8F6" w14:paraId="75884C00" w14:textId="4304AD68">
      <w:pPr>
        <w:pStyle w:val="ItemsNivel1Letra"/>
      </w:pPr>
      <w:r w:rsidRPr="78A6F3F2">
        <w:t xml:space="preserve">El </w:t>
      </w:r>
      <w:r w:rsidR="001F194E">
        <w:t>J</w:t>
      </w:r>
      <w:r w:rsidRPr="00FF7436" w:rsidR="001F194E">
        <w:t>efe</w:t>
      </w:r>
      <w:r w:rsidR="001F194E">
        <w:t xml:space="preserve"> </w:t>
      </w:r>
      <w:r w:rsidRPr="00FF7436" w:rsidR="001F194E">
        <w:t>de Desarrollo de Sistemas</w:t>
      </w:r>
      <w:r w:rsidRPr="002257D1" w:rsidR="10E6E2E8">
        <w:t xml:space="preserve"> </w:t>
      </w:r>
      <w:r w:rsidRPr="002257D1">
        <w:t xml:space="preserve">validará la arquitectura sobre la cual desarrollará la solución </w:t>
      </w:r>
      <w:r w:rsidRPr="002257D1" w:rsidR="401276CC">
        <w:t>informática</w:t>
      </w:r>
      <w:r w:rsidRPr="002257D1" w:rsidR="10E6E2E8">
        <w:t xml:space="preserve">, </w:t>
      </w:r>
      <w:hyperlink w:anchor="_ANEXO_#7:_Arquitectura">
        <w:r w:rsidRPr="002257D1" w:rsidR="001F6A63">
          <w:rPr>
            <w:rStyle w:val="Hipervnculo"/>
          </w:rPr>
          <w:t xml:space="preserve">Anexo </w:t>
        </w:r>
        <w:r w:rsidRPr="002257D1" w:rsidR="00757703">
          <w:rPr>
            <w:rStyle w:val="Hipervnculo"/>
          </w:rPr>
          <w:t>#</w:t>
        </w:r>
        <w:r w:rsidR="00236F2E">
          <w:rPr>
            <w:rStyle w:val="Hipervnculo"/>
          </w:rPr>
          <w:t>5</w:t>
        </w:r>
      </w:hyperlink>
      <w:r w:rsidRPr="002257D1" w:rsidR="10E6E2E8">
        <w:t>;</w:t>
      </w:r>
      <w:r w:rsidRPr="002257D1" w:rsidR="05AE65FF">
        <w:t xml:space="preserve"> y,</w:t>
      </w:r>
    </w:p>
    <w:p w:rsidR="00A55C8E" w:rsidP="00BB4C52" w:rsidRDefault="00CF5B5A" w14:paraId="2D23085E" w14:textId="5DC21AC2">
      <w:pPr>
        <w:pStyle w:val="ItemsNivel1Letra"/>
      </w:pPr>
      <w:r w:rsidRPr="000D5682">
        <w:t xml:space="preserve">El </w:t>
      </w:r>
      <w:r>
        <w:t>J</w:t>
      </w:r>
      <w:r w:rsidRPr="000D5682">
        <w:t xml:space="preserve">efe de </w:t>
      </w:r>
      <w:r>
        <w:t>D</w:t>
      </w:r>
      <w:r w:rsidRPr="000D5682">
        <w:t xml:space="preserve">esarrollo de </w:t>
      </w:r>
      <w:r>
        <w:t>S</w:t>
      </w:r>
      <w:r w:rsidRPr="000D5682">
        <w:t>istema</w:t>
      </w:r>
      <w:r w:rsidRPr="002257D1">
        <w:t>s</w:t>
      </w:r>
      <w:r w:rsidRPr="78A6F3F2" w:rsidR="0031178B">
        <w:t xml:space="preserve"> </w:t>
      </w:r>
      <w:r w:rsidRPr="78A6F3F2" w:rsidR="00474652">
        <w:t>propondrá al director de tecnología de la información nuevas arquitecturas, dependiendo de la solución tecnológica a ser desarrollada</w:t>
      </w:r>
      <w:r w:rsidRPr="78A6F3F2" w:rsidR="0031178B">
        <w:t>, las cuales serán incorporadas en el presente manual</w:t>
      </w:r>
      <w:r w:rsidRPr="78A6F3F2" w:rsidR="00474652">
        <w:t>.</w:t>
      </w:r>
    </w:p>
    <w:p w:rsidRPr="00BB4C52" w:rsidR="00AB7C15" w:rsidP="009E56FD" w:rsidRDefault="00AB7C15" w14:paraId="78A8D885" w14:textId="77777777">
      <w:pPr>
        <w:pStyle w:val="ItemsNivel1Letra"/>
        <w:numPr>
          <w:ilvl w:val="0"/>
          <w:numId w:val="0"/>
        </w:numPr>
        <w:ind w:left="630"/>
      </w:pPr>
    </w:p>
    <w:p w:rsidRPr="00E201E2" w:rsidR="0031178B" w:rsidP="7E878A0B" w:rsidRDefault="5CBADEB6" w14:paraId="690936F5" w14:textId="14DBCAFB">
      <w:pPr>
        <w:pStyle w:val="Titulo3"/>
        <w:spacing w:after="120" w:line="240" w:lineRule="auto"/>
        <w:ind w:left="720"/>
      </w:pPr>
      <w:bookmarkStart w:name="_Toc163559502" w:id="88"/>
      <w:bookmarkStart w:name="_Toc163559865" w:id="89"/>
      <w:bookmarkStart w:name="_Toc163634906" w:id="90"/>
      <w:bookmarkStart w:name="_Toc163634967" w:id="91"/>
      <w:bookmarkStart w:name="_Toc163663277" w:id="92"/>
      <w:bookmarkStart w:name="_Toc163664035" w:id="93"/>
      <w:bookmarkStart w:name="_Toc59610447" w:id="94"/>
      <w:bookmarkStart w:name="_Toc1481274979" w:id="95"/>
      <w:bookmarkStart w:name="_Toc1247808695" w:id="96"/>
      <w:bookmarkStart w:name="_Toc163723202" w:id="97"/>
      <w:bookmarkStart w:name="_Toc617047342" w:id="98"/>
      <w:bookmarkStart w:name="_Toc1049796017" w:id="99"/>
      <w:bookmarkStart w:name="_Toc2037042103" w:id="100"/>
      <w:bookmarkStart w:name="_Toc165286647" w:id="101"/>
      <w:bookmarkStart w:name="_Toc143643035" w:id="102"/>
      <w:bookmarkEnd w:id="88"/>
      <w:bookmarkEnd w:id="89"/>
      <w:bookmarkEnd w:id="90"/>
      <w:bookmarkEnd w:id="91"/>
      <w:bookmarkEnd w:id="92"/>
      <w:bookmarkEnd w:id="93"/>
      <w:r>
        <w:t>DISEÑO</w:t>
      </w:r>
      <w:bookmarkEnd w:id="94"/>
      <w:bookmarkEnd w:id="95"/>
      <w:bookmarkEnd w:id="96"/>
      <w:bookmarkEnd w:id="97"/>
      <w:bookmarkEnd w:id="98"/>
      <w:bookmarkEnd w:id="99"/>
      <w:bookmarkEnd w:id="100"/>
      <w:bookmarkEnd w:id="101"/>
      <w:bookmarkEnd w:id="102"/>
    </w:p>
    <w:p w:rsidRPr="002257D1" w:rsidR="00474652" w:rsidP="00FB5E7A" w:rsidRDefault="00474652" w14:paraId="31FB2581" w14:textId="6A8A8CB8">
      <w:pPr>
        <w:pStyle w:val="ItemsNivel1Letra"/>
        <w:numPr>
          <w:ilvl w:val="0"/>
          <w:numId w:val="50"/>
        </w:numPr>
        <w:ind w:left="630" w:hanging="630"/>
      </w:pPr>
      <w:r w:rsidRPr="000D5682">
        <w:t xml:space="preserve">Todo requerimiento relacionado con una solución informática que implique </w:t>
      </w:r>
      <w:r w:rsidRPr="002257D1" w:rsidR="3EAEBA91">
        <w:t xml:space="preserve">cambios al modelo de </w:t>
      </w:r>
      <w:r w:rsidRPr="002257D1">
        <w:t xml:space="preserve">base de </w:t>
      </w:r>
      <w:r w:rsidRPr="002257D1" w:rsidR="4D876883">
        <w:t>datos</w:t>
      </w:r>
      <w:r w:rsidRPr="002257D1">
        <w:t xml:space="preserve"> deberá tener un diseño lógico y físico</w:t>
      </w:r>
      <w:r w:rsidRPr="002257D1" w:rsidR="0031178B">
        <w:t>;</w:t>
      </w:r>
    </w:p>
    <w:p w:rsidRPr="002257D1" w:rsidR="00474652" w:rsidP="00E201E2" w:rsidRDefault="7356E8F6" w14:paraId="0ADA94D7" w14:textId="787140E6">
      <w:pPr>
        <w:pStyle w:val="ItemsNivel1Letra"/>
      </w:pPr>
      <w:r w:rsidRPr="5CF9BFCB">
        <w:t xml:space="preserve">En el diseño de soluciones informáticas se utilizarán herramientas de modelado de base de datos como instrumento para la creación de la base de datos. </w:t>
      </w:r>
      <w:hyperlink w:anchor="_ANEXO_#3:_Herramientas">
        <w:r w:rsidRPr="002257D1" w:rsidR="001F6A63">
          <w:rPr>
            <w:rStyle w:val="Hipervnculo"/>
          </w:rPr>
          <w:t xml:space="preserve">Anexo </w:t>
        </w:r>
        <w:r w:rsidRPr="002257D1" w:rsidR="23E25C51">
          <w:rPr>
            <w:rStyle w:val="Hipervnculo"/>
          </w:rPr>
          <w:t>#</w:t>
        </w:r>
        <w:r w:rsidR="00236F2E">
          <w:rPr>
            <w:rStyle w:val="Hipervnculo"/>
          </w:rPr>
          <w:t>2</w:t>
        </w:r>
      </w:hyperlink>
      <w:r w:rsidR="00B556F5">
        <w:t>;</w:t>
      </w:r>
    </w:p>
    <w:p w:rsidRPr="002257D1" w:rsidR="00210B4B" w:rsidP="00E201E2" w:rsidRDefault="1456E15D" w14:paraId="4E9CB6ED" w14:textId="0E0F83F2">
      <w:pPr>
        <w:pStyle w:val="ItemsNivel1Letra"/>
      </w:pPr>
      <w:r w:rsidRPr="005E0AC0">
        <w:t xml:space="preserve">Los nombres de los objetos en la base de datos se codificarán con los estándares especificados en el </w:t>
      </w:r>
      <w:hyperlink w:anchor="_￼ANEXO_#8:_Estándares">
        <w:r w:rsidRPr="002257D1" w:rsidR="001F6A63">
          <w:rPr>
            <w:rStyle w:val="Hipervnculo"/>
          </w:rPr>
          <w:t xml:space="preserve">Anexo </w:t>
        </w:r>
        <w:r w:rsidRPr="002257D1" w:rsidR="7AB9446C">
          <w:rPr>
            <w:rStyle w:val="Hipervnculo"/>
          </w:rPr>
          <w:t>#</w:t>
        </w:r>
        <w:r w:rsidR="00236F2E">
          <w:rPr>
            <w:rStyle w:val="Hipervnculo"/>
          </w:rPr>
          <w:t>7</w:t>
        </w:r>
      </w:hyperlink>
      <w:r w:rsidRPr="002257D1">
        <w:t>;</w:t>
      </w:r>
    </w:p>
    <w:p w:rsidRPr="002257D1" w:rsidR="00474652" w:rsidP="00E201E2" w:rsidRDefault="7356E8F6" w14:paraId="78CDDB0D" w14:textId="77777777">
      <w:pPr>
        <w:pStyle w:val="ItemsNivel1Letra"/>
      </w:pPr>
      <w:r w:rsidRPr="00A55C8E">
        <w:t>El diseño lógico cumplirá con:</w:t>
      </w:r>
    </w:p>
    <w:p w:rsidRPr="00E201E2" w:rsidR="00474652" w:rsidP="00E201E2" w:rsidRDefault="28B0DB01" w14:paraId="0C598CB8" w14:textId="77777777">
      <w:pPr>
        <w:pStyle w:val="ItemsNivel1Guion"/>
        <w:ind w:left="1260"/>
      </w:pPr>
      <w:r w:rsidRPr="00E201E2">
        <w:t>Diseño de componentes de software para que sean reutilizados en otras soluciones informáticas;</w:t>
      </w:r>
    </w:p>
    <w:p w:rsidRPr="00E201E2" w:rsidR="00474652" w:rsidP="00E201E2" w:rsidRDefault="28B0DB01" w14:paraId="62782038" w14:textId="77777777">
      <w:pPr>
        <w:pStyle w:val="ItemsNivel1Guion"/>
        <w:ind w:left="1260"/>
      </w:pPr>
      <w:r w:rsidRPr="00E201E2">
        <w:t>Especificaciones que consideren los requisitos de seguridad, rendimiento y depuración de datos;</w:t>
      </w:r>
    </w:p>
    <w:p w:rsidRPr="00E201E2" w:rsidR="00474652" w:rsidP="00E201E2" w:rsidRDefault="28B0DB01" w14:paraId="3578F915" w14:textId="3DD70389">
      <w:pPr>
        <w:pStyle w:val="ItemsNivel1Guion"/>
        <w:ind w:left="1260"/>
      </w:pPr>
      <w:r w:rsidRPr="00E201E2">
        <w:t>Diccionario de datos, siempre y cuando la solución tecnológica procese datos;</w:t>
      </w:r>
      <w:r w:rsidR="00404356">
        <w:t xml:space="preserve"> y,</w:t>
      </w:r>
    </w:p>
    <w:p w:rsidRPr="00A5513C" w:rsidR="00474652" w:rsidP="00A5513C" w:rsidRDefault="28B0DB01" w14:paraId="71A7E891" w14:textId="387A0BDD">
      <w:pPr>
        <w:pStyle w:val="ItemsNivel1Guion"/>
        <w:ind w:left="1260"/>
      </w:pPr>
      <w:r w:rsidRPr="00E201E2">
        <w:t xml:space="preserve">Autenticación segura para el acceso de usuarios a las </w:t>
      </w:r>
      <w:r w:rsidRPr="00E201E2" w:rsidR="33847FD8">
        <w:t>soluciones</w:t>
      </w:r>
      <w:r w:rsidRPr="00E201E2">
        <w:t xml:space="preserve"> informáticas;</w:t>
      </w:r>
    </w:p>
    <w:p w:rsidRPr="00534264" w:rsidR="00474652" w:rsidP="003C0918" w:rsidRDefault="00EF7171" w14:paraId="522BD662" w14:textId="43D02825">
      <w:pPr>
        <w:pStyle w:val="ItemsNivel1Letra"/>
      </w:pPr>
      <w:r w:rsidRPr="00534264">
        <w:t xml:space="preserve">En base al análisis realizado, el </w:t>
      </w:r>
      <w:r w:rsidR="00534264">
        <w:t>Desarrollador de Sistemas</w:t>
      </w:r>
      <w:r w:rsidRPr="00534264" w:rsidR="00534264">
        <w:t xml:space="preserve"> </w:t>
      </w:r>
      <w:r w:rsidRPr="00534264" w:rsidR="00EF3284">
        <w:t xml:space="preserve">definirá los </w:t>
      </w:r>
      <w:r w:rsidRPr="00534264" w:rsidR="00AD6857">
        <w:t>diseños para la seguridad del sistema</w:t>
      </w:r>
      <w:r w:rsidRPr="00534264" w:rsidR="00B45B2E">
        <w:t xml:space="preserve"> </w:t>
      </w:r>
      <w:hyperlink w:history="1" w:anchor="_ANEXO_#27:_Seguridad_1">
        <w:r w:rsidRPr="00534264" w:rsidR="001F6A63">
          <w:rPr>
            <w:rStyle w:val="Hipervnculo"/>
          </w:rPr>
          <w:t xml:space="preserve">Anexo </w:t>
        </w:r>
        <w:r w:rsidRPr="00534264" w:rsidR="00B45B2E">
          <w:rPr>
            <w:rStyle w:val="Hipervnculo"/>
          </w:rPr>
          <w:t>#2</w:t>
        </w:r>
        <w:r w:rsidR="0054165A">
          <w:rPr>
            <w:rStyle w:val="Hipervnculo"/>
          </w:rPr>
          <w:t>3</w:t>
        </w:r>
      </w:hyperlink>
      <w:r w:rsidRPr="00534264" w:rsidR="00B45B2E">
        <w:t xml:space="preserve"> </w:t>
      </w:r>
      <w:r w:rsidRPr="00534264" w:rsidR="00AD6857">
        <w:t>y la arquitectura</w:t>
      </w:r>
      <w:r w:rsidRPr="00534264" w:rsidR="00B45B2E">
        <w:t xml:space="preserve"> </w:t>
      </w:r>
      <w:hyperlink w:history="1" w:anchor="_Arquitectura_de_Desarrollo">
        <w:r w:rsidRPr="00534264" w:rsidR="001F6A63">
          <w:rPr>
            <w:rStyle w:val="Hipervnculo"/>
          </w:rPr>
          <w:t xml:space="preserve">Anexo </w:t>
        </w:r>
        <w:r w:rsidRPr="00534264" w:rsidR="00B45B2E">
          <w:rPr>
            <w:rStyle w:val="Hipervnculo"/>
          </w:rPr>
          <w:t>#</w:t>
        </w:r>
        <w:r w:rsidR="00236F2E">
          <w:rPr>
            <w:rStyle w:val="Hipervnculo"/>
          </w:rPr>
          <w:t>6</w:t>
        </w:r>
      </w:hyperlink>
      <w:r w:rsidRPr="00534264" w:rsidR="00AD6857">
        <w:t xml:space="preserve"> </w:t>
      </w:r>
      <w:r w:rsidRPr="00534264" w:rsidR="005A2EC3">
        <w:t>sobre la cual se realizará el desarrollo</w:t>
      </w:r>
      <w:r w:rsidR="00B556F5">
        <w:t>; y,</w:t>
      </w:r>
    </w:p>
    <w:p w:rsidRPr="00534264" w:rsidR="005A2EC3" w:rsidP="003C0918" w:rsidRDefault="007E1915" w14:paraId="190C8823" w14:textId="154F5246">
      <w:pPr>
        <w:pStyle w:val="ItemsNivel1Letra"/>
      </w:pPr>
      <w:r w:rsidRPr="007E1915">
        <w:rPr>
          <w:color w:val="E36C0A" w:themeColor="accent6" w:themeShade="BF"/>
        </w:rPr>
        <w:t>La Célula de Trabajo</w:t>
      </w:r>
      <w:r w:rsidRPr="00534264" w:rsidR="54799B31">
        <w:rPr>
          <w:color w:val="E36C0A" w:themeColor="accent6" w:themeShade="BF"/>
        </w:rPr>
        <w:t xml:space="preserve"> </w:t>
      </w:r>
      <w:r w:rsidRPr="00534264" w:rsidR="54799B31">
        <w:t xml:space="preserve">y el jefe de operaciones de TI aceptan los diseños del </w:t>
      </w:r>
      <w:r w:rsidRPr="00534264" w:rsidR="00367F52">
        <w:t>desarrollador</w:t>
      </w:r>
      <w:r w:rsidRPr="00534264" w:rsidR="54799B31">
        <w:t xml:space="preserve"> para que pueda empezar con el proceso de desarrollo.</w:t>
      </w:r>
    </w:p>
    <w:p w:rsidRPr="00F059EA" w:rsidR="00680EEB" w:rsidP="000D5682" w:rsidRDefault="00680EEB" w14:paraId="32FCF83A" w14:textId="77777777">
      <w:pPr>
        <w:spacing w:after="0"/>
        <w:jc w:val="both"/>
        <w:rPr>
          <w:rFonts w:ascii="Arial" w:hAnsi="Arial" w:cs="Arial"/>
        </w:rPr>
      </w:pPr>
    </w:p>
    <w:p w:rsidRPr="00D24AF3" w:rsidR="00474652" w:rsidP="7E878A0B" w:rsidRDefault="5CBADEB6" w14:paraId="180869C5" w14:textId="431974A2">
      <w:pPr>
        <w:pStyle w:val="Titulo3"/>
        <w:spacing w:after="120"/>
        <w:ind w:left="720"/>
      </w:pPr>
      <w:bookmarkStart w:name="_Toc59610448" w:id="103"/>
      <w:bookmarkStart w:name="_Toc1712521098" w:id="104"/>
      <w:bookmarkStart w:name="_Toc1169505200" w:id="105"/>
      <w:bookmarkStart w:name="_Toc163723203" w:id="106"/>
      <w:bookmarkStart w:name="_Toc1696530517" w:id="107"/>
      <w:bookmarkStart w:name="_Toc377827404" w:id="108"/>
      <w:bookmarkStart w:name="_Toc1562098164" w:id="109"/>
      <w:bookmarkStart w:name="_Toc165286648" w:id="110"/>
      <w:bookmarkStart w:name="_Toc649694646" w:id="111"/>
      <w:r>
        <w:t>DESARROLLO</w:t>
      </w:r>
      <w:bookmarkEnd w:id="103"/>
      <w:bookmarkEnd w:id="104"/>
      <w:bookmarkEnd w:id="105"/>
      <w:bookmarkEnd w:id="106"/>
      <w:bookmarkEnd w:id="107"/>
      <w:bookmarkEnd w:id="108"/>
      <w:bookmarkEnd w:id="109"/>
      <w:bookmarkEnd w:id="110"/>
      <w:bookmarkEnd w:id="111"/>
    </w:p>
    <w:p w:rsidRPr="00F059EA" w:rsidR="00474652" w:rsidP="00FB5E7A" w:rsidRDefault="7356E8F6" w14:paraId="15CE5EF2" w14:textId="7A5D9D06">
      <w:pPr>
        <w:pStyle w:val="ItemsNivel1Letra"/>
        <w:numPr>
          <w:ilvl w:val="0"/>
          <w:numId w:val="48"/>
        </w:numPr>
        <w:ind w:left="630" w:hanging="630"/>
      </w:pPr>
      <w:r w:rsidRPr="5CF9BFCB">
        <w:t xml:space="preserve">El desarrollo de soluciones informáticas se basará en el uso de herramientas </w:t>
      </w:r>
      <w:r w:rsidRPr="00F059EA" w:rsidR="412B726C">
        <w:t>de desarrollo,</w:t>
      </w:r>
      <w:r w:rsidRPr="00F059EA">
        <w:t xml:space="preserve"> </w:t>
      </w:r>
      <w:hyperlink w:anchor="_ANEXO_#4:_Herramientas">
        <w:r w:rsidRPr="00F059EA" w:rsidR="001F6A63">
          <w:rPr>
            <w:rStyle w:val="Hipervnculo"/>
          </w:rPr>
          <w:t xml:space="preserve">Anexo </w:t>
        </w:r>
        <w:r w:rsidRPr="00F059EA" w:rsidR="20D1D032">
          <w:rPr>
            <w:rStyle w:val="Hipervnculo"/>
          </w:rPr>
          <w:t>#</w:t>
        </w:r>
        <w:r w:rsidR="00DB282F">
          <w:rPr>
            <w:rStyle w:val="Hipervnculo"/>
          </w:rPr>
          <w:t>3</w:t>
        </w:r>
      </w:hyperlink>
      <w:r w:rsidRPr="00F059EA" w:rsidR="412B726C">
        <w:t xml:space="preserve">; </w:t>
      </w:r>
    </w:p>
    <w:p w:rsidRPr="00F059EA" w:rsidR="00474652" w:rsidP="00D24AF3" w:rsidRDefault="4F385849" w14:paraId="291D1C1E" w14:textId="6DFE28DF">
      <w:pPr>
        <w:pStyle w:val="ItemsNivel1Letra"/>
      </w:pPr>
      <w:r w:rsidRPr="01FB8F13">
        <w:t xml:space="preserve">El desarrollo de soluciones informáticas </w:t>
      </w:r>
      <w:r w:rsidRPr="00F059EA" w:rsidR="5B001ECA">
        <w:t xml:space="preserve">deberá producir software con calidad de producción, </w:t>
      </w:r>
      <w:r w:rsidRPr="00F059EA" w:rsidR="76C3DE8B">
        <w:t>seguro (</w:t>
      </w:r>
      <w:hyperlink w:history="1" w:anchor="_ANEXO_#27:_Seguridad">
        <w:r w:rsidRPr="00F059EA" w:rsidR="001F6A63">
          <w:rPr>
            <w:rStyle w:val="Hipervnculo"/>
          </w:rPr>
          <w:t xml:space="preserve">Anexo </w:t>
        </w:r>
        <w:r w:rsidRPr="00F059EA" w:rsidR="76C3DE8B">
          <w:rPr>
            <w:rStyle w:val="Hipervnculo"/>
          </w:rPr>
          <w:t>#2</w:t>
        </w:r>
        <w:r w:rsidR="0054165A">
          <w:rPr>
            <w:rStyle w:val="Hipervnculo"/>
          </w:rPr>
          <w:t>3</w:t>
        </w:r>
      </w:hyperlink>
      <w:r w:rsidRPr="00F059EA" w:rsidR="76C3DE8B">
        <w:t xml:space="preserve">), </w:t>
      </w:r>
      <w:r w:rsidRPr="00F059EA" w:rsidR="5B001ECA">
        <w:t>probado</w:t>
      </w:r>
      <w:r w:rsidRPr="00F059EA" w:rsidR="3D4C0808">
        <w:t xml:space="preserve"> </w:t>
      </w:r>
      <w:r w:rsidRPr="00F059EA" w:rsidR="5B001ECA">
        <w:t>y documentado</w:t>
      </w:r>
      <w:r w:rsidRPr="00F059EA" w:rsidR="1C07815D">
        <w:t>;</w:t>
      </w:r>
    </w:p>
    <w:p w:rsidRPr="00F059EA" w:rsidR="006A7C32" w:rsidP="00D24AF3" w:rsidRDefault="3DC6AAF2" w14:paraId="305B139B" w14:textId="337ADEF8">
      <w:pPr>
        <w:pStyle w:val="ItemsNivel1Letra"/>
      </w:pPr>
      <w:r w:rsidRPr="5CF9BFCB">
        <w:t xml:space="preserve">Los </w:t>
      </w:r>
      <w:r w:rsidRPr="00F059EA">
        <w:t>estándares para la programación</w:t>
      </w:r>
      <w:r w:rsidRPr="00F059EA" w:rsidR="412B726C">
        <w:t xml:space="preserve"> </w:t>
      </w:r>
      <w:r w:rsidRPr="00F059EA">
        <w:t>y base de datos son los establecidos</w:t>
      </w:r>
      <w:r w:rsidRPr="00F059EA" w:rsidR="412B726C">
        <w:t xml:space="preserve"> en el </w:t>
      </w:r>
      <w:hyperlink w:anchor="_￼ANEXO_#8:_Estándares">
        <w:r w:rsidRPr="00F059EA" w:rsidR="001F6A63">
          <w:rPr>
            <w:rStyle w:val="Hipervnculo"/>
          </w:rPr>
          <w:t xml:space="preserve">Anexo </w:t>
        </w:r>
        <w:r w:rsidRPr="00F059EA" w:rsidR="4FBECCB1">
          <w:rPr>
            <w:rStyle w:val="Hipervnculo"/>
          </w:rPr>
          <w:t>#</w:t>
        </w:r>
        <w:r w:rsidR="00236F2E">
          <w:rPr>
            <w:rStyle w:val="Hipervnculo"/>
          </w:rPr>
          <w:t>7</w:t>
        </w:r>
      </w:hyperlink>
      <w:r w:rsidRPr="00F059EA" w:rsidR="412B726C">
        <w:t>;</w:t>
      </w:r>
      <w:r w:rsidRPr="00F059EA" w:rsidR="0FD7948E">
        <w:t xml:space="preserve"> </w:t>
      </w:r>
    </w:p>
    <w:p w:rsidR="006A7C32" w:rsidP="00D24AF3" w:rsidRDefault="412B726C" w14:paraId="21DF1416" w14:textId="3671DFF1">
      <w:pPr>
        <w:pStyle w:val="ItemsNivel1Letra"/>
      </w:pPr>
      <w:r w:rsidRPr="5CF9BFCB">
        <w:t xml:space="preserve">Las reglas para el desarrollo seguro de las soluciones informáticas que </w:t>
      </w:r>
      <w:r w:rsidRPr="00F059EA" w:rsidR="19BB54B5">
        <w:t>incorporen</w:t>
      </w:r>
      <w:r w:rsidRPr="00F059EA">
        <w:t xml:space="preserve"> “transferencias electrónicas” serán las </w:t>
      </w:r>
      <w:r w:rsidRPr="00F059EA" w:rsidR="3DC6AAF2">
        <w:t>establecidas</w:t>
      </w:r>
      <w:r w:rsidRPr="00F059EA">
        <w:t xml:space="preserve"> en el </w:t>
      </w:r>
      <w:hyperlink w:anchor="_ANEXO_#10:_Desarrollo">
        <w:r w:rsidRPr="00F059EA" w:rsidR="001F6A63">
          <w:rPr>
            <w:rStyle w:val="Hipervnculo"/>
          </w:rPr>
          <w:t xml:space="preserve">Anexo </w:t>
        </w:r>
        <w:r w:rsidRPr="00F059EA" w:rsidR="4F4D46F5">
          <w:rPr>
            <w:rStyle w:val="Hipervnculo"/>
          </w:rPr>
          <w:t>#</w:t>
        </w:r>
        <w:r w:rsidR="00236F2E">
          <w:rPr>
            <w:rStyle w:val="Hipervnculo"/>
          </w:rPr>
          <w:t>9</w:t>
        </w:r>
      </w:hyperlink>
      <w:r w:rsidR="003D0CDB">
        <w:t xml:space="preserve">; </w:t>
      </w:r>
      <w:r w:rsidRPr="00F059EA" w:rsidR="003D0CDB">
        <w:t>y,</w:t>
      </w:r>
    </w:p>
    <w:p w:rsidRPr="00F059EA" w:rsidR="00FE5B58" w:rsidP="003D0CDB" w:rsidRDefault="00012906" w14:paraId="7336656B" w14:textId="038F0482">
      <w:pPr>
        <w:pStyle w:val="ItemsNivel1Letra"/>
      </w:pPr>
      <w:r>
        <w:t>Se deberá registrar logs de trazabilidad y d</w:t>
      </w:r>
      <w:r w:rsidR="006D049A">
        <w:t>e</w:t>
      </w:r>
      <w:r>
        <w:t xml:space="preserve"> errores tanto en el código fuente como en l</w:t>
      </w:r>
      <w:r w:rsidR="009249EB">
        <w:t xml:space="preserve">a base de datos, conforme al </w:t>
      </w:r>
      <w:hyperlink w:history="1" w:anchor="_ANEXO_#24:_Registro">
        <w:r w:rsidRPr="00416C1E" w:rsidR="00416C1E">
          <w:rPr>
            <w:rStyle w:val="Hipervnculo"/>
          </w:rPr>
          <w:t>Anexo #24</w:t>
        </w:r>
      </w:hyperlink>
      <w:r w:rsidR="00416C1E">
        <w:t>.</w:t>
      </w:r>
    </w:p>
    <w:p w:rsidRPr="00F059EA" w:rsidR="006A7C32" w:rsidP="00456230" w:rsidRDefault="006A7C32" w14:paraId="36E9248A" w14:textId="77777777">
      <w:pPr>
        <w:pStyle w:val="Prrafodelista"/>
        <w:spacing w:after="0"/>
        <w:ind w:left="1068"/>
        <w:jc w:val="both"/>
        <w:rPr>
          <w:rFonts w:ascii="Arial" w:hAnsi="Arial" w:cs="Arial"/>
        </w:rPr>
      </w:pPr>
    </w:p>
    <w:p w:rsidRPr="00270AFB" w:rsidR="0073303D" w:rsidP="7E878A0B" w:rsidRDefault="74909321" w14:paraId="202BDF67" w14:textId="34AF1FE3">
      <w:pPr>
        <w:pStyle w:val="Titulo3"/>
        <w:ind w:left="720"/>
      </w:pPr>
      <w:bookmarkStart w:name="_Toc59610449" w:id="112"/>
      <w:bookmarkStart w:name="_Toc1817268520" w:id="113"/>
      <w:bookmarkStart w:name="_Toc1825129820" w:id="114"/>
      <w:bookmarkStart w:name="_Toc163723204" w:id="115"/>
      <w:bookmarkStart w:name="_Toc1525776251" w:id="116"/>
      <w:bookmarkStart w:name="_Toc1436950304" w:id="117"/>
      <w:bookmarkStart w:name="_Toc862137644" w:id="118"/>
      <w:bookmarkStart w:name="_Toc165286649" w:id="119"/>
      <w:bookmarkStart w:name="_Toc1499734669" w:id="120"/>
      <w:r>
        <w:t>PRUEBAS</w:t>
      </w:r>
      <w:bookmarkEnd w:id="112"/>
      <w:bookmarkEnd w:id="113"/>
      <w:bookmarkEnd w:id="114"/>
      <w:bookmarkEnd w:id="115"/>
      <w:bookmarkEnd w:id="116"/>
      <w:bookmarkEnd w:id="117"/>
      <w:bookmarkEnd w:id="118"/>
      <w:bookmarkEnd w:id="119"/>
      <w:bookmarkEnd w:id="120"/>
    </w:p>
    <w:p w:rsidRPr="00F059EA" w:rsidR="00434CA8" w:rsidP="00FB5E7A" w:rsidRDefault="00434CA8" w14:paraId="3E2F97A2" w14:textId="77777777">
      <w:pPr>
        <w:pStyle w:val="ItemsNivel1Letra"/>
        <w:numPr>
          <w:ilvl w:val="0"/>
          <w:numId w:val="48"/>
        </w:numPr>
        <w:ind w:left="630" w:hanging="630"/>
      </w:pPr>
      <w:r w:rsidRPr="5CF9BFCB">
        <w:t>El ambiente de pruebas mantendrá una configuración similar al ambiente de producción;</w:t>
      </w:r>
    </w:p>
    <w:p w:rsidRPr="00145840" w:rsidR="00434CA8" w:rsidP="00D24AF3" w:rsidRDefault="77A57321" w14:paraId="4F323D2A" w14:textId="1E306B99">
      <w:pPr>
        <w:pStyle w:val="ItemsNivel1Letra"/>
      </w:pPr>
      <w:r w:rsidRPr="5CF9BFCB">
        <w:t xml:space="preserve">Todo </w:t>
      </w:r>
      <w:r w:rsidRPr="00145840">
        <w:t>error encontrado debe estar documentado y formalizado en la bitácora de errores</w:t>
      </w:r>
      <w:r w:rsidRPr="00145840" w:rsidR="0DCA72A5">
        <w:t xml:space="preserve"> </w:t>
      </w:r>
      <w:hyperlink w:anchor="_ANEXO_#16:_Bitácora">
        <w:r w:rsidRPr="00145840" w:rsidR="001F6A63">
          <w:rPr>
            <w:rStyle w:val="Hipervnculo"/>
          </w:rPr>
          <w:t xml:space="preserve">Anexo </w:t>
        </w:r>
        <w:r w:rsidRPr="00145840" w:rsidR="0DCA72A5">
          <w:rPr>
            <w:rStyle w:val="Hipervnculo"/>
          </w:rPr>
          <w:t>#1</w:t>
        </w:r>
        <w:r w:rsidR="00236F2E">
          <w:rPr>
            <w:rStyle w:val="Hipervnculo"/>
          </w:rPr>
          <w:t>5</w:t>
        </w:r>
      </w:hyperlink>
      <w:r w:rsidRPr="00145840">
        <w:t>, en redacción clara y especifica de cómo reproducirlo para determinar el tiempo que puede tomar corregirlo;</w:t>
      </w:r>
      <w:r w:rsidRPr="00145840" w:rsidR="0FD7948E">
        <w:t xml:space="preserve"> </w:t>
      </w:r>
    </w:p>
    <w:p w:rsidRPr="00F059EA" w:rsidR="00434CA8" w:rsidP="00D24AF3" w:rsidRDefault="77A57321" w14:paraId="338B3969" w14:textId="77777777">
      <w:pPr>
        <w:pStyle w:val="ItemsNivel1Letra"/>
      </w:pPr>
      <w:r w:rsidRPr="5CF9BFCB">
        <w:t>Para toda solución informática se realizarán los siguientes tipos de pruebas:</w:t>
      </w:r>
    </w:p>
    <w:p w:rsidRPr="00145840" w:rsidR="00434CA8" w:rsidP="00D24AF3" w:rsidRDefault="550E5243" w14:paraId="7F264343" w14:textId="4C10544B">
      <w:pPr>
        <w:pStyle w:val="ItemsNivel1Guion"/>
        <w:ind w:left="1260"/>
      </w:pPr>
      <w:r w:rsidRPr="00145840">
        <w:rPr>
          <w:b/>
        </w:rPr>
        <w:t>Pruebas técnicas:</w:t>
      </w:r>
      <w:r w:rsidRPr="00145840">
        <w:t xml:space="preserve"> </w:t>
      </w:r>
      <w:r w:rsidRPr="00145840" w:rsidR="0014251F">
        <w:t>P</w:t>
      </w:r>
      <w:r w:rsidRPr="00145840">
        <w:t xml:space="preserve">ruebas ejecutadas por </w:t>
      </w:r>
      <w:r w:rsidRPr="00145840" w:rsidR="004C28B2">
        <w:t>los Analista</w:t>
      </w:r>
      <w:r w:rsidRPr="00145840" w:rsidR="00654167">
        <w:t>s</w:t>
      </w:r>
      <w:r w:rsidRPr="00145840" w:rsidR="004C28B2">
        <w:t xml:space="preserve"> de Control de Cambios</w:t>
      </w:r>
      <w:r w:rsidRPr="00145840" w:rsidR="00654167">
        <w:t>. S</w:t>
      </w:r>
      <w:r w:rsidRPr="00145840">
        <w:t>u objetivo es validar la funcionalidad de cada uno de los módulos en forma individual y en forma conjunta, garantizando el correcto funcionamiento de</w:t>
      </w:r>
      <w:r w:rsidRPr="00145840" w:rsidR="368BBE0A">
        <w:t xml:space="preserve"> </w:t>
      </w:r>
      <w:r w:rsidRPr="00145840">
        <w:t>l</w:t>
      </w:r>
      <w:r w:rsidRPr="00145840" w:rsidR="368BBE0A">
        <w:t>a</w:t>
      </w:r>
      <w:r w:rsidRPr="00145840">
        <w:t xml:space="preserve"> </w:t>
      </w:r>
      <w:r w:rsidRPr="00145840" w:rsidR="368BBE0A">
        <w:t>solución informática</w:t>
      </w:r>
      <w:r w:rsidRPr="00145840">
        <w:t xml:space="preserve">; </w:t>
      </w:r>
    </w:p>
    <w:p w:rsidRPr="00145840" w:rsidR="00434CA8" w:rsidP="00D24AF3" w:rsidRDefault="550E5243" w14:paraId="79EF6489" w14:textId="0D58FE0A">
      <w:pPr>
        <w:pStyle w:val="ItemsNivel1Guion"/>
        <w:ind w:left="1260"/>
      </w:pPr>
      <w:r w:rsidRPr="00145840">
        <w:rPr>
          <w:b/>
        </w:rPr>
        <w:t>Pruebas de usuario:</w:t>
      </w:r>
      <w:r w:rsidRPr="00145840">
        <w:t xml:space="preserve"> </w:t>
      </w:r>
      <w:r w:rsidRPr="00145840" w:rsidR="003B0AA9">
        <w:t>P</w:t>
      </w:r>
      <w:r w:rsidRPr="00145840">
        <w:t xml:space="preserve">ruebas ejecutadas por el </w:t>
      </w:r>
      <w:r w:rsidRPr="00145840" w:rsidR="008926A2">
        <w:t xml:space="preserve">Analista </w:t>
      </w:r>
      <w:r w:rsidRPr="00145840">
        <w:t>de Control de Cambios en conjunto con el dueño del producto,</w:t>
      </w:r>
      <w:r w:rsidRPr="00145840" w:rsidR="00BB7F7D">
        <w:t xml:space="preserve"> y desarrollador</w:t>
      </w:r>
      <w:r w:rsidRPr="00145840">
        <w:t xml:space="preserve"> </w:t>
      </w:r>
      <w:r w:rsidRPr="00145840" w:rsidR="00BB7F7D">
        <w:t xml:space="preserve">se reunirán con el </w:t>
      </w:r>
      <w:r w:rsidRPr="00145840">
        <w:t xml:space="preserve">objetivo </w:t>
      </w:r>
      <w:r w:rsidRPr="00145840" w:rsidR="00BB7F7D">
        <w:t xml:space="preserve">de </w:t>
      </w:r>
      <w:r w:rsidRPr="00145840">
        <w:t>validar todos los requerimientos establecidos para la solución informática, los errores se harán conocer en el formulario detallado en el</w:t>
      </w:r>
      <w:r w:rsidRPr="00145840" w:rsidR="61BB3C6D">
        <w:t xml:space="preserve"> </w:t>
      </w:r>
      <w:hyperlink w:anchor="_ANEXO_#18:_Incidentes">
        <w:r w:rsidRPr="00145840" w:rsidR="001F6A63">
          <w:rPr>
            <w:rStyle w:val="Hipervnculo"/>
          </w:rPr>
          <w:t xml:space="preserve">Anexo </w:t>
        </w:r>
        <w:r w:rsidRPr="00145840" w:rsidR="61BB3C6D">
          <w:rPr>
            <w:rStyle w:val="Hipervnculo"/>
          </w:rPr>
          <w:t>#1</w:t>
        </w:r>
        <w:r w:rsidR="00236F2E">
          <w:rPr>
            <w:rStyle w:val="Hipervnculo"/>
          </w:rPr>
          <w:t>7</w:t>
        </w:r>
      </w:hyperlink>
      <w:r w:rsidRPr="00145840" w:rsidR="23F44B69">
        <w:rPr>
          <w:rStyle w:val="Hipervnculo"/>
          <w:b/>
          <w:bCs/>
        </w:rPr>
        <w:t>;</w:t>
      </w:r>
      <w:r w:rsidRPr="00145840" w:rsidR="23F44B69">
        <w:t xml:space="preserve"> y,</w:t>
      </w:r>
    </w:p>
    <w:p w:rsidRPr="00145840" w:rsidR="00434CA8" w:rsidP="00D24AF3" w:rsidRDefault="77A57321" w14:paraId="6FF0DE11" w14:textId="77777777">
      <w:pPr>
        <w:pStyle w:val="ItemsNivel1Letra"/>
      </w:pPr>
      <w:r w:rsidRPr="00145840">
        <w:t>Toda solución tecnológica será puesta en producción siempre y cuando haya superado con éxito las pruebas técnicas y pruebas de usuario.</w:t>
      </w:r>
    </w:p>
    <w:p w:rsidRPr="00F059EA" w:rsidR="00434CA8" w:rsidP="00456230" w:rsidRDefault="00434CA8" w14:paraId="1BF3F2DA" w14:textId="3CE7EECB">
      <w:pPr>
        <w:spacing w:after="0" w:line="259" w:lineRule="auto"/>
        <w:rPr>
          <w:rFonts w:ascii="Arial" w:hAnsi="Arial" w:cs="Arial"/>
          <w:b/>
        </w:rPr>
      </w:pPr>
    </w:p>
    <w:p w:rsidRPr="00270AFB" w:rsidR="00434CA8" w:rsidP="00270AFB" w:rsidRDefault="00434CA8" w14:paraId="78DE23B7" w14:textId="7D33CC34">
      <w:pPr>
        <w:pStyle w:val="Titulo4"/>
        <w:ind w:left="720" w:hanging="720"/>
      </w:pPr>
      <w:r w:rsidRPr="00D24AF3">
        <w:t>PRUEBAS TÉCNICAS</w:t>
      </w:r>
    </w:p>
    <w:p w:rsidRPr="00D51501" w:rsidR="00434CA8" w:rsidP="00FB5E7A" w:rsidRDefault="6E228DDF" w14:paraId="3E607CCF" w14:textId="34D58EBA">
      <w:pPr>
        <w:pStyle w:val="ItemsNivel1Letra"/>
        <w:numPr>
          <w:ilvl w:val="0"/>
          <w:numId w:val="51"/>
        </w:numPr>
        <w:ind w:left="630" w:hanging="630"/>
      </w:pPr>
      <w:r w:rsidRPr="00D51501">
        <w:t xml:space="preserve">El </w:t>
      </w:r>
      <w:r w:rsidRPr="00D51501" w:rsidR="00F265E2">
        <w:t>Analista de Control de Cambios</w:t>
      </w:r>
      <w:r w:rsidRPr="00D51501" w:rsidR="02150D1E">
        <w:t xml:space="preserve"> </w:t>
      </w:r>
      <w:r w:rsidRPr="00D51501">
        <w:t>validará que la solución informática cumpla con las políticas de desarrollo</w:t>
      </w:r>
      <w:r w:rsidRPr="00D51501" w:rsidR="55B02E17">
        <w:t xml:space="preserve"> y seguridad</w:t>
      </w:r>
      <w:r w:rsidRPr="00D51501">
        <w:t xml:space="preserve"> </w:t>
      </w:r>
      <w:r w:rsidRPr="00D51501" w:rsidR="20BEB1BC">
        <w:t>(</w:t>
      </w:r>
      <w:hyperlink w:history="1" w:anchor="_ANEXO_#27:_Seguridad">
        <w:r w:rsidRPr="00D51501" w:rsidR="001F6A63">
          <w:rPr>
            <w:rStyle w:val="Hipervnculo"/>
          </w:rPr>
          <w:t xml:space="preserve">Anexo </w:t>
        </w:r>
        <w:r w:rsidRPr="00D51501" w:rsidR="20BEB1BC">
          <w:rPr>
            <w:rStyle w:val="Hipervnculo"/>
          </w:rPr>
          <w:t>#2</w:t>
        </w:r>
        <w:r w:rsidR="0054165A">
          <w:rPr>
            <w:rStyle w:val="Hipervnculo"/>
          </w:rPr>
          <w:t>3</w:t>
        </w:r>
      </w:hyperlink>
      <w:r w:rsidRPr="00D51501" w:rsidR="20BEB1BC">
        <w:t xml:space="preserve">) </w:t>
      </w:r>
      <w:r w:rsidRPr="00D51501">
        <w:t>establecidas en el presente manual;</w:t>
      </w:r>
    </w:p>
    <w:p w:rsidRPr="00D51501" w:rsidR="00434CA8" w:rsidP="00D24AF3" w:rsidRDefault="77A57321" w14:paraId="175BFA9D" w14:textId="0544C2F0">
      <w:pPr>
        <w:pStyle w:val="ItemsNivel1Letra"/>
      </w:pPr>
      <w:r w:rsidRPr="00D51501">
        <w:t>Para las pruebas de las soluciones informáticas que involucren transferencias electrónicas se usará herramientas que permitan validar la seguridad de las mismas,</w:t>
      </w:r>
      <w:r w:rsidRPr="00D51501" w:rsidR="325E41A5">
        <w:t xml:space="preserve"> </w:t>
      </w:r>
      <w:hyperlink w:anchor="_ANEXO_#5:_Herramienta">
        <w:r w:rsidRPr="00D51501" w:rsidR="001F6A63">
          <w:rPr>
            <w:rStyle w:val="Hipervnculo"/>
          </w:rPr>
          <w:t xml:space="preserve">Anexo </w:t>
        </w:r>
        <w:r w:rsidRPr="00D51501" w:rsidR="325E41A5">
          <w:rPr>
            <w:rStyle w:val="Hipervnculo"/>
          </w:rPr>
          <w:t>#</w:t>
        </w:r>
        <w:r w:rsidR="00236F2E">
          <w:rPr>
            <w:rStyle w:val="Hipervnculo"/>
          </w:rPr>
          <w:t>4</w:t>
        </w:r>
      </w:hyperlink>
      <w:r w:rsidRPr="00D51501">
        <w:t>; y,</w:t>
      </w:r>
    </w:p>
    <w:p w:rsidRPr="00D51501" w:rsidR="00434CA8" w:rsidP="00D24AF3" w:rsidRDefault="00A21E44" w14:paraId="1DEDB1A8" w14:textId="5BFB2043">
      <w:pPr>
        <w:pStyle w:val="ItemsNivel1Letra"/>
      </w:pPr>
      <w:r w:rsidRPr="00D51501">
        <w:t>El Analista de Control de Cambios</w:t>
      </w:r>
      <w:r w:rsidRPr="00D51501" w:rsidR="77A57321">
        <w:t xml:space="preserve">, en coordinación con el </w:t>
      </w:r>
      <w:r w:rsidRPr="00D51501" w:rsidR="0335CB3C">
        <w:t>equipo de desarrollo asignado</w:t>
      </w:r>
      <w:r w:rsidRPr="00D51501" w:rsidR="77A57321">
        <w:t>, realizará las pruebas técnicas que sean necesarias, usando el plan de pruebas</w:t>
      </w:r>
      <w:r w:rsidRPr="00D51501" w:rsidR="4D94FC25">
        <w:t xml:space="preserve"> </w:t>
      </w:r>
      <w:hyperlink w:anchor="_ANEXO_#15:_Plan">
        <w:r w:rsidRPr="00D51501" w:rsidR="001F6A63">
          <w:rPr>
            <w:rStyle w:val="Hipervnculo"/>
          </w:rPr>
          <w:t>Anexo</w:t>
        </w:r>
        <w:r w:rsidRPr="00D51501" w:rsidR="4D94FC25">
          <w:rPr>
            <w:rStyle w:val="Hipervnculo"/>
          </w:rPr>
          <w:t xml:space="preserve"> #1</w:t>
        </w:r>
        <w:r w:rsidR="00236F2E">
          <w:rPr>
            <w:rStyle w:val="Hipervnculo"/>
          </w:rPr>
          <w:t>4</w:t>
        </w:r>
      </w:hyperlink>
      <w:r w:rsidRPr="00D51501" w:rsidR="77A57321">
        <w:t>, para garantizar una adecuada calidad de la solución informática;</w:t>
      </w:r>
    </w:p>
    <w:p w:rsidRPr="00F059EA" w:rsidR="00434CA8" w:rsidP="00456230" w:rsidRDefault="00434CA8" w14:paraId="144E5277" w14:textId="77777777">
      <w:pPr>
        <w:pStyle w:val="Prrafodelista"/>
        <w:spacing w:after="0" w:line="259" w:lineRule="auto"/>
        <w:ind w:left="1728"/>
        <w:rPr>
          <w:rFonts w:ascii="Arial" w:hAnsi="Arial" w:cs="Arial"/>
          <w:b/>
        </w:rPr>
      </w:pPr>
    </w:p>
    <w:p w:rsidRPr="00270AFB" w:rsidR="00434CA8" w:rsidP="00270AFB" w:rsidRDefault="00434CA8" w14:paraId="0BD6F7CA" w14:textId="5FDBEF47">
      <w:pPr>
        <w:pStyle w:val="Titulo4"/>
        <w:ind w:left="720" w:hanging="720"/>
      </w:pPr>
      <w:r w:rsidRPr="5CF9BFCB">
        <w:t>PRUEBAS DE USUARIO</w:t>
      </w:r>
    </w:p>
    <w:p w:rsidRPr="00D24AF3" w:rsidR="006A7C32" w:rsidP="00FB5E7A" w:rsidRDefault="00626744" w14:paraId="76D28A84" w14:textId="4435989A">
      <w:pPr>
        <w:pStyle w:val="ItemsNivel1Letra"/>
        <w:numPr>
          <w:ilvl w:val="0"/>
          <w:numId w:val="52"/>
        </w:numPr>
        <w:ind w:left="630" w:hanging="630"/>
      </w:pPr>
      <w:r w:rsidRPr="00D24AF3">
        <w:t>El funcionamiento de la</w:t>
      </w:r>
      <w:r w:rsidRPr="00D24AF3" w:rsidR="006A7C32">
        <w:t xml:space="preserve"> solución informática será </w:t>
      </w:r>
      <w:r w:rsidRPr="00D24AF3" w:rsidR="00D576D9">
        <w:t>validado</w:t>
      </w:r>
      <w:r w:rsidRPr="00D24AF3" w:rsidR="006A7C32">
        <w:t xml:space="preserve"> </w:t>
      </w:r>
      <w:r w:rsidRPr="00D24AF3">
        <w:t xml:space="preserve">íntegramente </w:t>
      </w:r>
      <w:r w:rsidRPr="00D24AF3" w:rsidR="006A7C32">
        <w:t>por el dueño del producto;</w:t>
      </w:r>
    </w:p>
    <w:p w:rsidRPr="0060597E" w:rsidR="00434CA8" w:rsidP="00D24AF3" w:rsidRDefault="0001921F" w14:paraId="7052CC35" w14:textId="20BA947A">
      <w:pPr>
        <w:pStyle w:val="ItemsNivel1Letra"/>
        <w:rPr>
          <w:highlight w:val="cyan"/>
        </w:rPr>
      </w:pPr>
      <w:r w:rsidRPr="0060597E">
        <w:rPr>
          <w:highlight w:val="cyan"/>
        </w:rPr>
        <w:t xml:space="preserve">El </w:t>
      </w:r>
      <w:r w:rsidRPr="0060597E" w:rsidR="00B57323">
        <w:rPr>
          <w:highlight w:val="cyan"/>
        </w:rPr>
        <w:t>J</w:t>
      </w:r>
      <w:r w:rsidRPr="0060597E" w:rsidR="3E8867D5">
        <w:rPr>
          <w:highlight w:val="cyan"/>
        </w:rPr>
        <w:t xml:space="preserve">efe </w:t>
      </w:r>
      <w:r w:rsidRPr="0060597E">
        <w:rPr>
          <w:highlight w:val="cyan"/>
        </w:rPr>
        <w:t xml:space="preserve">de </w:t>
      </w:r>
      <w:r w:rsidRPr="0060597E" w:rsidR="00B57323">
        <w:rPr>
          <w:highlight w:val="cyan"/>
        </w:rPr>
        <w:t>S</w:t>
      </w:r>
      <w:r w:rsidRPr="0060597E">
        <w:rPr>
          <w:highlight w:val="cyan"/>
        </w:rPr>
        <w:t xml:space="preserve">eguridad de la </w:t>
      </w:r>
      <w:r w:rsidRPr="0060597E" w:rsidR="00B57323">
        <w:rPr>
          <w:highlight w:val="cyan"/>
        </w:rPr>
        <w:t>I</w:t>
      </w:r>
      <w:r w:rsidRPr="0060597E">
        <w:rPr>
          <w:highlight w:val="cyan"/>
        </w:rPr>
        <w:t>nformación participará en las pruebas de usuario;</w:t>
      </w:r>
      <w:r w:rsidRPr="0060597E" w:rsidR="7954B4BD">
        <w:rPr>
          <w:highlight w:val="cyan"/>
        </w:rPr>
        <w:t xml:space="preserve"> </w:t>
      </w:r>
    </w:p>
    <w:p w:rsidRPr="0060597E" w:rsidR="00A55C8E" w:rsidP="00D24AF3" w:rsidRDefault="00964A03" w14:paraId="2916CE2D" w14:textId="569CA1BE">
      <w:pPr>
        <w:pStyle w:val="ItemsNivel1Letra"/>
      </w:pPr>
      <w:r w:rsidRPr="0060597E">
        <w:t>De ser necesario el dueño del producto requerirá la participación de otros usuarios en la ejecución de las pruebas de usuario</w:t>
      </w:r>
      <w:r w:rsidR="00B556F5">
        <w:t>; y,</w:t>
      </w:r>
    </w:p>
    <w:p w:rsidRPr="007F1E01" w:rsidR="00960C00" w:rsidP="00D24AF3" w:rsidRDefault="00960C00" w14:paraId="29156CCC" w14:textId="444E0B5F">
      <w:pPr>
        <w:pStyle w:val="ItemsNivel1Letra"/>
        <w:rPr>
          <w:color w:val="00B050"/>
        </w:rPr>
      </w:pPr>
      <w:r w:rsidRPr="007F1E01">
        <w:rPr>
          <w:color w:val="00B050"/>
        </w:rPr>
        <w:t>El desarrollador de la solución informática también participará en la validación de las pruebas de usuario</w:t>
      </w:r>
      <w:r w:rsidRPr="007F1E01" w:rsidR="00CB3480">
        <w:rPr>
          <w:color w:val="00B050"/>
        </w:rPr>
        <w:t xml:space="preserve"> si se lo requiere</w:t>
      </w:r>
      <w:r w:rsidRPr="007F1E01">
        <w:rPr>
          <w:color w:val="00B050"/>
        </w:rPr>
        <w:t>.</w:t>
      </w:r>
    </w:p>
    <w:p w:rsidRPr="00F059EA" w:rsidR="000E6B11" w:rsidP="000E6B11" w:rsidRDefault="000E6B11" w14:paraId="33FF87D3" w14:textId="77777777">
      <w:pPr>
        <w:spacing w:after="0" w:line="259" w:lineRule="auto"/>
        <w:jc w:val="both"/>
        <w:rPr>
          <w:rFonts w:ascii="Arial" w:hAnsi="Arial" w:cs="Arial"/>
        </w:rPr>
      </w:pPr>
    </w:p>
    <w:p w:rsidRPr="00270AFB" w:rsidR="00C61C6A" w:rsidP="7E878A0B" w:rsidRDefault="3FBA4951" w14:paraId="1FF235AD" w14:textId="5C0334F7">
      <w:pPr>
        <w:pStyle w:val="Titulo3"/>
        <w:ind w:left="720"/>
      </w:pPr>
      <w:bookmarkStart w:name="_Toc59610450" w:id="121"/>
      <w:bookmarkStart w:name="_Toc1950892796" w:id="122"/>
      <w:bookmarkStart w:name="_Toc1011224612" w:id="123"/>
      <w:bookmarkStart w:name="_Toc163723205" w:id="124"/>
      <w:bookmarkStart w:name="_Toc663301955" w:id="125"/>
      <w:bookmarkStart w:name="_Toc1584714979" w:id="126"/>
      <w:bookmarkStart w:name="_Toc437060873" w:id="127"/>
      <w:bookmarkStart w:name="_Toc165286650" w:id="128"/>
      <w:bookmarkStart w:name="_Toc374671702" w:id="129"/>
      <w:r>
        <w:t>IMPLEMENTACI</w:t>
      </w:r>
      <w:r w:rsidR="51094F29">
        <w:t>Ó</w:t>
      </w:r>
      <w:r>
        <w:t>N</w:t>
      </w:r>
      <w:bookmarkEnd w:id="121"/>
      <w:bookmarkEnd w:id="122"/>
      <w:bookmarkEnd w:id="123"/>
      <w:bookmarkEnd w:id="124"/>
      <w:bookmarkEnd w:id="125"/>
      <w:bookmarkEnd w:id="126"/>
      <w:bookmarkEnd w:id="127"/>
      <w:bookmarkEnd w:id="128"/>
      <w:bookmarkEnd w:id="129"/>
    </w:p>
    <w:p w:rsidRPr="0060597E" w:rsidR="00281A02" w:rsidP="00FB5E7A" w:rsidRDefault="00281A02" w14:paraId="7CAF8169" w14:textId="5EEEF308">
      <w:pPr>
        <w:pStyle w:val="ItemsNivel1Letra"/>
        <w:numPr>
          <w:ilvl w:val="0"/>
          <w:numId w:val="53"/>
        </w:numPr>
        <w:ind w:left="630" w:hanging="630"/>
      </w:pPr>
      <w:r w:rsidRPr="0060597E">
        <w:t>El dueño del producto en coordinación con el</w:t>
      </w:r>
      <w:r w:rsidRPr="000D5682" w:rsidR="00CF5B5A">
        <w:t xml:space="preserve"> </w:t>
      </w:r>
      <w:r w:rsidR="00CF5B5A">
        <w:t>J</w:t>
      </w:r>
      <w:r w:rsidRPr="000D5682" w:rsidR="00CF5B5A">
        <w:t xml:space="preserve">efe de </w:t>
      </w:r>
      <w:r w:rsidR="00CF5B5A">
        <w:t>D</w:t>
      </w:r>
      <w:r w:rsidRPr="000D5682" w:rsidR="00CF5B5A">
        <w:t xml:space="preserve">esarrollo de </w:t>
      </w:r>
      <w:r w:rsidR="00CF5B5A">
        <w:t>S</w:t>
      </w:r>
      <w:r w:rsidRPr="000D5682" w:rsidR="00CF5B5A">
        <w:t>istema</w:t>
      </w:r>
      <w:r w:rsidRPr="002257D1" w:rsidR="00CF5B5A">
        <w:t>s</w:t>
      </w:r>
      <w:r w:rsidRPr="0060597E" w:rsidR="00536814">
        <w:t>,</w:t>
      </w:r>
      <w:r w:rsidRPr="0060597E">
        <w:t xml:space="preserve"> definirán la estrategia del paso a producción de las soluciones informáticas desarrolladas;</w:t>
      </w:r>
    </w:p>
    <w:p w:rsidRPr="0060597E" w:rsidR="00D576D9" w:rsidP="00D24AF3" w:rsidRDefault="00D576D9" w14:paraId="678AA9C6" w14:textId="39314C58">
      <w:pPr>
        <w:pStyle w:val="ItemsNivel1Letra"/>
      </w:pPr>
      <w:r w:rsidRPr="0060597E">
        <w:t>Para la puesta en producción de las soluciones informáticas se aplicarán l</w:t>
      </w:r>
      <w:r w:rsidRPr="0060597E" w:rsidR="00EC2D81">
        <w:t>o establecido en el</w:t>
      </w:r>
      <w:r w:rsidRPr="0060597E">
        <w:t xml:space="preserve"> </w:t>
      </w:r>
      <w:r w:rsidRPr="0060597E" w:rsidR="00EC2D81">
        <w:t>M</w:t>
      </w:r>
      <w:r w:rsidRPr="0060597E">
        <w:t>anual de Tecnología;</w:t>
      </w:r>
    </w:p>
    <w:p w:rsidRPr="0060597E" w:rsidR="00EC2D81" w:rsidP="00D24AF3" w:rsidRDefault="00EC2D81" w14:paraId="11A1C48C" w14:textId="26417EB2">
      <w:pPr>
        <w:pStyle w:val="ItemsNivel1Letra"/>
      </w:pPr>
      <w:r w:rsidRPr="0060597E">
        <w:t xml:space="preserve">El </w:t>
      </w:r>
      <w:r w:rsidR="00D4157D">
        <w:t>Analista</w:t>
      </w:r>
      <w:r w:rsidRPr="0060597E" w:rsidR="00D4157D">
        <w:t xml:space="preserve"> de </w:t>
      </w:r>
      <w:r w:rsidR="00D4157D">
        <w:t>Control</w:t>
      </w:r>
      <w:r w:rsidRPr="0060597E" w:rsidR="00D4157D">
        <w:t xml:space="preserve"> de </w:t>
      </w:r>
      <w:r w:rsidR="00D4157D">
        <w:t>Cambios</w:t>
      </w:r>
      <w:r w:rsidRPr="0060597E" w:rsidR="00D4157D">
        <w:t xml:space="preserve"> </w:t>
      </w:r>
      <w:r w:rsidRPr="0060597E">
        <w:t>remitirá al Oficial de Seguridad de la Información las parametrizaciones necesarias para la puesta en producción de la solución informática</w:t>
      </w:r>
      <w:r w:rsidR="00B556F5">
        <w:t>;</w:t>
      </w:r>
    </w:p>
    <w:p w:rsidRPr="0060597E" w:rsidR="00464CDD" w:rsidP="00D24AF3" w:rsidRDefault="00464CDD" w14:paraId="19667BF9" w14:textId="1D2AD1F2">
      <w:pPr>
        <w:pStyle w:val="ItemsNivel1Letra"/>
      </w:pPr>
      <w:r w:rsidRPr="0060597E">
        <w:t xml:space="preserve">El </w:t>
      </w:r>
      <w:r w:rsidRPr="0060597E" w:rsidR="000723A7">
        <w:t xml:space="preserve">Jefe de Operaciones de Tecnología de la Información </w:t>
      </w:r>
      <w:r w:rsidRPr="0060597E">
        <w:t>definirá el servidor donde se instalarán las soluciones informáticas</w:t>
      </w:r>
      <w:r w:rsidRPr="0060597E" w:rsidR="00410591">
        <w:t xml:space="preserve"> (</w:t>
      </w:r>
      <w:hyperlink w:history="1" w:anchor="_ANEXO_#27:_Seguridad_1">
        <w:r w:rsidRPr="0060597E" w:rsidR="00AD4B8D">
          <w:rPr>
            <w:rStyle w:val="Hipervnculo"/>
          </w:rPr>
          <w:t>Anexo #2</w:t>
        </w:r>
        <w:r w:rsidR="0054165A">
          <w:rPr>
            <w:rStyle w:val="Hipervnculo"/>
          </w:rPr>
          <w:t>3</w:t>
        </w:r>
      </w:hyperlink>
      <w:r w:rsidRPr="0060597E" w:rsidR="00410591">
        <w:t>)</w:t>
      </w:r>
      <w:r w:rsidRPr="0060597E">
        <w:t>;</w:t>
      </w:r>
    </w:p>
    <w:p w:rsidRPr="0060597E" w:rsidR="00464CDD" w:rsidP="00D24AF3" w:rsidRDefault="000723A7" w14:paraId="0BAECBE3" w14:textId="15FBD8A9">
      <w:pPr>
        <w:pStyle w:val="ItemsNivel1Letra"/>
      </w:pPr>
      <w:r w:rsidRPr="0060597E">
        <w:t xml:space="preserve">El Jefe de Operaciones de Tecnología de la Información </w:t>
      </w:r>
      <w:r w:rsidRPr="0060597E" w:rsidR="00464CDD">
        <w:t>será el único autorizado para instalar las aplicaciones en los servidores de producción, y en su ausencia lo podrá hacer el Administrador de datos; y,</w:t>
      </w:r>
    </w:p>
    <w:p w:rsidRPr="0060597E" w:rsidR="00464CDD" w:rsidP="00D24AF3" w:rsidRDefault="00464CDD" w14:paraId="4BD0816E" w14:textId="1C1A183E">
      <w:pPr>
        <w:pStyle w:val="ItemsNivel1Letra"/>
      </w:pPr>
      <w:r w:rsidRPr="0060597E">
        <w:t xml:space="preserve">El Jefe de Desarrollo de Sistemas gestionará la entrega de las versiones finales del código fuente y ejecutable de todas las soluciones informáticas desarrolladas o actualizadas al </w:t>
      </w:r>
      <w:r w:rsidR="00EF1F29">
        <w:t>A</w:t>
      </w:r>
      <w:r w:rsidR="5FED3CDE">
        <w:t>nalista</w:t>
      </w:r>
      <w:r w:rsidRPr="0060597E">
        <w:t xml:space="preserve"> de </w:t>
      </w:r>
      <w:r w:rsidR="00EF1F29">
        <w:t>C</w:t>
      </w:r>
      <w:r w:rsidR="5FED3CDE">
        <w:t>ontrol</w:t>
      </w:r>
      <w:r w:rsidRPr="0060597E">
        <w:t xml:space="preserve"> de </w:t>
      </w:r>
      <w:r w:rsidR="00EF1F29">
        <w:t>C</w:t>
      </w:r>
      <w:r w:rsidR="5FED3CDE">
        <w:t>ambios</w:t>
      </w:r>
      <w:r w:rsidRPr="0060597E">
        <w:t>.</w:t>
      </w:r>
    </w:p>
    <w:p w:rsidRPr="00F059EA" w:rsidR="000C5440" w:rsidP="000C5440" w:rsidRDefault="000C5440" w14:paraId="0B9FC734" w14:textId="77777777">
      <w:pPr>
        <w:spacing w:after="0" w:line="259" w:lineRule="auto"/>
        <w:rPr>
          <w:rFonts w:ascii="Arial" w:hAnsi="Arial" w:cs="Arial"/>
        </w:rPr>
      </w:pPr>
    </w:p>
    <w:p w:rsidRPr="00270AFB" w:rsidR="00C61C6A" w:rsidP="00270AFB" w:rsidRDefault="007F2F74" w14:paraId="24C0C3BE" w14:textId="3AA17D78">
      <w:pPr>
        <w:pStyle w:val="Titulo4"/>
        <w:ind w:left="720" w:hanging="720"/>
      </w:pPr>
      <w:r w:rsidRPr="5CF9BFCB">
        <w:t>ENTRENAMIENTO</w:t>
      </w:r>
    </w:p>
    <w:p w:rsidRPr="0060597E" w:rsidR="007F2F74" w:rsidP="00FB5E7A" w:rsidRDefault="007F2F74" w14:paraId="1C1B5B1F" w14:textId="77777777">
      <w:pPr>
        <w:pStyle w:val="ItemsNivel1Letra"/>
        <w:numPr>
          <w:ilvl w:val="0"/>
          <w:numId w:val="54"/>
        </w:numPr>
        <w:tabs>
          <w:tab w:val="left" w:pos="630"/>
        </w:tabs>
        <w:ind w:left="630" w:hanging="630"/>
      </w:pPr>
      <w:r w:rsidRPr="0060597E">
        <w:t>Toda solución informática (nueva) desarrollada por la Cooperativa que se ponga en ambiente de producción, incluirá un plan de entrenamiento para los usuarios finales;</w:t>
      </w:r>
    </w:p>
    <w:p w:rsidRPr="0060597E" w:rsidR="007F2F74" w:rsidP="00D24AF3" w:rsidRDefault="007F2F74" w14:paraId="60836DCE" w14:textId="334A9074">
      <w:pPr>
        <w:pStyle w:val="ItemsNivel1Letra"/>
      </w:pPr>
      <w:r w:rsidRPr="0060597E">
        <w:t>Cuando se actualicen las soluciones informáticas que se encuentren en ambiente de producción, y estos cambios afecten el flujo normal de los procedimientos definidos, también se ejecutará un plan de entrenamiento;</w:t>
      </w:r>
    </w:p>
    <w:p w:rsidRPr="0060597E" w:rsidR="007F2F74" w:rsidP="00D24AF3" w:rsidRDefault="7DBF95B6" w14:paraId="2D1864DC" w14:textId="3514762D">
      <w:pPr>
        <w:pStyle w:val="ItemsNivel1Letra"/>
      </w:pPr>
      <w:r w:rsidRPr="0060597E">
        <w:t xml:space="preserve">El </w:t>
      </w:r>
      <w:r w:rsidRPr="0060597E" w:rsidR="0013188F">
        <w:t>J</w:t>
      </w:r>
      <w:r w:rsidRPr="0060597E">
        <w:t xml:space="preserve">efe de </w:t>
      </w:r>
      <w:r w:rsidRPr="0060597E" w:rsidR="0013188F">
        <w:t>D</w:t>
      </w:r>
      <w:r w:rsidRPr="0060597E">
        <w:t>esarrollo</w:t>
      </w:r>
      <w:r w:rsidRPr="0060597E" w:rsidR="7CCE128B">
        <w:t xml:space="preserve"> de </w:t>
      </w:r>
      <w:r w:rsidRPr="0060597E" w:rsidR="0013188F">
        <w:t>S</w:t>
      </w:r>
      <w:r w:rsidRPr="0060597E" w:rsidR="7CCE128B">
        <w:t>istemas</w:t>
      </w:r>
      <w:r w:rsidRPr="0060597E">
        <w:t xml:space="preserve"> entregará al dueño del producto el plan de entrenamiento, el mismo que se podrá ejecutar de forma presencial o telemática. El informe de entrenamiento puede referirse al </w:t>
      </w:r>
      <w:hyperlink w:anchor="_ANEXO_#9:_Informe">
        <w:r w:rsidRPr="0060597E" w:rsidR="001F6A63">
          <w:rPr>
            <w:rStyle w:val="Hipervnculo"/>
          </w:rPr>
          <w:t xml:space="preserve">Anexo </w:t>
        </w:r>
        <w:r w:rsidRPr="0060597E" w:rsidR="5FFD1B5A">
          <w:rPr>
            <w:rStyle w:val="Hipervnculo"/>
          </w:rPr>
          <w:t>#</w:t>
        </w:r>
        <w:r w:rsidRPr="0060597E" w:rsidR="00AD4B8D">
          <w:rPr>
            <w:rStyle w:val="Hipervnculo"/>
          </w:rPr>
          <w:t xml:space="preserve"> </w:t>
        </w:r>
        <w:r w:rsidR="00194819">
          <w:rPr>
            <w:rStyle w:val="Hipervnculo"/>
          </w:rPr>
          <w:t>8</w:t>
        </w:r>
      </w:hyperlink>
      <w:r w:rsidRPr="0060597E" w:rsidR="0FD7948E">
        <w:t>; y,</w:t>
      </w:r>
    </w:p>
    <w:p w:rsidRPr="0060597E" w:rsidR="007F2F74" w:rsidP="00D24AF3" w:rsidRDefault="007F2F74" w14:paraId="1F02F667" w14:textId="636D033C">
      <w:pPr>
        <w:pStyle w:val="ItemsNivel1Letra"/>
      </w:pPr>
      <w:r w:rsidRPr="0060597E">
        <w:t xml:space="preserve">El plan de entrenamiento contendrá </w:t>
      </w:r>
      <w:r w:rsidRPr="0060597E" w:rsidR="00EC2D81">
        <w:t>un instructivo, con el detalle de los cambios realizados</w:t>
      </w:r>
      <w:r w:rsidRPr="0060597E">
        <w:t>.</w:t>
      </w:r>
    </w:p>
    <w:p w:rsidRPr="00DB3E5C" w:rsidR="007F2F74" w:rsidP="00B556F5" w:rsidRDefault="007F2F74" w14:paraId="4F551353" w14:textId="77777777">
      <w:pPr>
        <w:spacing w:after="0" w:line="259" w:lineRule="auto"/>
        <w:jc w:val="both"/>
        <w:rPr>
          <w:rFonts w:ascii="Arial" w:hAnsi="Arial" w:cs="Arial"/>
          <w:sz w:val="20"/>
          <w:szCs w:val="20"/>
        </w:rPr>
      </w:pPr>
    </w:p>
    <w:p w:rsidRPr="00DB3E5C" w:rsidR="007F2F74" w:rsidP="00682A9D" w:rsidRDefault="4F2DA997" w14:paraId="7C63E9DF" w14:textId="77A4C81C">
      <w:pPr>
        <w:pStyle w:val="Titulo2"/>
        <w:ind w:left="720"/>
        <w:rPr>
          <w:sz w:val="20"/>
          <w:szCs w:val="20"/>
        </w:rPr>
      </w:pPr>
      <w:bookmarkStart w:name="_Toc59610451" w:id="130"/>
      <w:bookmarkStart w:name="_Toc1297968433" w:id="131"/>
      <w:bookmarkStart w:name="_Toc1661974361" w:id="132"/>
      <w:bookmarkStart w:name="_Toc163723206" w:id="133"/>
      <w:bookmarkStart w:name="_Toc1807347489" w:id="134"/>
      <w:bookmarkStart w:name="_Toc363573153" w:id="135"/>
      <w:bookmarkStart w:name="_Toc921203129" w:id="136"/>
      <w:bookmarkStart w:name="_Toc165286651" w:id="137"/>
      <w:bookmarkStart w:name="_Toc1049731518" w:id="138"/>
      <w:r>
        <w:t>DOCUMENTACIÓN</w:t>
      </w:r>
      <w:bookmarkEnd w:id="130"/>
      <w:bookmarkEnd w:id="131"/>
      <w:bookmarkEnd w:id="132"/>
      <w:bookmarkEnd w:id="133"/>
      <w:bookmarkEnd w:id="134"/>
      <w:bookmarkEnd w:id="135"/>
      <w:bookmarkEnd w:id="136"/>
      <w:bookmarkEnd w:id="137"/>
      <w:bookmarkEnd w:id="138"/>
    </w:p>
    <w:p w:rsidRPr="0060597E" w:rsidR="007F2F74" w:rsidP="00EB55CC" w:rsidRDefault="7DBF95B6" w14:paraId="63339EC7" w14:textId="64839434">
      <w:pPr>
        <w:pStyle w:val="ItemsNivel1Letra"/>
        <w:numPr>
          <w:ilvl w:val="0"/>
          <w:numId w:val="0"/>
        </w:numPr>
        <w:ind w:left="630"/>
        <w:rPr>
          <w:strike/>
          <w:color w:val="FF0000"/>
        </w:rPr>
      </w:pPr>
      <w:r w:rsidRPr="0060597E">
        <w:t xml:space="preserve">Toda </w:t>
      </w:r>
      <w:r w:rsidRPr="0060597E" w:rsidR="5AE3B496">
        <w:t>solución</w:t>
      </w:r>
      <w:r w:rsidRPr="0060597E">
        <w:t xml:space="preserve"> informática que se desarrolle debe contener un expediente técnico</w:t>
      </w:r>
      <w:r w:rsidRPr="0060597E" w:rsidR="2602085F">
        <w:t xml:space="preserve">, </w:t>
      </w:r>
      <w:hyperlink w:anchor="_ANEXO_#6:_Herramientas">
        <w:r w:rsidRPr="0060597E" w:rsidR="001F6A63">
          <w:rPr>
            <w:rStyle w:val="Hipervnculo"/>
          </w:rPr>
          <w:t xml:space="preserve">Anexo </w:t>
        </w:r>
        <w:r w:rsidRPr="0060597E" w:rsidR="1C6AC8F4">
          <w:rPr>
            <w:rStyle w:val="Hipervnculo"/>
          </w:rPr>
          <w:t>#</w:t>
        </w:r>
        <w:r w:rsidR="00B954DE">
          <w:rPr>
            <w:rStyle w:val="Hipervnculo"/>
          </w:rPr>
          <w:t>5</w:t>
        </w:r>
      </w:hyperlink>
      <w:r w:rsidRPr="0060597E" w:rsidR="02A488D5">
        <w:t>.</w:t>
      </w:r>
    </w:p>
    <w:p w:rsidRPr="00DB3E5C" w:rsidR="006C171E" w:rsidP="00456230" w:rsidRDefault="006C171E" w14:paraId="5F7C609A" w14:textId="77777777">
      <w:pPr>
        <w:pStyle w:val="Prrafodelista"/>
        <w:spacing w:after="0"/>
        <w:ind w:left="792"/>
        <w:rPr>
          <w:rFonts w:ascii="Arial" w:hAnsi="Arial" w:cs="Arial"/>
          <w:b/>
          <w:bCs/>
          <w:sz w:val="20"/>
          <w:szCs w:val="20"/>
        </w:rPr>
      </w:pPr>
    </w:p>
    <w:p w:rsidRPr="003B7FC1" w:rsidR="00474652" w:rsidP="003B7FC1" w:rsidRDefault="5F072C82" w14:paraId="0ABB6BCC" w14:textId="5360E957">
      <w:pPr>
        <w:pStyle w:val="Titulo2"/>
        <w:ind w:left="720"/>
        <w:rPr>
          <w:sz w:val="20"/>
          <w:szCs w:val="20"/>
        </w:rPr>
      </w:pPr>
      <w:bookmarkStart w:name="_Toc59610452" w:id="139"/>
      <w:bookmarkStart w:name="_Toc1504650929" w:id="140"/>
      <w:bookmarkStart w:name="_Toc2081266624" w:id="141"/>
      <w:bookmarkStart w:name="_Toc163723207" w:id="142"/>
      <w:bookmarkStart w:name="_Toc269199109" w:id="143"/>
      <w:bookmarkStart w:name="_Toc1151945067" w:id="144"/>
      <w:bookmarkStart w:name="_Toc1686517218" w:id="145"/>
      <w:bookmarkStart w:name="_Toc165286652" w:id="146"/>
      <w:bookmarkStart w:name="_Toc1546719345" w:id="147"/>
      <w:r>
        <w:t>DE LA CONTRATACIÓN DE SERVICIO DE DESARROLLO EXTERNO</w:t>
      </w:r>
      <w:bookmarkEnd w:id="139"/>
      <w:bookmarkEnd w:id="140"/>
      <w:bookmarkEnd w:id="141"/>
      <w:bookmarkEnd w:id="142"/>
      <w:bookmarkEnd w:id="143"/>
      <w:bookmarkEnd w:id="144"/>
      <w:bookmarkEnd w:id="145"/>
      <w:bookmarkEnd w:id="146"/>
      <w:bookmarkEnd w:id="147"/>
    </w:p>
    <w:p w:rsidRPr="0060597E" w:rsidR="00474652" w:rsidP="00FB5E7A" w:rsidRDefault="00474652" w14:paraId="53232422" w14:textId="109E38E7">
      <w:pPr>
        <w:pStyle w:val="ItemsNivel1Letra"/>
        <w:numPr>
          <w:ilvl w:val="0"/>
          <w:numId w:val="23"/>
        </w:numPr>
        <w:ind w:left="630" w:hanging="630"/>
      </w:pPr>
      <w:r w:rsidRPr="0060597E">
        <w:t xml:space="preserve">El </w:t>
      </w:r>
      <w:r w:rsidRPr="0060597E" w:rsidR="0013188F">
        <w:t>D</w:t>
      </w:r>
      <w:r w:rsidRPr="0060597E">
        <w:t xml:space="preserve">irector de </w:t>
      </w:r>
      <w:r w:rsidRPr="0060597E" w:rsidR="0013188F">
        <w:t>T</w:t>
      </w:r>
      <w:r w:rsidRPr="0060597E">
        <w:t xml:space="preserve">ecnología de la </w:t>
      </w:r>
      <w:r w:rsidRPr="0060597E" w:rsidR="0013188F">
        <w:t>I</w:t>
      </w:r>
      <w:r w:rsidRPr="0060597E">
        <w:t>nformación validará que los contratos de servicio de desarrollo de software (soluciones informáticas) contemplen lo siguiente:</w:t>
      </w:r>
    </w:p>
    <w:p w:rsidRPr="0060597E" w:rsidR="00474652" w:rsidP="00D24AF3" w:rsidRDefault="28B0DB01" w14:paraId="062E20F2" w14:textId="77777777">
      <w:pPr>
        <w:pStyle w:val="ItemsNivel1Guion"/>
        <w:ind w:left="1260"/>
      </w:pPr>
      <w:r w:rsidRPr="0060597E">
        <w:t>Procedimientos para proteger los bienes de la Cooperativa;</w:t>
      </w:r>
    </w:p>
    <w:p w:rsidRPr="0060597E" w:rsidR="00464CDD" w:rsidP="00D24AF3" w:rsidRDefault="2B6C8E30" w14:paraId="4067BEC9" w14:textId="43F23271">
      <w:pPr>
        <w:pStyle w:val="ItemsNivel1Guion"/>
        <w:ind w:left="1260"/>
      </w:pPr>
      <w:r w:rsidRPr="0060597E">
        <w:t>Cumplimiento de las políticas relacionadas con la gestión de la seguridad de la información</w:t>
      </w:r>
      <w:r w:rsidRPr="0060597E" w:rsidR="23F41A11">
        <w:t xml:space="preserve"> y seguridad física</w:t>
      </w:r>
      <w:r w:rsidRPr="0060597E">
        <w:t>;</w:t>
      </w:r>
    </w:p>
    <w:p w:rsidRPr="0060597E" w:rsidR="00474652" w:rsidP="00D24AF3" w:rsidRDefault="28B0DB01" w14:paraId="69B87AF1" w14:textId="1C5043D9">
      <w:pPr>
        <w:pStyle w:val="ItemsNivel1Guion"/>
        <w:ind w:left="1260"/>
      </w:pPr>
      <w:r w:rsidRPr="0060597E">
        <w:t xml:space="preserve">Definiciones de </w:t>
      </w:r>
      <w:r w:rsidRPr="0060597E" w:rsidR="2B6C8E30">
        <w:t>d</w:t>
      </w:r>
      <w:r w:rsidRPr="0060597E">
        <w:t xml:space="preserve">erechos de </w:t>
      </w:r>
      <w:r w:rsidRPr="0060597E" w:rsidR="2B6C8E30">
        <w:t>p</w:t>
      </w:r>
      <w:r w:rsidRPr="0060597E">
        <w:t xml:space="preserve">ropiedad </w:t>
      </w:r>
      <w:r w:rsidRPr="0060597E" w:rsidR="2B6C8E30">
        <w:t>i</w:t>
      </w:r>
      <w:r w:rsidRPr="0060597E">
        <w:t>ntelectual</w:t>
      </w:r>
      <w:r w:rsidR="007F1E01">
        <w:t>;</w:t>
      </w:r>
    </w:p>
    <w:p w:rsidRPr="0060597E" w:rsidR="00474652" w:rsidP="00D24AF3" w:rsidRDefault="28B0DB01" w14:paraId="65516A6E" w14:textId="4E47A915">
      <w:pPr>
        <w:pStyle w:val="ItemsNivel1Guion"/>
        <w:ind w:left="1260"/>
      </w:pPr>
      <w:r w:rsidRPr="0060597E">
        <w:t>Formas de provisión del servicio ante situaciones de emergencia</w:t>
      </w:r>
      <w:r w:rsidRPr="0060597E" w:rsidR="007F1E01">
        <w:t>; y</w:t>
      </w:r>
      <w:r w:rsidR="007F1E01">
        <w:t>,</w:t>
      </w:r>
    </w:p>
    <w:p w:rsidRPr="0060597E" w:rsidR="00474652" w:rsidP="00D24AF3" w:rsidRDefault="00474652" w14:paraId="7F6CF9F7" w14:textId="77777777">
      <w:pPr>
        <w:pStyle w:val="ItemsNivel1Letra"/>
      </w:pPr>
      <w:r w:rsidRPr="0060597E">
        <w:t>Los proveedores de servicio de desarrollo de software externo se regirán en las políticas y procedimientos estipulados en el Manual para la Gestión de Seguridad de la Información, para acceder a la información confidencial de la Cooperativa.</w:t>
      </w:r>
    </w:p>
    <w:p w:rsidRPr="00DB3E5C" w:rsidR="00174A82" w:rsidP="00456230" w:rsidRDefault="00174A82" w14:paraId="3CFE9A98" w14:textId="77777777">
      <w:pPr>
        <w:spacing w:after="0"/>
        <w:rPr>
          <w:rFonts w:ascii="Arial" w:hAnsi="Arial" w:cs="Arial"/>
          <w:sz w:val="20"/>
          <w:szCs w:val="20"/>
        </w:rPr>
      </w:pPr>
      <w:bookmarkStart w:name="_Toc387159792" w:id="148"/>
      <w:bookmarkStart w:name="_Toc387159892" w:id="149"/>
      <w:bookmarkStart w:name="_Toc387159992" w:id="150"/>
      <w:bookmarkEnd w:id="148"/>
      <w:bookmarkEnd w:id="149"/>
      <w:bookmarkEnd w:id="150"/>
    </w:p>
    <w:p w:rsidRPr="00DB3E5C" w:rsidR="00F648EF" w:rsidP="003B7FC1" w:rsidRDefault="4B9DDD94" w14:paraId="05E12A7D" w14:textId="4D71B073">
      <w:pPr>
        <w:pStyle w:val="Titulo1"/>
        <w:ind w:hanging="720"/>
      </w:pPr>
      <w:bookmarkStart w:name="_Toc44661980" w:id="151"/>
      <w:bookmarkStart w:name="_Toc44141364" w:id="152"/>
      <w:bookmarkStart w:name="_Toc44142189" w:id="153"/>
      <w:bookmarkStart w:name="_Toc59610453" w:id="154"/>
      <w:bookmarkStart w:name="_Toc1737423404" w:id="155"/>
      <w:bookmarkStart w:name="_Toc2012445599" w:id="156"/>
      <w:bookmarkStart w:name="_Toc163723208" w:id="157"/>
      <w:bookmarkStart w:name="_Toc1842812017" w:id="158"/>
      <w:bookmarkStart w:name="_Toc2100855891" w:id="159"/>
      <w:bookmarkStart w:name="_Toc224592334" w:id="160"/>
      <w:bookmarkStart w:name="_Toc165286653" w:id="161"/>
      <w:bookmarkStart w:name="_Toc312348789" w:id="162"/>
      <w:r>
        <w:t>DISPOSICIONES GENERALES</w:t>
      </w:r>
      <w:bookmarkEnd w:id="151"/>
      <w:bookmarkEnd w:id="152"/>
      <w:bookmarkEnd w:id="153"/>
      <w:bookmarkEnd w:id="154"/>
      <w:bookmarkEnd w:id="155"/>
      <w:bookmarkEnd w:id="156"/>
      <w:bookmarkEnd w:id="157"/>
      <w:bookmarkEnd w:id="158"/>
      <w:bookmarkEnd w:id="159"/>
      <w:bookmarkEnd w:id="160"/>
      <w:bookmarkEnd w:id="161"/>
      <w:bookmarkEnd w:id="162"/>
    </w:p>
    <w:p w:rsidRPr="0060597E" w:rsidR="00CD10B7" w:rsidP="00FB5E7A" w:rsidRDefault="00CD10B7" w14:paraId="55B73FF4" w14:textId="0E18A37D">
      <w:pPr>
        <w:pStyle w:val="ItemsNivel1Letra"/>
        <w:numPr>
          <w:ilvl w:val="0"/>
          <w:numId w:val="55"/>
        </w:numPr>
        <w:ind w:left="630" w:hanging="630"/>
        <w:rPr>
          <w:lang w:eastAsia="es-EC"/>
        </w:rPr>
      </w:pPr>
      <w:r w:rsidRPr="0060597E">
        <w:rPr>
          <w:lang w:eastAsia="es-EC"/>
        </w:rPr>
        <w:t>Todos los trabajadores involucrados en el presente proceso, son responsables del cumplimiento obligatorio de lo establecido en este documento;</w:t>
      </w:r>
    </w:p>
    <w:p w:rsidRPr="0060597E" w:rsidR="00CD10B7" w:rsidP="00D24AF3" w:rsidRDefault="00CD10B7" w14:paraId="69FE502C" w14:textId="503A5810">
      <w:pPr>
        <w:pStyle w:val="ItemsNivel1Letra"/>
        <w:rPr>
          <w:lang w:eastAsia="es-EC"/>
        </w:rPr>
      </w:pPr>
      <w:r w:rsidRPr="0060597E">
        <w:rPr>
          <w:lang w:eastAsia="es-EC"/>
        </w:rPr>
        <w:t xml:space="preserve">La inobservancia o incumplimiento de las responsabilidades, políticas y procedimientos derivará en la aplicación de sanciones por parte de la Administración de la Cooperativa, conforme a lo previsto en el Reglamento Interno de Trabajo; </w:t>
      </w:r>
    </w:p>
    <w:p w:rsidRPr="0060597E" w:rsidR="00CD10B7" w:rsidP="00D24AF3" w:rsidRDefault="00CD10B7" w14:paraId="7FD5F544" w14:textId="3A1B6A60">
      <w:pPr>
        <w:pStyle w:val="ItemsNivel1Letra"/>
        <w:rPr>
          <w:lang w:eastAsia="es-EC"/>
        </w:rPr>
      </w:pPr>
      <w:r w:rsidRPr="0060597E">
        <w:rPr>
          <w:lang w:eastAsia="es-EC"/>
        </w:rPr>
        <w:t>Los trabajadores involucrados en el presente proceso, son responsables civil, penal y administrativamente, por las pérdidas que se produjeren ante su inobservancia, errores y/u omisiones a lo determinado en este documento;</w:t>
      </w:r>
    </w:p>
    <w:p w:rsidRPr="0060597E" w:rsidR="00CD10B7" w:rsidP="00D24AF3" w:rsidRDefault="00CD10B7" w14:paraId="4E2F3234" w14:textId="77777777">
      <w:pPr>
        <w:pStyle w:val="ItemsNivel1Letra"/>
        <w:rPr>
          <w:lang w:eastAsia="es-EC"/>
        </w:rPr>
      </w:pPr>
      <w:r w:rsidRPr="0060597E">
        <w:rPr>
          <w:lang w:eastAsia="es-EC"/>
        </w:rPr>
        <w:t>Previo a imponer la sanción a los responsables de los errores u omisiones, el Auditor Interno emitirá un informe que contenga:</w:t>
      </w:r>
    </w:p>
    <w:p w:rsidRPr="0060597E" w:rsidR="00CD10B7" w:rsidP="00D24AF3" w:rsidRDefault="00CD10B7" w14:paraId="03A5E284" w14:textId="77777777">
      <w:pPr>
        <w:pStyle w:val="ItemsNivel1Guion"/>
        <w:ind w:left="1260"/>
      </w:pPr>
      <w:r w:rsidRPr="0060597E">
        <w:t>Antecedentes;</w:t>
      </w:r>
    </w:p>
    <w:p w:rsidRPr="0060597E" w:rsidR="00CD10B7" w:rsidP="00D24AF3" w:rsidRDefault="00CD10B7" w14:paraId="0DEF8B77" w14:textId="77777777">
      <w:pPr>
        <w:pStyle w:val="ItemsNivel1Guion"/>
        <w:ind w:left="1260"/>
      </w:pPr>
      <w:r w:rsidRPr="0060597E">
        <w:t>Disposiciones legales y reglamentarias inobservadas;</w:t>
      </w:r>
    </w:p>
    <w:p w:rsidRPr="0060597E" w:rsidR="00CD10B7" w:rsidP="00D24AF3" w:rsidRDefault="00CD10B7" w14:paraId="39C61FD5" w14:textId="77777777">
      <w:pPr>
        <w:pStyle w:val="ItemsNivel1Guion"/>
        <w:ind w:left="1260"/>
      </w:pPr>
      <w:r w:rsidRPr="0060597E">
        <w:t>Causas que originaron el incumplimiento del proceso establecido en el presente manual;</w:t>
      </w:r>
    </w:p>
    <w:p w:rsidRPr="0060597E" w:rsidR="00CD10B7" w:rsidP="00D24AF3" w:rsidRDefault="00CD10B7" w14:paraId="00C012C9" w14:textId="77777777">
      <w:pPr>
        <w:pStyle w:val="ItemsNivel1Guion"/>
        <w:ind w:left="1260"/>
      </w:pPr>
      <w:r w:rsidRPr="0060597E">
        <w:t>Consecuencias y perjuicios ocasionados;</w:t>
      </w:r>
    </w:p>
    <w:p w:rsidRPr="0060597E" w:rsidR="00CD10B7" w:rsidP="00D24AF3" w:rsidRDefault="00CD10B7" w14:paraId="639D6BC7" w14:textId="77777777">
      <w:pPr>
        <w:pStyle w:val="ItemsNivel1Guion"/>
        <w:ind w:left="1260"/>
      </w:pPr>
      <w:r w:rsidRPr="0060597E">
        <w:t>Responsable(s) del error u omisión; y,</w:t>
      </w:r>
    </w:p>
    <w:p w:rsidRPr="0060597E" w:rsidR="00CD10B7" w:rsidP="00D24AF3" w:rsidRDefault="00CD10B7" w14:paraId="293CAB6E" w14:textId="77777777">
      <w:pPr>
        <w:pStyle w:val="ItemsNivel1Guion"/>
        <w:ind w:left="1260"/>
      </w:pPr>
      <w:r w:rsidRPr="0060597E">
        <w:t>Conclusiones y Recomendaciones.</w:t>
      </w:r>
    </w:p>
    <w:p w:rsidRPr="0060597E" w:rsidR="00CD10B7" w:rsidP="00456230" w:rsidRDefault="00CD10B7" w14:paraId="17895CC0" w14:textId="77777777">
      <w:pPr>
        <w:spacing w:after="0" w:line="240" w:lineRule="auto"/>
        <w:ind w:left="993"/>
        <w:jc w:val="both"/>
        <w:rPr>
          <w:rFonts w:ascii="Arial" w:hAnsi="Arial" w:cs="Arial"/>
        </w:rPr>
      </w:pPr>
    </w:p>
    <w:p w:rsidRPr="00DB3E5C" w:rsidR="00CD10B7" w:rsidP="00D24AF3" w:rsidRDefault="00CD10B7" w14:paraId="2BA4D3EE" w14:textId="7BC3A0DE">
      <w:pPr>
        <w:pStyle w:val="ItemsNivel1Letra"/>
        <w:rPr>
          <w:lang w:eastAsia="es-EC"/>
        </w:rPr>
      </w:pPr>
      <w:r w:rsidRPr="5CF9BFCB">
        <w:rPr>
          <w:lang w:eastAsia="es-EC"/>
        </w:rPr>
        <w:t>El Gerente y/o Consejo de Administración, en base al informe señalado en el literal anterior, adoptarán las acciones que correspondan;</w:t>
      </w:r>
    </w:p>
    <w:p w:rsidRPr="00DB3E5C" w:rsidR="00CD10B7" w:rsidP="00D24AF3" w:rsidRDefault="00CD10B7" w14:paraId="0DFD179E" w14:textId="2453E8FA">
      <w:pPr>
        <w:pStyle w:val="ItemsNivel1Letra"/>
        <w:rPr>
          <w:lang w:eastAsia="es-EC"/>
        </w:rPr>
      </w:pPr>
      <w:r w:rsidRPr="5CF9BFCB">
        <w:rPr>
          <w:lang w:eastAsia="es-EC"/>
        </w:rPr>
        <w:t>La difusión y actualización del presente documento se realizará conforme a lo estipulado en el “Manual para la administración de procesos”; </w:t>
      </w:r>
    </w:p>
    <w:p w:rsidRPr="00DB3E5C" w:rsidR="00CD10B7" w:rsidP="00D24AF3" w:rsidRDefault="00CD10B7" w14:paraId="5CA7CE6D" w14:textId="6EC3D102">
      <w:pPr>
        <w:pStyle w:val="ItemsNivel1Letra"/>
        <w:rPr>
          <w:lang w:eastAsia="es-EC"/>
        </w:rPr>
      </w:pPr>
      <w:r w:rsidRPr="5CF9BFCB">
        <w:rPr>
          <w:lang w:eastAsia="es-EC"/>
        </w:rPr>
        <w:t>El presente documento es de lectura obligatoria para todos los trabajadores de la Cooperativa;</w:t>
      </w:r>
    </w:p>
    <w:p w:rsidRPr="00DB3E5C" w:rsidR="00CD10B7" w:rsidP="00D24AF3" w:rsidRDefault="00CD10B7" w14:paraId="1E6BACA8" w14:textId="0EB8B12C">
      <w:pPr>
        <w:pStyle w:val="ItemsNivel1Letra"/>
        <w:rPr>
          <w:lang w:eastAsia="es-EC"/>
        </w:rPr>
      </w:pPr>
      <w:r w:rsidRPr="5CF9BFCB">
        <w:rPr>
          <w:lang w:eastAsia="es-EC"/>
        </w:rPr>
        <w:t>El Auditor Interno es el responsable de aplicar evaluaciones permanentes sobre el grado de suficiencia de conocimientos, a los trabajadores involucrados en el presente proceso;</w:t>
      </w:r>
    </w:p>
    <w:p w:rsidRPr="00DB3E5C" w:rsidR="00CD10B7" w:rsidP="00D24AF3" w:rsidRDefault="00CD10B7" w14:paraId="4C04B4C2" w14:textId="7DC0BD8E">
      <w:pPr>
        <w:pStyle w:val="ItemsNivel1Letra"/>
        <w:rPr>
          <w:lang w:eastAsia="es-EC"/>
        </w:rPr>
      </w:pPr>
      <w:r w:rsidRPr="5CF9BFCB">
        <w:rPr>
          <w:lang w:eastAsia="es-EC"/>
        </w:rPr>
        <w:t>Las evaluaciones se aplicarán al personal de la oficina matriz y de agencias, de acuerdo a lo previsto en el plan anual de trabajo de Auditoría Interna. Los resultados de las evaluaciones se comunicarán al Gerente;</w:t>
      </w:r>
    </w:p>
    <w:p w:rsidRPr="00DB3E5C" w:rsidR="00CD10B7" w:rsidP="00D24AF3" w:rsidRDefault="00CD10B7" w14:paraId="2A1BA0A1" w14:textId="53320CCA">
      <w:pPr>
        <w:pStyle w:val="ItemsNivel1Letra"/>
        <w:rPr>
          <w:lang w:eastAsia="es-EC"/>
        </w:rPr>
      </w:pPr>
      <w:r w:rsidRPr="5CF9BFCB">
        <w:rPr>
          <w:lang w:eastAsia="es-EC"/>
        </w:rPr>
        <w:t>Las evaluaciones se realizarán in situ con la finalidad de verificar el nivel de conocimientos de cada trabajador. Los cuestionarios de evaluación contendrán como mínimo 10 preguntas entre objetivas y de razonamiento, cada una tendrá un valor de 1 punto, el mismo que se lo transformará a porcentaje;</w:t>
      </w:r>
    </w:p>
    <w:p w:rsidRPr="00DB3E5C" w:rsidR="00CD10B7" w:rsidP="00D24AF3" w:rsidRDefault="00CD10B7" w14:paraId="47B46E5D" w14:textId="683E9000">
      <w:pPr>
        <w:pStyle w:val="ItemsNivel1Letra"/>
        <w:rPr>
          <w:lang w:eastAsia="es-EC"/>
        </w:rPr>
      </w:pPr>
      <w:r w:rsidRPr="5CF9BFCB">
        <w:rPr>
          <w:lang w:eastAsia="es-EC"/>
        </w:rPr>
        <w:t>Cuando un trabajador obtuviese un puntaje inferior al 85%, deberá recibir nuevamente capacitación y rendir una nueva evaluación. Si nuevamente no alcanza el puntaje mínimo, se comunicará al Gerente y éste recomendará las acciones aplicables a cada caso;</w:t>
      </w:r>
    </w:p>
    <w:p w:rsidRPr="00DB3E5C" w:rsidR="00CD10B7" w:rsidP="00D24AF3" w:rsidRDefault="00CD10B7" w14:paraId="00208B14" w14:textId="426586E4">
      <w:pPr>
        <w:pStyle w:val="ItemsNivel1Letra"/>
        <w:rPr>
          <w:lang w:eastAsia="es-EC"/>
        </w:rPr>
      </w:pPr>
      <w:r w:rsidRPr="5CF9BFCB">
        <w:rPr>
          <w:lang w:eastAsia="es-EC"/>
        </w:rPr>
        <w:t>El Gerente puede asumir todas las atribuciones otorgadas a los trabajadores de la Cooperativa, previstas en el presente documento; y,</w:t>
      </w:r>
    </w:p>
    <w:p w:rsidRPr="00B43097" w:rsidR="00490BA3" w:rsidP="00B43097" w:rsidRDefault="00CD10B7" w14:paraId="6AF8EBD7" w14:textId="089232AA">
      <w:pPr>
        <w:pStyle w:val="ItemsNivel1Letra"/>
        <w:rPr>
          <w:sz w:val="20"/>
          <w:szCs w:val="20"/>
          <w:lang w:eastAsia="es-EC"/>
        </w:rPr>
      </w:pPr>
      <w:r w:rsidRPr="5CF9BFCB">
        <w:rPr>
          <w:lang w:eastAsia="es-EC"/>
        </w:rPr>
        <w:t>El Gerente es el único autorizado para excepcionar las políticas y procedimientos establecidos en el presente documento.</w:t>
      </w:r>
    </w:p>
    <w:p w:rsidRPr="00F2715D" w:rsidR="00F2715D" w:rsidP="00F2715D" w:rsidRDefault="00F2715D" w14:paraId="1C6DC140" w14:textId="77777777">
      <w:pPr>
        <w:pStyle w:val="ItemsNivel1Letra"/>
        <w:rPr>
          <w:sz w:val="20"/>
          <w:szCs w:val="20"/>
          <w:lang w:eastAsia="es-EC"/>
        </w:rPr>
      </w:pPr>
    </w:p>
    <w:p w:rsidRPr="00270AFB" w:rsidR="00F648EF" w:rsidP="00270AFB" w:rsidRDefault="4B9DDD94" w14:paraId="45EB644B" w14:textId="49A6BDB2">
      <w:pPr>
        <w:pStyle w:val="Titulo1"/>
      </w:pPr>
      <w:bookmarkStart w:name="_Toc44661981" w:id="163"/>
      <w:bookmarkStart w:name="_Toc386204265" w:id="164"/>
      <w:bookmarkStart w:name="_Toc44141365" w:id="165"/>
      <w:bookmarkStart w:name="_Toc44142190" w:id="166"/>
      <w:bookmarkStart w:name="_Toc59610454" w:id="167"/>
      <w:bookmarkStart w:name="_Toc460411915" w:id="168"/>
      <w:bookmarkStart w:name="_Toc966457898" w:id="169"/>
      <w:bookmarkStart w:name="_Toc163723209" w:id="170"/>
      <w:bookmarkStart w:name="_Toc548836440" w:id="171"/>
      <w:bookmarkStart w:name="_Toc753749608" w:id="172"/>
      <w:bookmarkStart w:name="_Toc1668408239" w:id="173"/>
      <w:bookmarkStart w:name="_Toc165286654" w:id="174"/>
      <w:bookmarkStart w:name="_Toc1246402625" w:id="175"/>
      <w:r>
        <w:t>DISPOSICIONES TRANSITORIAS</w:t>
      </w:r>
      <w:bookmarkEnd w:id="163"/>
      <w:bookmarkEnd w:id="164"/>
      <w:bookmarkEnd w:id="165"/>
      <w:bookmarkEnd w:id="166"/>
      <w:bookmarkEnd w:id="167"/>
      <w:bookmarkEnd w:id="168"/>
      <w:bookmarkEnd w:id="169"/>
      <w:bookmarkEnd w:id="170"/>
      <w:bookmarkEnd w:id="171"/>
      <w:bookmarkEnd w:id="172"/>
      <w:bookmarkEnd w:id="173"/>
      <w:bookmarkEnd w:id="174"/>
      <w:bookmarkEnd w:id="175"/>
    </w:p>
    <w:p w:rsidRPr="0060597E" w:rsidR="006D381F" w:rsidP="00FB5E7A" w:rsidRDefault="00F648EF" w14:paraId="113F6951" w14:textId="77777777">
      <w:pPr>
        <w:pStyle w:val="ItemsNivel1Letra"/>
        <w:numPr>
          <w:ilvl w:val="0"/>
          <w:numId w:val="56"/>
        </w:numPr>
        <w:ind w:left="630" w:hanging="630"/>
        <w:rPr>
          <w:lang w:eastAsia="es-EC"/>
        </w:rPr>
      </w:pPr>
      <w:r w:rsidRPr="0060597E">
        <w:rPr>
          <w:lang w:eastAsia="es-EC"/>
        </w:rPr>
        <w:t>El presente documento entrará en vigencia a partir de la aprobación por parte del Consejo de Administración</w:t>
      </w:r>
      <w:r w:rsidRPr="0060597E" w:rsidR="003164C7">
        <w:rPr>
          <w:lang w:eastAsia="es-EC"/>
        </w:rPr>
        <w:t xml:space="preserve"> quedando sin efecto la versión anterior</w:t>
      </w:r>
      <w:r w:rsidRPr="0060597E" w:rsidR="004E2057">
        <w:rPr>
          <w:lang w:eastAsia="es-EC"/>
        </w:rPr>
        <w:t>;</w:t>
      </w:r>
    </w:p>
    <w:p w:rsidRPr="0060597E" w:rsidR="00F648EF" w:rsidP="00D24AF3" w:rsidRDefault="00B17999" w14:paraId="72737C8A" w14:textId="15FD441D">
      <w:pPr>
        <w:pStyle w:val="ItemsNivel1Letra"/>
        <w:rPr>
          <w:lang w:eastAsia="es-EC"/>
        </w:rPr>
      </w:pPr>
      <w:r w:rsidRPr="0060597E">
        <w:rPr>
          <w:lang w:eastAsia="es-EC"/>
        </w:rPr>
        <w:t>D</w:t>
      </w:r>
      <w:r w:rsidRPr="0060597E" w:rsidR="006D381F">
        <w:rPr>
          <w:lang w:eastAsia="es-EC"/>
        </w:rPr>
        <w:t xml:space="preserve">erogar </w:t>
      </w:r>
      <w:r w:rsidRPr="0060597E" w:rsidR="00B70FBE">
        <w:rPr>
          <w:lang w:eastAsia="es-EC"/>
        </w:rPr>
        <w:t>la versión anterior</w:t>
      </w:r>
      <w:r w:rsidRPr="0060597E" w:rsidR="006D381F">
        <w:rPr>
          <w:lang w:eastAsia="es-EC"/>
        </w:rPr>
        <w:t xml:space="preserve"> </w:t>
      </w:r>
      <w:r w:rsidRPr="0060597E" w:rsidR="00B70FBE">
        <w:rPr>
          <w:lang w:eastAsia="es-EC"/>
        </w:rPr>
        <w:t>“</w:t>
      </w:r>
      <w:r w:rsidRPr="0060597E" w:rsidR="006D381F">
        <w:rPr>
          <w:lang w:eastAsia="es-EC"/>
        </w:rPr>
        <w:t>Manual para el Desarrollo e Implementación de Soluciones Informáticas V_</w:t>
      </w:r>
      <w:r w:rsidRPr="0060597E" w:rsidR="00677399">
        <w:rPr>
          <w:lang w:eastAsia="es-EC"/>
        </w:rPr>
        <w:t>0</w:t>
      </w:r>
      <w:r w:rsidRPr="0060597E" w:rsidR="006D381F">
        <w:rPr>
          <w:lang w:eastAsia="es-EC"/>
        </w:rPr>
        <w:t>1_20</w:t>
      </w:r>
      <w:r w:rsidRPr="0060597E" w:rsidR="00677399">
        <w:rPr>
          <w:lang w:eastAsia="es-EC"/>
        </w:rPr>
        <w:t>21</w:t>
      </w:r>
      <w:r w:rsidRPr="0060597E" w:rsidR="00B70FBE">
        <w:rPr>
          <w:lang w:eastAsia="es-EC"/>
        </w:rPr>
        <w:t>”</w:t>
      </w:r>
      <w:r w:rsidRPr="0060597E" w:rsidR="006D381F">
        <w:rPr>
          <w:lang w:eastAsia="es-EC"/>
        </w:rPr>
        <w:t>; y,</w:t>
      </w:r>
    </w:p>
    <w:p w:rsidRPr="0060597E" w:rsidR="00F648EF" w:rsidP="00D24AF3" w:rsidRDefault="00F648EF" w14:paraId="537DBE88" w14:textId="704D2CDB">
      <w:pPr>
        <w:pStyle w:val="ItemsNivel1Letra"/>
        <w:rPr>
          <w:lang w:eastAsia="es-EC"/>
        </w:rPr>
      </w:pPr>
      <w:r w:rsidRPr="0060597E">
        <w:rPr>
          <w:lang w:eastAsia="es-EC"/>
        </w:rPr>
        <w:t>Se deroga toda disposición interna que se contraponga a lo previsto en este documento;</w:t>
      </w:r>
    </w:p>
    <w:p w:rsidRPr="00DB3E5C" w:rsidR="00CD10B7" w:rsidP="00456230" w:rsidRDefault="00CD10B7" w14:paraId="0929F846" w14:textId="77777777">
      <w:pPr>
        <w:spacing w:after="0"/>
        <w:rPr>
          <w:rFonts w:ascii="Arial" w:hAnsi="Arial" w:cs="Arial"/>
          <w:sz w:val="20"/>
          <w:szCs w:val="20"/>
        </w:rPr>
      </w:pPr>
    </w:p>
    <w:p w:rsidRPr="00270AFB" w:rsidR="00CD10B7" w:rsidP="00270AFB" w:rsidRDefault="4B9DDD94" w14:paraId="18E7880B" w14:textId="31F0A9B7">
      <w:pPr>
        <w:pStyle w:val="Titulo1"/>
        <w:rPr>
          <w:lang w:eastAsia="es-EC"/>
        </w:rPr>
      </w:pPr>
      <w:bookmarkStart w:name="_Toc58430230" w:id="176"/>
      <w:bookmarkStart w:name="_Toc59610455" w:id="177"/>
      <w:bookmarkStart w:name="_Toc1276911569" w:id="178"/>
      <w:bookmarkStart w:name="_Toc171479821" w:id="179"/>
      <w:bookmarkStart w:name="_Toc163723210" w:id="180"/>
      <w:bookmarkStart w:name="_Toc691257093" w:id="181"/>
      <w:bookmarkStart w:name="_Toc490642850" w:id="182"/>
      <w:bookmarkStart w:name="_Toc1207575645" w:id="183"/>
      <w:bookmarkStart w:name="_Toc165286655" w:id="184"/>
      <w:bookmarkStart w:name="_Toc1724187060" w:id="185"/>
      <w:r w:rsidRPr="5E3F4570">
        <w:rPr>
          <w:lang w:eastAsia="es-EC"/>
        </w:rPr>
        <w:t>NORMATIVA INTERNA RELACIONADA</w:t>
      </w:r>
      <w:bookmarkEnd w:id="176"/>
      <w:bookmarkEnd w:id="177"/>
      <w:bookmarkEnd w:id="178"/>
      <w:bookmarkEnd w:id="179"/>
      <w:bookmarkEnd w:id="180"/>
      <w:bookmarkEnd w:id="181"/>
      <w:bookmarkEnd w:id="182"/>
      <w:bookmarkEnd w:id="183"/>
      <w:bookmarkEnd w:id="184"/>
      <w:bookmarkEnd w:id="185"/>
    </w:p>
    <w:p w:rsidRPr="00B8657E" w:rsidR="008B5A2B" w:rsidP="00D24AF3" w:rsidRDefault="008B5A2B" w14:paraId="09A19406" w14:textId="3838DB5D">
      <w:pPr>
        <w:pStyle w:val="ItemsNivel1Guion"/>
        <w:rPr>
          <w:lang w:val="es-MX"/>
        </w:rPr>
      </w:pPr>
      <w:r w:rsidRPr="00B8657E">
        <w:rPr>
          <w:lang w:val="es-MX"/>
        </w:rPr>
        <w:t>Manual para la gestión de la seguridad de la información;</w:t>
      </w:r>
    </w:p>
    <w:p w:rsidRPr="00B8657E" w:rsidR="00CD10B7" w:rsidP="00D24AF3" w:rsidRDefault="00CD10B7" w14:paraId="055ACF90" w14:textId="5D726BE2">
      <w:pPr>
        <w:pStyle w:val="ItemsNivel1Guion"/>
        <w:rPr>
          <w:lang w:val="es-MX"/>
        </w:rPr>
      </w:pPr>
      <w:r w:rsidRPr="00B8657E">
        <w:rPr>
          <w:lang w:val="es-MX"/>
        </w:rPr>
        <w:t>Manual de Tecnología; y,</w:t>
      </w:r>
    </w:p>
    <w:p w:rsidRPr="00B8657E" w:rsidR="00574441" w:rsidP="00D24AF3" w:rsidRDefault="00CD10B7" w14:paraId="1A033FC0" w14:textId="25994CDC">
      <w:pPr>
        <w:pStyle w:val="ItemsNivel1Guion"/>
      </w:pPr>
      <w:r w:rsidRPr="00B8657E">
        <w:rPr>
          <w:lang w:val="es-MX"/>
        </w:rPr>
        <w:t>Reglamento del Comité de Tecnología.</w:t>
      </w:r>
    </w:p>
    <w:p w:rsidR="00295B39" w:rsidP="00295B39" w:rsidRDefault="00295B39" w14:paraId="4F57B651" w14:textId="77777777">
      <w:pPr>
        <w:pStyle w:val="Ttulo1"/>
        <w:spacing w:before="0"/>
        <w:ind w:left="851"/>
        <w:rPr>
          <w:rFonts w:ascii="Arial" w:hAnsi="Arial" w:cs="Arial"/>
          <w:color w:val="auto"/>
          <w:sz w:val="22"/>
          <w:szCs w:val="22"/>
        </w:rPr>
        <w:sectPr w:rsidR="00295B39" w:rsidSect="00A607D6">
          <w:headerReference w:type="even" r:id="rId23"/>
          <w:headerReference w:type="default" r:id="rId24"/>
          <w:footerReference w:type="even" r:id="rId25"/>
          <w:footerReference w:type="default" r:id="rId26"/>
          <w:footerReference w:type="first" r:id="rId27"/>
          <w:pgSz w:w="12240" w:h="15840" w:orient="portrait" w:code="123"/>
          <w:pgMar w:top="1418" w:right="1701" w:bottom="1418" w:left="1701" w:header="567" w:footer="567" w:gutter="0"/>
          <w:pgNumType w:start="2"/>
          <w:cols w:space="708"/>
          <w:titlePg/>
          <w:docGrid w:linePitch="360"/>
        </w:sectPr>
      </w:pPr>
      <w:bookmarkStart w:name="_Toc44661982" w:id="186"/>
      <w:bookmarkStart w:name="_Toc44141366" w:id="187"/>
      <w:bookmarkStart w:name="_Toc44142191" w:id="188"/>
      <w:bookmarkStart w:name="_Toc59610456" w:id="189"/>
    </w:p>
    <w:p w:rsidR="00574441" w:rsidP="00F37A4D" w:rsidRDefault="16EF6CCD" w14:paraId="502012F6" w14:textId="172249DD">
      <w:pPr>
        <w:pStyle w:val="Titulo1"/>
        <w:rPr>
          <w:sz w:val="20"/>
          <w:szCs w:val="20"/>
        </w:rPr>
      </w:pPr>
      <w:bookmarkStart w:name="_Toc907454100" w:id="190"/>
      <w:bookmarkStart w:name="_Toc807905110" w:id="191"/>
      <w:bookmarkStart w:name="_Toc163723211" w:id="192"/>
      <w:bookmarkStart w:name="_Toc1412774134" w:id="193"/>
      <w:bookmarkStart w:name="_Toc639634312" w:id="194"/>
      <w:bookmarkStart w:name="_Toc521987294" w:id="195"/>
      <w:bookmarkStart w:name="_Toc165286656" w:id="196"/>
      <w:bookmarkStart w:name="_Toc667312103" w:id="197"/>
      <w:bookmarkStart w:name="_Hlk164262682" w:id="198"/>
      <w:r>
        <w:t>DIAGRAMA</w:t>
      </w:r>
      <w:r w:rsidR="21731C81">
        <w:t>S</w:t>
      </w:r>
      <w:r>
        <w:t xml:space="preserve"> DE </w:t>
      </w:r>
      <w:bookmarkEnd w:id="186"/>
      <w:bookmarkEnd w:id="187"/>
      <w:bookmarkEnd w:id="188"/>
      <w:bookmarkEnd w:id="189"/>
      <w:r>
        <w:t>PROCESO</w:t>
      </w:r>
      <w:bookmarkStart w:name="_Hlk163725101" w:id="199"/>
      <w:bookmarkEnd w:id="190"/>
      <w:bookmarkEnd w:id="191"/>
      <w:bookmarkEnd w:id="192"/>
      <w:bookmarkEnd w:id="193"/>
      <w:bookmarkEnd w:id="194"/>
      <w:bookmarkEnd w:id="195"/>
      <w:bookmarkEnd w:id="196"/>
      <w:bookmarkEnd w:id="197"/>
    </w:p>
    <w:p w:rsidR="6B6D592E" w:rsidP="00F37A4D" w:rsidRDefault="00C46D52" w14:paraId="1A3513E1" w14:textId="1DC59223">
      <w:pPr>
        <w:pStyle w:val="Titulo2"/>
        <w:rPr>
          <w:sz w:val="20"/>
          <w:szCs w:val="20"/>
        </w:rPr>
      </w:pPr>
      <w:bookmarkStart w:name="_Toc44141367" w:id="200"/>
      <w:bookmarkStart w:name="_Toc44142192" w:id="201"/>
      <w:bookmarkStart w:name="_Toc59610459" w:id="202"/>
      <w:bookmarkStart w:name="_Toc1508358362" w:id="203"/>
      <w:bookmarkStart w:name="_Toc679415713" w:id="204"/>
      <w:bookmarkStart w:name="_Hlk163656191" w:id="205"/>
      <w:bookmarkStart w:name="_Toc163723212" w:id="206"/>
      <w:bookmarkStart w:name="_Toc164076047" w:id="207"/>
      <w:bookmarkStart w:name="_Toc213257173" w:id="208"/>
      <w:bookmarkStart w:name="_Toc1695559449" w:id="209"/>
      <w:bookmarkStart w:name="_Toc165286657" w:id="210"/>
      <w:bookmarkStart w:name="_Toc1579002484" w:id="211"/>
      <w:r>
        <w:rPr>
          <w:noProof/>
        </w:rPr>
        <w:drawing>
          <wp:anchor distT="0" distB="0" distL="114300" distR="114300" simplePos="0" relativeHeight="251658244" behindDoc="0" locked="0" layoutInCell="1" allowOverlap="1" wp14:anchorId="0695B494" wp14:editId="7D50F8A7">
            <wp:simplePos x="0" y="0"/>
            <wp:positionH relativeFrom="column">
              <wp:posOffset>1203960</wp:posOffset>
            </wp:positionH>
            <wp:positionV relativeFrom="paragraph">
              <wp:posOffset>318135</wp:posOffset>
            </wp:positionV>
            <wp:extent cx="5857875" cy="3818890"/>
            <wp:effectExtent l="0" t="0" r="9525" b="0"/>
            <wp:wrapSquare wrapText="bothSides"/>
            <wp:docPr id="1241251213" name="Imagen 124125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7875" cy="3818890"/>
                    </a:xfrm>
                    <a:prstGeom prst="rect">
                      <a:avLst/>
                    </a:prstGeom>
                  </pic:spPr>
                </pic:pic>
              </a:graphicData>
            </a:graphic>
            <wp14:sizeRelH relativeFrom="margin">
              <wp14:pctWidth>0</wp14:pctWidth>
            </wp14:sizeRelH>
            <wp14:sizeRelV relativeFrom="margin">
              <wp14:pctHeight>0</wp14:pctHeight>
            </wp14:sizeRelV>
          </wp:anchor>
        </w:drawing>
      </w:r>
      <w:r w:rsidRPr="176003FF" w:rsidR="1366431D">
        <w:rPr>
          <w:sz w:val="20"/>
          <w:szCs w:val="20"/>
        </w:rPr>
        <w:t xml:space="preserve">Análisis de requerimientos y factibilidades de </w:t>
      </w:r>
      <w:r w:rsidRPr="176003FF" w:rsidR="0113E638">
        <w:rPr>
          <w:sz w:val="20"/>
          <w:szCs w:val="20"/>
        </w:rPr>
        <w:t>soluciones informáticas</w:t>
      </w:r>
      <w:bookmarkStart w:name="_Hlk163656125" w:id="212"/>
      <w:bookmarkEnd w:id="200"/>
      <w:bookmarkEnd w:id="201"/>
      <w:bookmarkEnd w:id="202"/>
      <w:bookmarkEnd w:id="203"/>
      <w:bookmarkEnd w:id="204"/>
      <w:bookmarkEnd w:id="205"/>
      <w:bookmarkEnd w:id="206"/>
      <w:bookmarkEnd w:id="207"/>
      <w:bookmarkEnd w:id="208"/>
      <w:bookmarkEnd w:id="209"/>
      <w:bookmarkEnd w:id="210"/>
      <w:bookmarkEnd w:id="211"/>
    </w:p>
    <w:p w:rsidR="5417CC51" w:rsidP="6B6D592E" w:rsidRDefault="00FC7171" w14:paraId="4101FB6D" w14:textId="4B7C73CF">
      <w:r>
        <w:rPr>
          <w:noProof/>
        </w:rPr>
        <w:drawing>
          <wp:inline distT="0" distB="0" distL="0" distR="0" wp14:anchorId="0073A2E5" wp14:editId="7282507C">
            <wp:extent cx="8257540" cy="4057015"/>
            <wp:effectExtent l="0" t="0" r="0" b="635"/>
            <wp:docPr id="1631030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9">
                      <a:extLst>
                        <a:ext uri="{28A0092B-C50C-407E-A947-70E740481C1C}">
                          <a14:useLocalDpi xmlns:a14="http://schemas.microsoft.com/office/drawing/2010/main" val="0"/>
                        </a:ext>
                      </a:extLst>
                    </a:blip>
                    <a:stretch>
                      <a:fillRect/>
                    </a:stretch>
                  </pic:blipFill>
                  <pic:spPr>
                    <a:xfrm>
                      <a:off x="0" y="0"/>
                      <a:ext cx="8257540" cy="4057015"/>
                    </a:xfrm>
                    <a:prstGeom prst="rect">
                      <a:avLst/>
                    </a:prstGeom>
                  </pic:spPr>
                </pic:pic>
              </a:graphicData>
            </a:graphic>
          </wp:inline>
        </w:drawing>
      </w:r>
    </w:p>
    <w:p w:rsidR="001E5BF4" w:rsidP="372A5343" w:rsidRDefault="001E5BF4" w14:paraId="37EA7258" w14:textId="4E073619">
      <w:pPr>
        <w:spacing w:after="0"/>
      </w:pPr>
    </w:p>
    <w:p w:rsidR="001E5BF4" w:rsidP="00F37A4D" w:rsidRDefault="12DCB876" w14:paraId="309A2C13" w14:textId="3793225B">
      <w:pPr>
        <w:pStyle w:val="Titulo2"/>
        <w:rPr>
          <w:b w:val="0"/>
          <w:bCs w:val="0"/>
          <w:color w:val="00B050"/>
        </w:rPr>
      </w:pPr>
      <w:bookmarkStart w:name="_Toc1542737527" w:id="213"/>
      <w:bookmarkStart w:name="_Toc165286658" w:id="214"/>
      <w:bookmarkStart w:name="_Toc1000598626" w:id="215"/>
      <w:r w:rsidRPr="5E3F4570">
        <w:rPr>
          <w:color w:val="00B050"/>
        </w:rPr>
        <w:t>Planificación técnica inicial</w:t>
      </w:r>
      <w:bookmarkEnd w:id="213"/>
      <w:bookmarkEnd w:id="214"/>
      <w:bookmarkEnd w:id="215"/>
    </w:p>
    <w:p w:rsidR="001E5BF4" w:rsidP="372A5343" w:rsidRDefault="637D397E" w14:paraId="624D2149" w14:textId="55F21754">
      <w:pPr>
        <w:spacing w:after="0"/>
      </w:pPr>
      <w:r>
        <w:rPr>
          <w:noProof/>
        </w:rPr>
        <w:drawing>
          <wp:inline distT="0" distB="0" distL="0" distR="0" wp14:anchorId="320B56E4" wp14:editId="27BA9E38">
            <wp:extent cx="7658100" cy="2712254"/>
            <wp:effectExtent l="0" t="0" r="0" b="0"/>
            <wp:docPr id="446664613" name="Picture 117739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97766"/>
                    <pic:cNvPicPr/>
                  </pic:nvPicPr>
                  <pic:blipFill>
                    <a:blip r:embed="rId30" cstate="print">
                      <a:extLst>
                        <a:ext uri="{28A0092B-C50C-407E-A947-70E740481C1C}">
                          <a14:useLocalDpi xmlns:a14="http://schemas.microsoft.com/office/drawing/2010/main" val="0"/>
                        </a:ext>
                      </a:extLst>
                    </a:blip>
                    <a:srcRect b="30612"/>
                    <a:stretch>
                      <a:fillRect/>
                    </a:stretch>
                  </pic:blipFill>
                  <pic:spPr>
                    <a:xfrm>
                      <a:off x="0" y="0"/>
                      <a:ext cx="7658100" cy="2712254"/>
                    </a:xfrm>
                    <a:prstGeom prst="rect">
                      <a:avLst/>
                    </a:prstGeom>
                  </pic:spPr>
                </pic:pic>
              </a:graphicData>
            </a:graphic>
          </wp:inline>
        </w:drawing>
      </w:r>
    </w:p>
    <w:p w:rsidR="001E5BF4" w:rsidP="372A5343" w:rsidRDefault="001E5BF4" w14:paraId="27568838" w14:textId="74C380D9">
      <w:pPr>
        <w:spacing w:after="0"/>
      </w:pPr>
      <w:r>
        <w:br w:type="page"/>
      </w:r>
    </w:p>
    <w:p w:rsidR="001E5BF4" w:rsidP="00F37A4D" w:rsidRDefault="12DCB876" w14:paraId="2E81D288" w14:textId="08753CD1">
      <w:pPr>
        <w:pStyle w:val="Titulo2"/>
        <w:rPr>
          <w:b w:val="0"/>
          <w:bCs w:val="0"/>
          <w:color w:val="00B050"/>
        </w:rPr>
      </w:pPr>
      <w:bookmarkStart w:name="_Toc1003460563" w:id="216"/>
      <w:bookmarkStart w:name="_Toc165286659" w:id="217"/>
      <w:bookmarkStart w:name="_Toc1005502216" w:id="218"/>
      <w:r w:rsidRPr="5E3F4570">
        <w:rPr>
          <w:color w:val="00B050"/>
        </w:rPr>
        <w:t xml:space="preserve">Planificación de </w:t>
      </w:r>
      <w:r w:rsidRPr="5E3F4570" w:rsidR="61CC18AA">
        <w:rPr>
          <w:color w:val="00B050"/>
        </w:rPr>
        <w:t>Sprint</w:t>
      </w:r>
      <w:bookmarkEnd w:id="216"/>
      <w:bookmarkEnd w:id="217"/>
      <w:bookmarkEnd w:id="218"/>
    </w:p>
    <w:p w:rsidR="001E5BF4" w:rsidP="372A5343" w:rsidRDefault="0007744D" w14:paraId="06CCA74C" w14:textId="5878B933">
      <w:pPr>
        <w:spacing w:after="0"/>
      </w:pPr>
      <w:r w:rsidRPr="0007744D">
        <w:rPr>
          <w:noProof/>
        </w:rPr>
        <w:drawing>
          <wp:inline distT="0" distB="0" distL="0" distR="0" wp14:anchorId="2A65BAA3" wp14:editId="16382B3C">
            <wp:extent cx="8257540" cy="3451225"/>
            <wp:effectExtent l="0" t="0" r="0" b="0"/>
            <wp:docPr id="640889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9759" name=""/>
                    <pic:cNvPicPr/>
                  </pic:nvPicPr>
                  <pic:blipFill>
                    <a:blip r:embed="rId31"/>
                    <a:stretch>
                      <a:fillRect/>
                    </a:stretch>
                  </pic:blipFill>
                  <pic:spPr>
                    <a:xfrm>
                      <a:off x="0" y="0"/>
                      <a:ext cx="8257540" cy="3451225"/>
                    </a:xfrm>
                    <a:prstGeom prst="rect">
                      <a:avLst/>
                    </a:prstGeom>
                  </pic:spPr>
                </pic:pic>
              </a:graphicData>
            </a:graphic>
          </wp:inline>
        </w:drawing>
      </w:r>
    </w:p>
    <w:p w:rsidR="001E5BF4" w:rsidP="372A5343" w:rsidRDefault="001E5BF4" w14:paraId="12B37F9B" w14:textId="05B34D07">
      <w:pPr>
        <w:spacing w:after="0"/>
      </w:pPr>
    </w:p>
    <w:p w:rsidR="00152211" w:rsidP="372A5343" w:rsidRDefault="00152211" w14:paraId="0E82FD49" w14:textId="77777777">
      <w:pPr>
        <w:spacing w:after="0"/>
      </w:pPr>
    </w:p>
    <w:p w:rsidR="00152211" w:rsidP="372A5343" w:rsidRDefault="00152211" w14:paraId="59A9ABE7" w14:textId="77777777">
      <w:pPr>
        <w:spacing w:after="0"/>
      </w:pPr>
    </w:p>
    <w:p w:rsidR="00F37A4D" w:rsidP="372A5343" w:rsidRDefault="00F37A4D" w14:paraId="396B3368" w14:textId="77777777">
      <w:pPr>
        <w:spacing w:after="0"/>
      </w:pPr>
    </w:p>
    <w:p w:rsidR="001E5BF4" w:rsidP="00A5445E" w:rsidRDefault="220DBA33" w14:paraId="4509F133" w14:textId="5CD14C1B">
      <w:pPr>
        <w:pStyle w:val="Titulo2"/>
        <w:rPr>
          <w:b w:val="0"/>
          <w:bCs w:val="0"/>
        </w:rPr>
      </w:pPr>
      <w:bookmarkStart w:name="_Toc2074645025" w:id="219"/>
      <w:bookmarkStart w:name="_Toc165286660" w:id="220"/>
      <w:bookmarkStart w:name="_Toc2145544895" w:id="221"/>
      <w:r>
        <w:t>Diseño de soluciones informáticas</w:t>
      </w:r>
      <w:bookmarkEnd w:id="219"/>
      <w:bookmarkEnd w:id="220"/>
      <w:bookmarkEnd w:id="221"/>
    </w:p>
    <w:p w:rsidR="001E5BF4" w:rsidP="000D5682" w:rsidRDefault="002D456A" w14:paraId="4E7161F8" w14:textId="044B2BC6">
      <w:pPr>
        <w:spacing w:after="0"/>
        <w:jc w:val="center"/>
      </w:pPr>
      <w:r w:rsidRPr="002D456A">
        <w:drawing>
          <wp:inline distT="0" distB="0" distL="0" distR="0" wp14:anchorId="52DB0CF1" wp14:editId="6105C856">
            <wp:extent cx="3996874" cy="3942892"/>
            <wp:effectExtent l="0" t="0" r="3810" b="635"/>
            <wp:docPr id="334202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2292" name=""/>
                    <pic:cNvPicPr/>
                  </pic:nvPicPr>
                  <pic:blipFill>
                    <a:blip r:embed="rId32"/>
                    <a:stretch>
                      <a:fillRect/>
                    </a:stretch>
                  </pic:blipFill>
                  <pic:spPr>
                    <a:xfrm>
                      <a:off x="0" y="0"/>
                      <a:ext cx="4008600" cy="3954459"/>
                    </a:xfrm>
                    <a:prstGeom prst="rect">
                      <a:avLst/>
                    </a:prstGeom>
                  </pic:spPr>
                </pic:pic>
              </a:graphicData>
            </a:graphic>
          </wp:inline>
        </w:drawing>
      </w:r>
    </w:p>
    <w:p w:rsidR="001E5BF4" w:rsidP="00B45B2E" w:rsidRDefault="001E5BF4" w14:paraId="69842683" w14:textId="30758ED4">
      <w:pPr>
        <w:spacing w:after="0"/>
        <w:jc w:val="center"/>
      </w:pPr>
    </w:p>
    <w:p w:rsidR="562183C8" w:rsidP="00A963BE" w:rsidRDefault="002775F0" w14:paraId="4AE3286F" w14:textId="527A717E">
      <w:pPr>
        <w:spacing w:after="0"/>
        <w:jc w:val="center"/>
      </w:pPr>
      <w:r w:rsidRPr="002775F0">
        <w:drawing>
          <wp:inline distT="0" distB="0" distL="0" distR="0" wp14:anchorId="3E60D5CD" wp14:editId="26C352D2">
            <wp:extent cx="8257540" cy="4867910"/>
            <wp:effectExtent l="0" t="0" r="0" b="8890"/>
            <wp:docPr id="67501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5752" name=""/>
                    <pic:cNvPicPr/>
                  </pic:nvPicPr>
                  <pic:blipFill>
                    <a:blip r:embed="rId33"/>
                    <a:stretch>
                      <a:fillRect/>
                    </a:stretch>
                  </pic:blipFill>
                  <pic:spPr>
                    <a:xfrm>
                      <a:off x="0" y="0"/>
                      <a:ext cx="8257540" cy="4867910"/>
                    </a:xfrm>
                    <a:prstGeom prst="rect">
                      <a:avLst/>
                    </a:prstGeom>
                  </pic:spPr>
                </pic:pic>
              </a:graphicData>
            </a:graphic>
          </wp:inline>
        </w:drawing>
      </w:r>
    </w:p>
    <w:p w:rsidR="562183C8" w:rsidP="562183C8" w:rsidRDefault="562183C8" w14:paraId="41CE8BBA" w14:textId="19B1EEB2">
      <w:pPr>
        <w:spacing w:after="0"/>
      </w:pPr>
    </w:p>
    <w:p w:rsidR="562183C8" w:rsidP="562183C8" w:rsidRDefault="562183C8" w14:paraId="02D969FA" w14:textId="0C8B46B8">
      <w:pPr>
        <w:spacing w:after="0"/>
      </w:pPr>
    </w:p>
    <w:p w:rsidR="001E5BF4" w:rsidP="00A5445E" w:rsidRDefault="12DCB876" w14:paraId="55D155BD" w14:textId="05262CEF">
      <w:pPr>
        <w:pStyle w:val="Titulo2"/>
        <w:rPr>
          <w:b w:val="0"/>
          <w:bCs w:val="0"/>
        </w:rPr>
      </w:pPr>
      <w:bookmarkStart w:name="_Toc868140840" w:id="222"/>
      <w:bookmarkStart w:name="_Toc165286661" w:id="223"/>
      <w:bookmarkStart w:name="_Toc946086912" w:id="224"/>
      <w:r>
        <w:t>Desarrollo de soluciones informáticas</w:t>
      </w:r>
      <w:bookmarkEnd w:id="222"/>
      <w:bookmarkEnd w:id="223"/>
      <w:bookmarkEnd w:id="224"/>
      <w:r w:rsidR="3012380D">
        <w:t xml:space="preserve"> </w:t>
      </w:r>
    </w:p>
    <w:p w:rsidR="001E5BF4" w:rsidP="00B213AB" w:rsidRDefault="00121E62" w14:paraId="194F9631" w14:textId="090BF162">
      <w:pPr>
        <w:spacing w:after="0"/>
        <w:jc w:val="center"/>
      </w:pPr>
      <w:r w:rsidRPr="00121E62">
        <w:drawing>
          <wp:inline distT="0" distB="0" distL="0" distR="0" wp14:anchorId="2A380057" wp14:editId="246DEA1A">
            <wp:extent cx="8257540" cy="3811905"/>
            <wp:effectExtent l="0" t="0" r="0" b="0"/>
            <wp:docPr id="24421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025" name=""/>
                    <pic:cNvPicPr/>
                  </pic:nvPicPr>
                  <pic:blipFill>
                    <a:blip r:embed="rId34"/>
                    <a:stretch>
                      <a:fillRect/>
                    </a:stretch>
                  </pic:blipFill>
                  <pic:spPr>
                    <a:xfrm>
                      <a:off x="0" y="0"/>
                      <a:ext cx="8257540" cy="3811905"/>
                    </a:xfrm>
                    <a:prstGeom prst="rect">
                      <a:avLst/>
                    </a:prstGeom>
                  </pic:spPr>
                </pic:pic>
              </a:graphicData>
            </a:graphic>
          </wp:inline>
        </w:drawing>
      </w:r>
      <w:r w:rsidR="001E5BF4">
        <w:br w:type="page"/>
      </w:r>
    </w:p>
    <w:p w:rsidR="001E5BF4" w:rsidP="00A5445E" w:rsidRDefault="12DCB876" w14:paraId="424AB1B3" w14:textId="071549D9">
      <w:pPr>
        <w:pStyle w:val="Titulo2"/>
        <w:rPr>
          <w:b w:val="0"/>
          <w:bCs w:val="0"/>
        </w:rPr>
      </w:pPr>
      <w:bookmarkStart w:name="_Toc772810584" w:id="225"/>
      <w:bookmarkStart w:name="_Toc165286662" w:id="226"/>
      <w:bookmarkStart w:name="_Toc79658505" w:id="227"/>
      <w:r>
        <w:t>Pruebas Técnicas</w:t>
      </w:r>
      <w:bookmarkEnd w:id="225"/>
      <w:bookmarkEnd w:id="226"/>
      <w:bookmarkEnd w:id="227"/>
    </w:p>
    <w:p w:rsidR="001E5BF4" w:rsidP="00B45B2E" w:rsidRDefault="00B91490" w14:paraId="620A1BD5" w14:textId="580256B2">
      <w:pPr>
        <w:spacing w:after="0"/>
        <w:jc w:val="center"/>
      </w:pPr>
      <w:r w:rsidRPr="00B91490">
        <w:rPr>
          <w:noProof/>
        </w:rPr>
        <w:drawing>
          <wp:inline distT="0" distB="0" distL="0" distR="0" wp14:anchorId="6CC4C52D" wp14:editId="2A74C5F8">
            <wp:extent cx="8257540" cy="3771900"/>
            <wp:effectExtent l="0" t="0" r="0" b="0"/>
            <wp:docPr id="1037730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30108" name=""/>
                    <pic:cNvPicPr/>
                  </pic:nvPicPr>
                  <pic:blipFill>
                    <a:blip r:embed="rId35"/>
                    <a:stretch>
                      <a:fillRect/>
                    </a:stretch>
                  </pic:blipFill>
                  <pic:spPr>
                    <a:xfrm>
                      <a:off x="0" y="0"/>
                      <a:ext cx="8257540" cy="3771900"/>
                    </a:xfrm>
                    <a:prstGeom prst="rect">
                      <a:avLst/>
                    </a:prstGeom>
                  </pic:spPr>
                </pic:pic>
              </a:graphicData>
            </a:graphic>
          </wp:inline>
        </w:drawing>
      </w:r>
    </w:p>
    <w:p w:rsidR="001E5BF4" w:rsidP="372A5343" w:rsidRDefault="001E5BF4" w14:paraId="6A1403E4" w14:textId="225D1BC6">
      <w:pPr>
        <w:spacing w:after="0"/>
      </w:pPr>
      <w:r>
        <w:br w:type="page"/>
      </w:r>
    </w:p>
    <w:p w:rsidR="001E5BF4" w:rsidP="00A5445E" w:rsidRDefault="12DCB876" w14:paraId="1466DE34" w14:textId="3A288BDB">
      <w:pPr>
        <w:pStyle w:val="Titulo2"/>
        <w:rPr>
          <w:b w:val="0"/>
          <w:bCs w:val="0"/>
        </w:rPr>
      </w:pPr>
      <w:bookmarkStart w:name="_Toc648603777" w:id="228"/>
      <w:bookmarkStart w:name="_Toc165286663" w:id="229"/>
      <w:bookmarkStart w:name="_Toc1086571615" w:id="230"/>
      <w:r>
        <w:t>Pruebas de Usuario</w:t>
      </w:r>
      <w:bookmarkEnd w:id="228"/>
      <w:bookmarkEnd w:id="229"/>
      <w:bookmarkEnd w:id="230"/>
    </w:p>
    <w:p w:rsidR="00446516" w:rsidP="00B45B2E" w:rsidRDefault="003E3671" w14:paraId="31A8CE45" w14:textId="4A48FEAA">
      <w:pPr>
        <w:spacing w:after="0"/>
        <w:jc w:val="center"/>
      </w:pPr>
      <w:r w:rsidRPr="003E3671">
        <w:rPr>
          <w:noProof/>
        </w:rPr>
        <w:drawing>
          <wp:inline distT="0" distB="0" distL="0" distR="0" wp14:anchorId="6D5E9C4B" wp14:editId="73118875">
            <wp:extent cx="8045934" cy="4251278"/>
            <wp:effectExtent l="0" t="0" r="0" b="0"/>
            <wp:docPr id="1241271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1209" name=""/>
                    <pic:cNvPicPr/>
                  </pic:nvPicPr>
                  <pic:blipFill>
                    <a:blip r:embed="rId36"/>
                    <a:stretch>
                      <a:fillRect/>
                    </a:stretch>
                  </pic:blipFill>
                  <pic:spPr>
                    <a:xfrm>
                      <a:off x="0" y="0"/>
                      <a:ext cx="8058440" cy="4257886"/>
                    </a:xfrm>
                    <a:prstGeom prst="rect">
                      <a:avLst/>
                    </a:prstGeom>
                  </pic:spPr>
                </pic:pic>
              </a:graphicData>
            </a:graphic>
          </wp:inline>
        </w:drawing>
      </w:r>
      <w:r w:rsidR="00635247">
        <w:t xml:space="preserve"> </w:t>
      </w:r>
    </w:p>
    <w:p w:rsidR="001E5BF4" w:rsidP="372A5343" w:rsidRDefault="001E5BF4" w14:paraId="1AF7EC6B" w14:textId="5E5F51A0">
      <w:pPr>
        <w:spacing w:after="0"/>
        <w:rPr>
          <w:b/>
          <w:bCs/>
        </w:rPr>
      </w:pPr>
    </w:p>
    <w:p w:rsidR="001E5BF4" w:rsidP="00A5445E" w:rsidRDefault="12DCB876" w14:paraId="5E4E224C" w14:textId="3143D708">
      <w:pPr>
        <w:pStyle w:val="Titulo2"/>
        <w:rPr>
          <w:b w:val="0"/>
          <w:bCs w:val="0"/>
        </w:rPr>
      </w:pPr>
      <w:bookmarkStart w:name="_Toc628962042" w:id="231"/>
      <w:bookmarkStart w:name="_Toc165286664" w:id="232"/>
      <w:bookmarkStart w:name="_Toc1156392008" w:id="233"/>
      <w:r>
        <w:t>Puesta en Producción</w:t>
      </w:r>
      <w:bookmarkEnd w:id="231"/>
      <w:bookmarkEnd w:id="232"/>
      <w:bookmarkEnd w:id="233"/>
    </w:p>
    <w:p w:rsidR="2BD523EF" w:rsidP="001E28E5" w:rsidRDefault="001E28E5" w14:paraId="4A834113" w14:textId="60B326DC">
      <w:pPr>
        <w:spacing w:after="0"/>
        <w:jc w:val="center"/>
        <w:rPr>
          <w:b/>
          <w:bCs/>
        </w:rPr>
      </w:pPr>
      <w:r w:rsidRPr="001E28E5">
        <w:rPr>
          <w:noProof/>
        </w:rPr>
        <w:drawing>
          <wp:inline distT="0" distB="0" distL="0" distR="0" wp14:anchorId="283C24BE" wp14:editId="4B13D54A">
            <wp:extent cx="6772275" cy="3981914"/>
            <wp:effectExtent l="0" t="0" r="0" b="0"/>
            <wp:docPr id="26031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5585" name=""/>
                    <pic:cNvPicPr/>
                  </pic:nvPicPr>
                  <pic:blipFill>
                    <a:blip r:embed="rId37"/>
                    <a:stretch>
                      <a:fillRect/>
                    </a:stretch>
                  </pic:blipFill>
                  <pic:spPr>
                    <a:xfrm>
                      <a:off x="0" y="0"/>
                      <a:ext cx="6780341" cy="3986657"/>
                    </a:xfrm>
                    <a:prstGeom prst="rect">
                      <a:avLst/>
                    </a:prstGeom>
                  </pic:spPr>
                </pic:pic>
              </a:graphicData>
            </a:graphic>
          </wp:inline>
        </w:drawing>
      </w:r>
    </w:p>
    <w:p w:rsidR="001E5BF4" w:rsidP="00A5445E" w:rsidRDefault="12DCB876" w14:paraId="3BC39AFF" w14:textId="2D8DCD05">
      <w:pPr>
        <w:pStyle w:val="Titulo2"/>
        <w:rPr>
          <w:b w:val="0"/>
          <w:bCs w:val="0"/>
        </w:rPr>
      </w:pPr>
      <w:bookmarkStart w:name="_Toc174134814" w:id="234"/>
      <w:bookmarkStart w:name="_Toc165286665" w:id="235"/>
      <w:bookmarkStart w:name="_Toc1599885160" w:id="236"/>
      <w:r>
        <w:t>Plan de entrenamiento a los usuarios</w:t>
      </w:r>
      <w:bookmarkEnd w:id="234"/>
      <w:bookmarkEnd w:id="235"/>
      <w:bookmarkEnd w:id="236"/>
    </w:p>
    <w:p w:rsidR="00AC21AF" w:rsidP="008D3E52" w:rsidRDefault="009F418D" w14:paraId="57E90122" w14:textId="0905BE6E">
      <w:pPr>
        <w:spacing w:after="0"/>
        <w:jc w:val="center"/>
        <w:rPr>
          <w:noProof/>
        </w:rPr>
      </w:pPr>
      <w:r w:rsidRPr="009F418D">
        <w:rPr>
          <w:noProof/>
        </w:rPr>
        <w:drawing>
          <wp:inline distT="0" distB="0" distL="0" distR="0" wp14:anchorId="3C6744A6" wp14:editId="737F4EF1">
            <wp:extent cx="6114699" cy="4221677"/>
            <wp:effectExtent l="0" t="0" r="635" b="7620"/>
            <wp:docPr id="199615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7527" name=""/>
                    <pic:cNvPicPr/>
                  </pic:nvPicPr>
                  <pic:blipFill>
                    <a:blip r:embed="rId38"/>
                    <a:stretch>
                      <a:fillRect/>
                    </a:stretch>
                  </pic:blipFill>
                  <pic:spPr>
                    <a:xfrm>
                      <a:off x="0" y="0"/>
                      <a:ext cx="6127477" cy="4230499"/>
                    </a:xfrm>
                    <a:prstGeom prst="rect">
                      <a:avLst/>
                    </a:prstGeom>
                  </pic:spPr>
                </pic:pic>
              </a:graphicData>
            </a:graphic>
          </wp:inline>
        </w:drawing>
      </w:r>
    </w:p>
    <w:p w:rsidRPr="00C60D6D" w:rsidR="00C60D6D" w:rsidP="00C60D6D" w:rsidRDefault="00C60D6D" w14:paraId="654A96F2" w14:textId="06476628">
      <w:pPr>
        <w:sectPr w:rsidRPr="00C60D6D" w:rsidR="00C60D6D" w:rsidSect="00A607D6">
          <w:headerReference w:type="even" r:id="rId39"/>
          <w:footerReference w:type="even" r:id="rId40"/>
          <w:footerReference w:type="first" r:id="rId41"/>
          <w:pgSz w:w="15840" w:h="12240" w:orient="landscape" w:code="123"/>
          <w:pgMar w:top="1701" w:right="1418" w:bottom="1701" w:left="1418" w:header="567" w:footer="567" w:gutter="0"/>
          <w:cols w:space="708"/>
          <w:docGrid w:linePitch="360"/>
        </w:sectPr>
      </w:pPr>
    </w:p>
    <w:p w:rsidRPr="00DB3E5C" w:rsidR="003509AA" w:rsidP="00A5445E" w:rsidRDefault="432715B9" w14:paraId="5520ED64" w14:textId="0BB20614">
      <w:pPr>
        <w:pStyle w:val="Titulo1"/>
        <w:ind w:hanging="720"/>
        <w:rPr>
          <w:sz w:val="20"/>
          <w:szCs w:val="20"/>
        </w:rPr>
      </w:pPr>
      <w:bookmarkStart w:name="_Toc44661986" w:id="237"/>
      <w:bookmarkStart w:name="_Toc44141375" w:id="238"/>
      <w:bookmarkStart w:name="_Toc44142200" w:id="239"/>
      <w:bookmarkStart w:name="_Toc59610467" w:id="240"/>
      <w:bookmarkStart w:name="_Toc376916141" w:id="241"/>
      <w:bookmarkStart w:name="_Toc1560238190" w:id="242"/>
      <w:bookmarkStart w:name="_Toc163723214" w:id="243"/>
      <w:bookmarkStart w:name="_Toc27321573" w:id="244"/>
      <w:bookmarkStart w:name="_Toc1451200648" w:id="245"/>
      <w:bookmarkStart w:name="_Toc923446735" w:id="246"/>
      <w:bookmarkStart w:name="_Toc165286666" w:id="247"/>
      <w:bookmarkStart w:name="_Toc1719594734" w:id="248"/>
      <w:bookmarkEnd w:id="198"/>
      <w:bookmarkEnd w:id="199"/>
      <w:bookmarkEnd w:id="212"/>
      <w:r>
        <w:t>PROCEDIMIENTO</w:t>
      </w:r>
      <w:bookmarkEnd w:id="237"/>
      <w:bookmarkEnd w:id="238"/>
      <w:bookmarkEnd w:id="239"/>
      <w:bookmarkEnd w:id="240"/>
      <w:bookmarkEnd w:id="241"/>
      <w:bookmarkEnd w:id="242"/>
      <w:bookmarkEnd w:id="243"/>
      <w:bookmarkEnd w:id="244"/>
      <w:bookmarkEnd w:id="245"/>
      <w:bookmarkEnd w:id="246"/>
      <w:bookmarkEnd w:id="247"/>
      <w:bookmarkEnd w:id="248"/>
    </w:p>
    <w:p w:rsidRPr="009C5DA6" w:rsidR="003509AA" w:rsidP="009C5DA6" w:rsidRDefault="37AD9EC2" w14:paraId="06BBB7B6" w14:textId="1F06D32B">
      <w:pPr>
        <w:pStyle w:val="Titulo2"/>
        <w:ind w:left="720"/>
      </w:pPr>
      <w:bookmarkStart w:name="_Toc44141376" w:id="249"/>
      <w:bookmarkStart w:name="_Toc44515176" w:id="250"/>
      <w:bookmarkStart w:name="_Toc44142201" w:id="251"/>
      <w:bookmarkStart w:name="_Toc59610472" w:id="252"/>
      <w:bookmarkStart w:name="_Toc1095851897" w:id="253"/>
      <w:bookmarkStart w:name="_Toc1812342951" w:id="254"/>
      <w:bookmarkStart w:name="_Toc163723215" w:id="255"/>
      <w:bookmarkStart w:name="_Toc84393783" w:id="256"/>
      <w:bookmarkStart w:name="_Toc110337952" w:id="257"/>
      <w:bookmarkStart w:name="_Toc124481129" w:id="258"/>
      <w:bookmarkStart w:name="_Toc165286667" w:id="259"/>
      <w:bookmarkStart w:name="_Toc1979322150" w:id="260"/>
      <w:r>
        <w:t xml:space="preserve">Análisis de requerimientos y factibilidades de </w:t>
      </w:r>
      <w:r w:rsidR="0113E638">
        <w:t>soluciones informáticas</w:t>
      </w:r>
      <w:bookmarkStart w:name="_Toc371934857" w:id="261"/>
      <w:bookmarkStart w:name="_Toc372043271" w:id="262"/>
      <w:bookmarkStart w:name="_Toc372205237" w:id="263"/>
      <w:bookmarkStart w:name="_Toc371580327" w:id="264"/>
      <w:bookmarkEnd w:id="249"/>
      <w:bookmarkEnd w:id="250"/>
      <w:bookmarkEnd w:id="251"/>
      <w:bookmarkEnd w:id="252"/>
      <w:bookmarkEnd w:id="253"/>
      <w:bookmarkEnd w:id="254"/>
      <w:bookmarkEnd w:id="255"/>
      <w:bookmarkEnd w:id="256"/>
      <w:bookmarkEnd w:id="257"/>
      <w:bookmarkEnd w:id="258"/>
      <w:bookmarkEnd w:id="259"/>
      <w:bookmarkEnd w:id="261"/>
      <w:bookmarkEnd w:id="262"/>
      <w:bookmarkEnd w:id="263"/>
      <w:bookmarkEnd w:id="264"/>
      <w:bookmarkEnd w:id="260"/>
    </w:p>
    <w:p w:rsidRPr="00B8657E" w:rsidR="003509AA" w:rsidP="008231B9" w:rsidRDefault="00EB0F59" w14:paraId="6A8373D7" w14:textId="0A7C03D7">
      <w:pPr>
        <w:pStyle w:val="Subtitulo"/>
        <w:rPr>
          <w:b w:val="0"/>
          <w:bCs w:val="0"/>
        </w:rPr>
      </w:pPr>
      <w:r w:rsidRPr="00B8657E">
        <w:t>Propietario del proceso</w:t>
      </w:r>
      <w:r w:rsidRPr="00B8657E" w:rsidR="003509AA">
        <w:t>:</w:t>
      </w:r>
    </w:p>
    <w:p w:rsidRPr="00B8657E" w:rsidR="00DA2D04" w:rsidP="00FB5E7A" w:rsidRDefault="3924AE1D" w14:paraId="4FFFFE2F" w14:textId="02E34270">
      <w:pPr>
        <w:pStyle w:val="ItemsNumerado"/>
        <w:numPr>
          <w:ilvl w:val="0"/>
          <w:numId w:val="62"/>
        </w:numPr>
      </w:pPr>
      <w:r w:rsidRPr="00B8657E">
        <w:t>Solicitar requerimiento</w:t>
      </w:r>
      <w:r w:rsidRPr="00B8657E" w:rsidR="4D53B730">
        <w:t xml:space="preserve">. – esta actividad da inicio al desarrollo de una solución informática. </w:t>
      </w:r>
      <w:r w:rsidRPr="00B8657E" w:rsidR="472B2968">
        <w:t xml:space="preserve">Los </w:t>
      </w:r>
      <w:r w:rsidRPr="00B8657E" w:rsidR="4D53B730">
        <w:t>usuarios “</w:t>
      </w:r>
      <w:r w:rsidRPr="00B8657E" w:rsidR="72E1A9D3">
        <w:t>Propietarios de los procesos</w:t>
      </w:r>
      <w:r w:rsidRPr="00B8657E" w:rsidR="4D53B730">
        <w:t xml:space="preserve">” como </w:t>
      </w:r>
      <w:r w:rsidRPr="00B8657E" w:rsidR="472B2968">
        <w:t>(</w:t>
      </w:r>
      <w:r w:rsidRPr="00B8657E" w:rsidR="72E1A9D3">
        <w:t>directores</w:t>
      </w:r>
      <w:r w:rsidRPr="00B8657E" w:rsidR="28385FB3">
        <w:t>,</w:t>
      </w:r>
      <w:r w:rsidRPr="00B8657E" w:rsidR="472B2968">
        <w:t xml:space="preserve"> </w:t>
      </w:r>
      <w:r w:rsidRPr="00B8657E" w:rsidR="72E1A9D3">
        <w:t>j</w:t>
      </w:r>
      <w:r w:rsidRPr="00B8657E" w:rsidR="472B2968">
        <w:t>efes de</w:t>
      </w:r>
      <w:r w:rsidRPr="00B8657E" w:rsidR="72E1A9D3">
        <w:t>partamentales</w:t>
      </w:r>
      <w:r w:rsidRPr="00B8657E" w:rsidR="472B2968">
        <w:t xml:space="preserve">, </w:t>
      </w:r>
      <w:r w:rsidRPr="00B8657E" w:rsidR="72E1A9D3">
        <w:t>o</w:t>
      </w:r>
      <w:r w:rsidRPr="00B8657E" w:rsidR="472B2968">
        <w:t xml:space="preserve">rganismos de </w:t>
      </w:r>
      <w:r w:rsidRPr="00B8657E" w:rsidR="72E1A9D3">
        <w:t>c</w:t>
      </w:r>
      <w:r w:rsidRPr="00B8657E" w:rsidR="472B2968">
        <w:t>ontrol</w:t>
      </w:r>
      <w:r w:rsidRPr="00B8657E" w:rsidR="72E1A9D3">
        <w:t xml:space="preserve"> in</w:t>
      </w:r>
      <w:r w:rsidRPr="00B8657E" w:rsidR="472B2968">
        <w:t>ternos</w:t>
      </w:r>
      <w:r w:rsidRPr="00B8657E" w:rsidR="4D53B730">
        <w:t>, etc.</w:t>
      </w:r>
      <w:r w:rsidRPr="00B8657E" w:rsidR="472B2968">
        <w:t>), solicita</w:t>
      </w:r>
      <w:r w:rsidRPr="00B8657E" w:rsidR="28385FB3">
        <w:t>rá</w:t>
      </w:r>
      <w:r w:rsidRPr="00B8657E" w:rsidR="472B2968">
        <w:t xml:space="preserve">n </w:t>
      </w:r>
      <w:r w:rsidRPr="00B8657E" w:rsidR="28385FB3">
        <w:t>cualquier</w:t>
      </w:r>
      <w:r w:rsidRPr="00B8657E" w:rsidR="472B2968">
        <w:t xml:space="preserve"> </w:t>
      </w:r>
      <w:r w:rsidRPr="00B8657E" w:rsidR="4D53B730">
        <w:t>requerimiento</w:t>
      </w:r>
      <w:r w:rsidRPr="00B8657E" w:rsidR="72E1A9D3">
        <w:t xml:space="preserve"> al Director</w:t>
      </w:r>
      <w:r w:rsidR="00BB4C52">
        <w:t xml:space="preserve"> </w:t>
      </w:r>
      <w:r w:rsidRPr="00B8657E" w:rsidR="72E1A9D3">
        <w:t>de Tecnología de la Información</w:t>
      </w:r>
      <w:r w:rsidRPr="00B8657E" w:rsidR="4D53B730">
        <w:t xml:space="preserve"> </w:t>
      </w:r>
      <w:r w:rsidRPr="00B8657E" w:rsidR="28385FB3">
        <w:t>mediante</w:t>
      </w:r>
      <w:r w:rsidRPr="00B8657E" w:rsidR="72E1A9D3">
        <w:t xml:space="preserve"> el</w:t>
      </w:r>
      <w:r w:rsidRPr="00B8657E" w:rsidR="28385FB3">
        <w:t xml:space="preserve"> documento denominado</w:t>
      </w:r>
      <w:r w:rsidRPr="00B8657E" w:rsidR="72E1A9D3">
        <w:t xml:space="preserve"> </w:t>
      </w:r>
      <w:r w:rsidRPr="00B8657E" w:rsidR="4D53B730">
        <w:t>“</w:t>
      </w:r>
      <w:r w:rsidRPr="00B8657E" w:rsidR="72E1A9D3">
        <w:t>Requerimiento a la Dirección de Tecnología de Información</w:t>
      </w:r>
      <w:r w:rsidRPr="00B8657E" w:rsidR="4D53B730">
        <w:t>” (</w:t>
      </w:r>
      <w:hyperlink w:anchor="_ANEXO_#11:_Requerimiento">
        <w:r w:rsidRPr="00B8657E" w:rsidR="001F6A63">
          <w:rPr>
            <w:rStyle w:val="Hipervnculo"/>
          </w:rPr>
          <w:t xml:space="preserve">Anexo </w:t>
        </w:r>
        <w:r w:rsidRPr="00B8657E" w:rsidR="6A16B978">
          <w:rPr>
            <w:rStyle w:val="Hipervnculo"/>
          </w:rPr>
          <w:t>#1</w:t>
        </w:r>
        <w:r w:rsidR="00B954DE">
          <w:rPr>
            <w:rStyle w:val="Hipervnculo"/>
          </w:rPr>
          <w:t>0</w:t>
        </w:r>
      </w:hyperlink>
      <w:r w:rsidRPr="00B8657E" w:rsidR="4D53B730">
        <w:t>)</w:t>
      </w:r>
      <w:r w:rsidRPr="00B8657E" w:rsidR="28385FB3">
        <w:t>.</w:t>
      </w:r>
      <w:r w:rsidRPr="00B8657E" w:rsidR="72E1A9D3">
        <w:t xml:space="preserve"> </w:t>
      </w:r>
      <w:r w:rsidRPr="00B8657E" w:rsidR="28385FB3">
        <w:t>N</w:t>
      </w:r>
      <w:r w:rsidRPr="00B8657E" w:rsidR="72E1A9D3">
        <w:t>o será necesario enviar este documento</w:t>
      </w:r>
      <w:r w:rsidRPr="00B8657E" w:rsidR="28385FB3">
        <w:t>,</w:t>
      </w:r>
      <w:r w:rsidRPr="00B8657E" w:rsidR="72E1A9D3">
        <w:t xml:space="preserve"> para los requerimientos que constan en la planificación operativa o estratégica de la Cooperativa</w:t>
      </w:r>
      <w:r w:rsidRPr="00B8657E" w:rsidR="28385FB3">
        <w:t xml:space="preserve"> o del departamento de Tecnología de la Información</w:t>
      </w:r>
      <w:r w:rsidRPr="00B8657E" w:rsidR="72E1A9D3">
        <w:t xml:space="preserve">, </w:t>
      </w:r>
      <w:r w:rsidRPr="00B8657E" w:rsidR="28385FB3">
        <w:t>tampoco será necesario enviar</w:t>
      </w:r>
      <w:r w:rsidRPr="00B8657E" w:rsidR="43D49445">
        <w:t>lo en requerimientos</w:t>
      </w:r>
      <w:r w:rsidRPr="00B8657E" w:rsidR="72E1A9D3">
        <w:t xml:space="preserve"> </w:t>
      </w:r>
      <w:r w:rsidRPr="00B8657E" w:rsidR="43D49445">
        <w:t xml:space="preserve">producto de </w:t>
      </w:r>
      <w:r w:rsidRPr="00B8657E" w:rsidR="72E1A9D3">
        <w:t>normativas externas</w:t>
      </w:r>
      <w:r w:rsidRPr="00B8657E" w:rsidR="28385FB3">
        <w:t xml:space="preserve"> emitidas por los entes de control externo</w:t>
      </w:r>
      <w:r w:rsidRPr="00B8657E" w:rsidR="72E1A9D3">
        <w:t>; para el resto de casos, cuando</w:t>
      </w:r>
      <w:r w:rsidRPr="00B8657E" w:rsidR="28385FB3">
        <w:t xml:space="preserve"> por algún motivo justificado</w:t>
      </w:r>
      <w:r w:rsidRPr="00B8657E" w:rsidR="72E1A9D3">
        <w:t xml:space="preserve"> </w:t>
      </w:r>
      <w:r w:rsidRPr="00B8657E" w:rsidR="28BB717E">
        <w:t>no sea posible en</w:t>
      </w:r>
      <w:r w:rsidRPr="00B8657E" w:rsidR="28385FB3">
        <w:t>vi</w:t>
      </w:r>
      <w:r w:rsidRPr="00B8657E" w:rsidR="28BB717E">
        <w:t>ar e</w:t>
      </w:r>
      <w:r w:rsidRPr="00B8657E" w:rsidR="72E1A9D3">
        <w:t>ste documento</w:t>
      </w:r>
      <w:r w:rsidRPr="00B8657E" w:rsidR="28385FB3">
        <w:t>,</w:t>
      </w:r>
      <w:r w:rsidRPr="00B8657E" w:rsidR="28BB717E">
        <w:t xml:space="preserve"> se </w:t>
      </w:r>
      <w:r w:rsidRPr="00B8657E" w:rsidR="43D49445">
        <w:t xml:space="preserve">deberá </w:t>
      </w:r>
      <w:r w:rsidRPr="00B8657E" w:rsidR="72E1A9D3">
        <w:t xml:space="preserve">enviar </w:t>
      </w:r>
      <w:r w:rsidRPr="00B8657E" w:rsidR="28385FB3">
        <w:t xml:space="preserve">el requerimiento detallado mediante </w:t>
      </w:r>
      <w:r w:rsidRPr="00B8657E" w:rsidR="72E1A9D3">
        <w:t>un correo electrónico</w:t>
      </w:r>
      <w:r w:rsidRPr="00B8657E" w:rsidR="472B2968">
        <w:t xml:space="preserve"> o cualquier otro medio del cual haya constancia física o electrónica.</w:t>
      </w:r>
    </w:p>
    <w:p w:rsidRPr="00B8657E" w:rsidR="004F5C41" w:rsidP="004F5C41" w:rsidRDefault="004F5C41" w14:paraId="5212F743" w14:textId="77777777">
      <w:pPr>
        <w:pStyle w:val="ItemsNumerado"/>
        <w:numPr>
          <w:ilvl w:val="0"/>
          <w:numId w:val="0"/>
        </w:numPr>
        <w:ind w:left="630"/>
      </w:pPr>
    </w:p>
    <w:p w:rsidRPr="00B8657E" w:rsidR="00023678" w:rsidP="008231B9" w:rsidRDefault="00023678" w14:paraId="7544B843" w14:textId="0BD27B55">
      <w:pPr>
        <w:pStyle w:val="Subtitulo"/>
        <w:rPr>
          <w:b w:val="0"/>
          <w:bCs w:val="0"/>
        </w:rPr>
      </w:pPr>
      <w:r w:rsidRPr="00B8657E">
        <w:t>Director de procesos</w:t>
      </w:r>
      <w:r w:rsidRPr="00B8657E" w:rsidR="00BD19DF">
        <w:t>:</w:t>
      </w:r>
    </w:p>
    <w:p w:rsidRPr="00B8657E" w:rsidR="00F4201B" w:rsidP="00FB5E7A" w:rsidRDefault="00023678" w14:paraId="358700AF" w14:textId="7577873A">
      <w:pPr>
        <w:pStyle w:val="ItemsNumerado"/>
        <w:numPr>
          <w:ilvl w:val="0"/>
          <w:numId w:val="62"/>
        </w:numPr>
      </w:pPr>
      <w:r w:rsidRPr="00B8657E">
        <w:t>Define el proceso que se llevara a cabo para cu</w:t>
      </w:r>
      <w:r w:rsidRPr="00B8657E" w:rsidR="00F4201B">
        <w:t xml:space="preserve">mplir el requerimiento, analiza </w:t>
      </w:r>
      <w:r w:rsidRPr="00B8657E" w:rsidR="001100A4">
        <w:t xml:space="preserve">la solución informática como una necesidad específica, si esta es </w:t>
      </w:r>
      <w:r w:rsidRPr="00B8657E" w:rsidR="00F4201B">
        <w:t>aplicable</w:t>
      </w:r>
      <w:r w:rsidRPr="00B8657E" w:rsidR="001100A4">
        <w:t>, y r</w:t>
      </w:r>
      <w:r w:rsidRPr="00B8657E" w:rsidR="00F4201B">
        <w:t>esuelve el problema identificado</w:t>
      </w:r>
      <w:r w:rsidRPr="00B8657E" w:rsidR="001100A4">
        <w:t>, describiendo de manera precisa qué es lo que se necesita, cuáles son los objetivos que se buscan alcanzar, cuáles son los criterios de satisfacción y cuál es el impacto que tendrá en el negocio.</w:t>
      </w:r>
    </w:p>
    <w:p w:rsidRPr="00B8657E" w:rsidR="001100A4" w:rsidP="00B45B2E" w:rsidRDefault="001100A4" w14:paraId="3396AE69" w14:textId="77777777">
      <w:pPr>
        <w:pStyle w:val="Prrafodelista"/>
        <w:tabs>
          <w:tab w:val="left" w:pos="709"/>
        </w:tabs>
        <w:spacing w:after="0" w:line="240" w:lineRule="auto"/>
        <w:ind w:left="360"/>
        <w:jc w:val="both"/>
        <w:rPr>
          <w:rFonts w:ascii="Arial" w:hAnsi="Arial" w:cs="Arial"/>
        </w:rPr>
      </w:pPr>
    </w:p>
    <w:p w:rsidRPr="00B8657E" w:rsidR="003509AA" w:rsidP="008231B9" w:rsidRDefault="003509AA" w14:paraId="3622208B" w14:textId="7D216815">
      <w:pPr>
        <w:pStyle w:val="Subtitulo"/>
        <w:rPr>
          <w:b w:val="0"/>
          <w:bCs w:val="0"/>
        </w:rPr>
      </w:pPr>
      <w:r w:rsidRPr="00B8657E">
        <w:t>Director de Tecnología</w:t>
      </w:r>
      <w:r w:rsidRPr="00B8657E" w:rsidR="004D17B0">
        <w:t xml:space="preserve"> de la Información</w:t>
      </w:r>
      <w:r w:rsidRPr="00B8657E">
        <w:t>:</w:t>
      </w:r>
    </w:p>
    <w:p w:rsidRPr="00B8657E" w:rsidR="003509AA" w:rsidP="00FB5E7A" w:rsidRDefault="003509AA" w14:paraId="56473D1A" w14:textId="23AE6F4D">
      <w:pPr>
        <w:pStyle w:val="ItemsNumerado"/>
        <w:numPr>
          <w:ilvl w:val="0"/>
          <w:numId w:val="62"/>
        </w:numPr>
      </w:pPr>
      <w:r w:rsidRPr="00B8657E">
        <w:t>Recepta la solicitud del requerimiento y verifica la aplicabilidad del mismo</w:t>
      </w:r>
      <w:r w:rsidRPr="00B8657E" w:rsidR="00B23A5F">
        <w:t>,</w:t>
      </w:r>
      <w:r w:rsidRPr="00B8657E">
        <w:t xml:space="preserve"> analizándolo si se ajusta a los objetivos estratégicos de la cooperativa o si es un proceso de mejora continua.</w:t>
      </w:r>
    </w:p>
    <w:p w:rsidRPr="00B8657E" w:rsidR="003509AA" w:rsidP="00FB5E7A" w:rsidRDefault="003509AA" w14:paraId="05FFE8AA" w14:textId="77777777">
      <w:pPr>
        <w:pStyle w:val="ItemsNumerado"/>
        <w:numPr>
          <w:ilvl w:val="0"/>
          <w:numId w:val="62"/>
        </w:numPr>
      </w:pPr>
      <w:r w:rsidRPr="00B8657E">
        <w:t>Analiza la prioridad del requerimiento para anteponer su ejecución a otros requerimientos planteados.</w:t>
      </w:r>
    </w:p>
    <w:p w:rsidRPr="00B8657E" w:rsidR="003509AA" w:rsidP="00FB5E7A" w:rsidRDefault="003509AA" w14:paraId="458D698B" w14:textId="6365222D">
      <w:pPr>
        <w:pStyle w:val="ItemsNumerado"/>
        <w:numPr>
          <w:ilvl w:val="0"/>
          <w:numId w:val="62"/>
        </w:numPr>
      </w:pPr>
      <w:r w:rsidRPr="00B8657E">
        <w:t>Revisa las mejores opciones en el mercado, si es factible desarrollar, pasará el requerimiento al Jefe de Desarrollo de Sistemas, caso contario se irá a un proceso de compra</w:t>
      </w:r>
      <w:r w:rsidRPr="00B8657E" w:rsidR="006B70C0">
        <w:t xml:space="preserve"> o se definirá si se realiza un desarrollo compartido</w:t>
      </w:r>
      <w:r w:rsidRPr="00B8657E" w:rsidR="0073791F">
        <w:t xml:space="preserve"> con un proveedor externo</w:t>
      </w:r>
      <w:r w:rsidRPr="00B8657E" w:rsidR="006B70C0">
        <w:t>.</w:t>
      </w:r>
    </w:p>
    <w:p w:rsidRPr="00B8657E" w:rsidR="0097323D" w:rsidP="5CF9BFCB" w:rsidRDefault="0097323D" w14:paraId="5D16E4A4" w14:textId="77777777">
      <w:pPr>
        <w:tabs>
          <w:tab w:val="left" w:pos="709"/>
        </w:tabs>
        <w:spacing w:after="0" w:line="240" w:lineRule="auto"/>
        <w:jc w:val="both"/>
        <w:rPr>
          <w:rFonts w:ascii="Arial" w:hAnsi="Arial" w:cs="Arial"/>
          <w:b/>
          <w:bCs/>
        </w:rPr>
      </w:pPr>
    </w:p>
    <w:p w:rsidRPr="008231B9" w:rsidR="00E92E82" w:rsidP="008231B9" w:rsidRDefault="003509AA" w14:paraId="1E6F115E" w14:textId="0C1D6975">
      <w:pPr>
        <w:pStyle w:val="Subtitulo"/>
        <w:rPr>
          <w:b w:val="0"/>
          <w:bCs w:val="0"/>
        </w:rPr>
      </w:pPr>
      <w:r w:rsidRPr="00B8657E">
        <w:t>Jefe de Desarrollo</w:t>
      </w:r>
      <w:r w:rsidRPr="00B8657E" w:rsidR="009004F6">
        <w:t xml:space="preserve"> de Sistemas</w:t>
      </w:r>
      <w:r w:rsidRPr="00B8657E">
        <w:t>:</w:t>
      </w:r>
    </w:p>
    <w:p w:rsidRPr="00B8657E" w:rsidR="003509AA" w:rsidP="00FB5E7A" w:rsidRDefault="5EAF626F" w14:paraId="237A8624" w14:textId="46D745BA">
      <w:pPr>
        <w:pStyle w:val="ItemsNumerado"/>
        <w:numPr>
          <w:ilvl w:val="0"/>
          <w:numId w:val="62"/>
        </w:numPr>
      </w:pPr>
      <w:r w:rsidRPr="00B8657E">
        <w:rPr>
          <w:color w:val="E36C0A" w:themeColor="accent6" w:themeShade="BF"/>
        </w:rPr>
        <w:t>Agenda y realiza una reunión con el Propietario del proceso, en conjunto realizan un análisis preliminar del requerimiento solicitado, se obtiene información básica referente a la solución informática a desarrollar y se establece el alcance del proyecto con el Propietario del Producto. Se define en conjunto a las partes interesadas y afectadas por el proyecto, a partir de ahora referidos como “Stakeholders”</w:t>
      </w:r>
      <w:r w:rsidRPr="00B8657E">
        <w:t>.</w:t>
      </w:r>
    </w:p>
    <w:p w:rsidRPr="00B8657E" w:rsidR="005C5A35" w:rsidP="00FB5E7A" w:rsidRDefault="294E3C06" w14:paraId="4C17F84E" w14:textId="40B5DA60">
      <w:pPr>
        <w:pStyle w:val="ItemsNumerado"/>
        <w:numPr>
          <w:ilvl w:val="0"/>
          <w:numId w:val="62"/>
        </w:numPr>
        <w:rPr>
          <w:color w:val="00B050"/>
        </w:rPr>
      </w:pPr>
      <w:r w:rsidRPr="00B8657E">
        <w:rPr>
          <w:color w:val="00B050"/>
        </w:rPr>
        <w:t>Agenda y realiza una reunión con los Stakeholders, se socializa el proyecto y se realizan ajustes al alcance del proyecto en conjunto. Se designa una persona encargada de realizar el seguimiento del proyecto, a partir de ahora referido como “Responsable de Producto”.</w:t>
      </w:r>
    </w:p>
    <w:p w:rsidRPr="00B8657E" w:rsidR="006141D9" w:rsidP="00FB5E7A" w:rsidRDefault="15EB7E1D" w14:paraId="60FEDD10" w14:textId="18772A55">
      <w:pPr>
        <w:pStyle w:val="ItemsNumerado"/>
        <w:numPr>
          <w:ilvl w:val="0"/>
          <w:numId w:val="62"/>
        </w:numPr>
      </w:pPr>
      <w:r w:rsidRPr="00B8657E">
        <w:t xml:space="preserve">Asigna </w:t>
      </w:r>
      <w:r w:rsidRPr="00B8657E" w:rsidR="445837B9">
        <w:t xml:space="preserve">a un </w:t>
      </w:r>
      <w:r w:rsidR="00534264">
        <w:t>Desarrollador de Sistemas</w:t>
      </w:r>
      <w:r w:rsidRPr="00B8657E" w:rsidR="445837B9">
        <w:t xml:space="preserve"> el </w:t>
      </w:r>
      <w:r w:rsidRPr="00B8657E">
        <w:t>proyecto y</w:t>
      </w:r>
      <w:r w:rsidRPr="00B8657E" w:rsidR="0369B2AD">
        <w:t xml:space="preserve"> le </w:t>
      </w:r>
      <w:r w:rsidRPr="00B8657E">
        <w:t>entrega documentación recopilada del análisis preliminar.</w:t>
      </w:r>
    </w:p>
    <w:p w:rsidRPr="00B8657E" w:rsidR="006141D9" w:rsidP="5CF9BFCB" w:rsidRDefault="006141D9" w14:paraId="36BA7817" w14:textId="77777777">
      <w:pPr>
        <w:tabs>
          <w:tab w:val="left" w:pos="709"/>
        </w:tabs>
        <w:spacing w:after="0" w:line="240" w:lineRule="auto"/>
        <w:jc w:val="both"/>
        <w:rPr>
          <w:rFonts w:ascii="Arial" w:hAnsi="Arial" w:cs="Arial"/>
          <w:b/>
        </w:rPr>
      </w:pPr>
    </w:p>
    <w:p w:rsidRPr="00B8657E" w:rsidR="003509AA" w:rsidP="008231B9" w:rsidRDefault="00534264" w14:paraId="322AEF66" w14:textId="1DE1DE46">
      <w:pPr>
        <w:pStyle w:val="Subtitulo"/>
        <w:rPr>
          <w:b w:val="0"/>
          <w:bCs w:val="0"/>
        </w:rPr>
      </w:pPr>
      <w:r>
        <w:t>Desarrollador de Sistemas</w:t>
      </w:r>
      <w:r w:rsidRPr="00B8657E" w:rsidR="6E07E4DF">
        <w:t>:</w:t>
      </w:r>
    </w:p>
    <w:p w:rsidRPr="00B8657E" w:rsidR="003509AA" w:rsidP="00FB5E7A" w:rsidRDefault="294E3C06" w14:paraId="08B602B4" w14:textId="109042C2">
      <w:pPr>
        <w:pStyle w:val="ItemsNumerado"/>
        <w:numPr>
          <w:ilvl w:val="0"/>
          <w:numId w:val="62"/>
        </w:numPr>
      </w:pPr>
      <w:r w:rsidRPr="00B8657E">
        <w:t xml:space="preserve">Realiza estudio del análisis preliminar del proyecto asignado. Recolecta la información necesaria para definir los requerimientos de software, haciendo uso de herramientas como: investigación, </w:t>
      </w:r>
      <w:r w:rsidRPr="00B8657E">
        <w:rPr>
          <w:color w:val="E36C0A" w:themeColor="accent6" w:themeShade="BF"/>
        </w:rPr>
        <w:t>entrevistas, encuestas, observación, etc.</w:t>
      </w:r>
      <w:r w:rsidRPr="00B8657E">
        <w:t xml:space="preserve"> </w:t>
      </w:r>
      <w:hyperlink w:anchor="_ANEXO_#2:_Herramientas">
        <w:r w:rsidRPr="00B8657E" w:rsidR="001F6A63">
          <w:rPr>
            <w:rStyle w:val="Hipervnculo"/>
          </w:rPr>
          <w:t xml:space="preserve">Anexo </w:t>
        </w:r>
        <w:r w:rsidRPr="00B8657E">
          <w:rPr>
            <w:rStyle w:val="Hipervnculo"/>
          </w:rPr>
          <w:t>#</w:t>
        </w:r>
        <w:r w:rsidR="00DB282F">
          <w:rPr>
            <w:rStyle w:val="Hipervnculo"/>
          </w:rPr>
          <w:t>1</w:t>
        </w:r>
      </w:hyperlink>
      <w:r w:rsidRPr="00B8657E">
        <w:rPr>
          <w:rStyle w:val="Hipervnculo"/>
          <w:b/>
          <w:bCs/>
        </w:rPr>
        <w:t>.</w:t>
      </w:r>
    </w:p>
    <w:p w:rsidRPr="00B8657E" w:rsidR="00D11C15" w:rsidP="00FB5E7A" w:rsidRDefault="5D75F25D" w14:paraId="09F822ED" w14:textId="0D0410E8">
      <w:pPr>
        <w:pStyle w:val="ItemsNumerado"/>
        <w:numPr>
          <w:ilvl w:val="0"/>
          <w:numId w:val="62"/>
        </w:numPr>
      </w:pPr>
      <w:r w:rsidRPr="00B8657E">
        <w:t xml:space="preserve">Depura toda la información que contiene el requerimiento solicitado: </w:t>
      </w:r>
      <w:r w:rsidRPr="00B8657E">
        <w:rPr>
          <w:color w:val="365F91" w:themeColor="accent1" w:themeShade="BF"/>
        </w:rPr>
        <w:t xml:space="preserve">elimina requerimientos repetidos, redundancias, etc., </w:t>
      </w:r>
      <w:r w:rsidRPr="00B8657E">
        <w:t xml:space="preserve">con la finalidad de generar </w:t>
      </w:r>
      <w:r w:rsidRPr="00B8657E">
        <w:rPr>
          <w:color w:val="00B050"/>
        </w:rPr>
        <w:t>requisitos de alto nivel</w:t>
      </w:r>
      <w:r w:rsidRPr="00B8657E">
        <w:t xml:space="preserve"> claros y precisos de lo que se debe desarrollar. El </w:t>
      </w:r>
      <w:hyperlink w:anchor="_ANEXO_#20:_Especificación">
        <w:r w:rsidRPr="00B8657E" w:rsidR="001F6A63">
          <w:rPr>
            <w:rStyle w:val="Hipervnculo"/>
          </w:rPr>
          <w:t>Anexo</w:t>
        </w:r>
        <w:r w:rsidRPr="00B8657E" w:rsidR="002055F1">
          <w:rPr>
            <w:rStyle w:val="Hipervnculo"/>
          </w:rPr>
          <w:t xml:space="preserve"> </w:t>
        </w:r>
        <w:r w:rsidRPr="00B8657E">
          <w:rPr>
            <w:rStyle w:val="Hipervnculo"/>
          </w:rPr>
          <w:t>#</w:t>
        </w:r>
        <w:r w:rsidR="00B954DE">
          <w:rPr>
            <w:rStyle w:val="Hipervnculo"/>
          </w:rPr>
          <w:t>19</w:t>
        </w:r>
      </w:hyperlink>
      <w:r w:rsidRPr="00B8657E">
        <w:t xml:space="preserve"> </w:t>
      </w:r>
      <w:r w:rsidRPr="00B8657E">
        <w:rPr>
          <w:color w:val="E36C0A" w:themeColor="accent6" w:themeShade="BF"/>
        </w:rPr>
        <w:t>detalla las distintas fases y consideraciones para el levantamiento de requerimientos.</w:t>
      </w:r>
    </w:p>
    <w:p w:rsidRPr="00B8657E" w:rsidR="00D11C15" w:rsidP="00FB5E7A" w:rsidRDefault="00D11C15" w14:paraId="0741C021" w14:textId="0C90CA5C">
      <w:pPr>
        <w:pStyle w:val="ItemsNumerado"/>
        <w:numPr>
          <w:ilvl w:val="0"/>
          <w:numId w:val="62"/>
        </w:numPr>
      </w:pPr>
      <w:r w:rsidRPr="00B8657E">
        <w:t xml:space="preserve">Se agenda y realiza una </w:t>
      </w:r>
      <w:r w:rsidRPr="00B8657E">
        <w:rPr>
          <w:highlight w:val="yellow"/>
        </w:rPr>
        <w:t>reunión</w:t>
      </w:r>
      <w:r w:rsidRPr="00B8657E">
        <w:t xml:space="preserve"> con la </w:t>
      </w:r>
      <w:r w:rsidRPr="00B8657E">
        <w:rPr>
          <w:highlight w:val="yellow"/>
        </w:rPr>
        <w:t>Célula de Trabajo</w:t>
      </w:r>
      <w:r w:rsidRPr="00B8657E">
        <w:t>,</w:t>
      </w:r>
      <w:r w:rsidRPr="00B8657E" w:rsidR="001C4E93">
        <w:t xml:space="preserve"> que fue definida </w:t>
      </w:r>
      <w:r w:rsidRPr="00B8657E" w:rsidR="001C4E93">
        <w:rPr>
          <w:color w:val="E36C0A" w:themeColor="accent6" w:themeShade="BF"/>
        </w:rPr>
        <w:t>por el Jefe de Desarrollo</w:t>
      </w:r>
      <w:r w:rsidRPr="00B8657E" w:rsidR="00DE73B6">
        <w:rPr>
          <w:color w:val="E36C0A" w:themeColor="accent6" w:themeShade="BF"/>
        </w:rPr>
        <w:t xml:space="preserve"> en su momento</w:t>
      </w:r>
      <w:r w:rsidRPr="00B8657E" w:rsidR="001C4E93">
        <w:t>,</w:t>
      </w:r>
      <w:r w:rsidRPr="00B8657E">
        <w:t xml:space="preserve"> en la cual se responderán inquietudes respecto a los requisitos de alto nivel propuestos, preguntas referentes al producto, a los procesos y a los fundamentos o justificaciones para realizar el proyecto. Este proceso permitirá determinar y registrar hallazgos de problemas o inconvenientes en los procesos de negocio y determinar oportunidades de mejora.</w:t>
      </w:r>
    </w:p>
    <w:p w:rsidRPr="00B8657E" w:rsidR="00D11C15" w:rsidP="00FB5E7A" w:rsidRDefault="00D11C15" w14:paraId="00746744" w14:textId="31153800">
      <w:pPr>
        <w:pStyle w:val="ItemsNumerado"/>
        <w:numPr>
          <w:ilvl w:val="0"/>
          <w:numId w:val="62"/>
        </w:numPr>
      </w:pPr>
      <w:r w:rsidRPr="00B8657E">
        <w:rPr>
          <w:highlight w:val="cyan"/>
        </w:rPr>
        <w:t xml:space="preserve">En la reunión con la Célula de Trabajo se debe analizar e identificar los posibles riesgos en base a los requisitos de alto nivel, el </w:t>
      </w:r>
      <w:r w:rsidRPr="00B8657E">
        <w:rPr>
          <w:color w:val="00B050"/>
          <w:highlight w:val="cyan"/>
        </w:rPr>
        <w:t xml:space="preserve">análisis de riesgos </w:t>
      </w:r>
      <w:r w:rsidRPr="00B8657E">
        <w:rPr>
          <w:highlight w:val="cyan"/>
        </w:rPr>
        <w:t xml:space="preserve">podría abordar aspectos como: Vulnerabilidades de seguridad, posibles obstáculos técnicos que podrían surgir durante el desarrollo, riesgos relacionados con la disponibilidad de recursos necesarios, factores externos que podrían afectar el proyecto, impacto potencial en el negocio en caso de falla o retraso en el proyecto. Se debe detallar lo analizado en el </w:t>
      </w:r>
      <w:hyperlink w:anchor="_ANEXO_#14:_Estatuto">
        <w:r w:rsidRPr="00B8657E" w:rsidR="001F6A63">
          <w:rPr>
            <w:rStyle w:val="Hipervnculo"/>
          </w:rPr>
          <w:t xml:space="preserve">Anexo </w:t>
        </w:r>
        <w:r w:rsidRPr="00B8657E">
          <w:rPr>
            <w:rStyle w:val="Hipervnculo"/>
          </w:rPr>
          <w:t>#1</w:t>
        </w:r>
        <w:r w:rsidR="00B954DE">
          <w:rPr>
            <w:rStyle w:val="Hipervnculo"/>
          </w:rPr>
          <w:t>3</w:t>
        </w:r>
      </w:hyperlink>
      <w:r w:rsidRPr="00B8657E">
        <w:t>.</w:t>
      </w:r>
    </w:p>
    <w:p w:rsidRPr="00B8657E" w:rsidR="00D11C15" w:rsidP="00FB5E7A" w:rsidRDefault="00D11C15" w14:paraId="0CAA54CD" w14:textId="6DC3F305">
      <w:pPr>
        <w:pStyle w:val="ItemsNumerado"/>
        <w:numPr>
          <w:ilvl w:val="0"/>
          <w:numId w:val="62"/>
        </w:numPr>
        <w:rPr>
          <w:color w:val="E36C0A" w:themeColor="accent6" w:themeShade="BF"/>
          <w:u w:val="single"/>
        </w:rPr>
      </w:pPr>
      <w:r w:rsidRPr="00B8657E">
        <w:t xml:space="preserve">Se genera </w:t>
      </w:r>
      <w:r w:rsidRPr="00B8657E">
        <w:rPr>
          <w:color w:val="00B050"/>
        </w:rPr>
        <w:t xml:space="preserve">especificaciones funcionales </w:t>
      </w:r>
      <w:r w:rsidRPr="00B8657E">
        <w:t xml:space="preserve">para cada requisito de alto nivel. Se debe procurar que en cada especificación se pueda identificar: el usuario, la especificación funcional dentro del requisito de alto nivel y el propósito de dicha especificación, como se detalla en el </w:t>
      </w:r>
      <w:hyperlink w:anchor="_ANEXO_#20:_Especificación">
        <w:r w:rsidRPr="00B8657E" w:rsidR="001F6A63">
          <w:rPr>
            <w:rStyle w:val="Hipervnculo"/>
          </w:rPr>
          <w:t>Anexo</w:t>
        </w:r>
        <w:r w:rsidRPr="00B8657E">
          <w:rPr>
            <w:rStyle w:val="Hipervnculo"/>
          </w:rPr>
          <w:t xml:space="preserve"> #</w:t>
        </w:r>
        <w:r w:rsidR="00B954DE">
          <w:rPr>
            <w:rStyle w:val="Hipervnculo"/>
          </w:rPr>
          <w:t>19</w:t>
        </w:r>
        <w:r w:rsidRPr="00B8657E">
          <w:rPr>
            <w:rStyle w:val="Hipervnculo"/>
          </w:rPr>
          <w:t xml:space="preserve"> </w:t>
        </w:r>
      </w:hyperlink>
      <w:r w:rsidRPr="00B8657E">
        <w:t xml:space="preserve">. </w:t>
      </w:r>
    </w:p>
    <w:p w:rsidRPr="00B8657E" w:rsidR="00D11C15" w:rsidP="00FB5E7A" w:rsidRDefault="00D11C15" w14:paraId="7D83FFAE" w14:textId="1F39DA35">
      <w:pPr>
        <w:pStyle w:val="ItemsNumerado"/>
        <w:numPr>
          <w:ilvl w:val="0"/>
          <w:numId w:val="62"/>
        </w:numPr>
      </w:pPr>
      <w:r w:rsidRPr="00B8657E">
        <w:rPr>
          <w:highlight w:val="yellow"/>
        </w:rPr>
        <w:t xml:space="preserve">Se levantará la </w:t>
      </w:r>
      <w:r w:rsidRPr="00B8657E">
        <w:rPr>
          <w:color w:val="00B050"/>
          <w:highlight w:val="yellow"/>
        </w:rPr>
        <w:t>Estructura de Desglose de Trabajo</w:t>
      </w:r>
      <w:r w:rsidRPr="00B8657E">
        <w:t xml:space="preserve"> con los requisitos de alto nivel y las especificaciones funcionales y el objetivo para el que nació el requerimiento. Este EDT deberá ser modificado gradualmente en cada iteración del proyecto, usando el formato detallado en el </w:t>
      </w:r>
      <w:hyperlink w:anchor="_ANEXO_#20:_Especificación">
        <w:r w:rsidRPr="00B8657E" w:rsidR="001F6A63">
          <w:rPr>
            <w:rStyle w:val="Hipervnculo"/>
          </w:rPr>
          <w:t xml:space="preserve">Anexo </w:t>
        </w:r>
        <w:r w:rsidRPr="00B8657E">
          <w:rPr>
            <w:rStyle w:val="Hipervnculo"/>
          </w:rPr>
          <w:t>#</w:t>
        </w:r>
        <w:r w:rsidR="00B954DE">
          <w:rPr>
            <w:rStyle w:val="Hipervnculo"/>
          </w:rPr>
          <w:t>19</w:t>
        </w:r>
      </w:hyperlink>
      <w:r w:rsidRPr="00B8657E">
        <w:t>.</w:t>
      </w:r>
    </w:p>
    <w:p w:rsidRPr="00B8657E" w:rsidR="004458D5" w:rsidP="00B45B2E" w:rsidRDefault="004458D5" w14:paraId="20B72836" w14:textId="77777777">
      <w:pPr>
        <w:spacing w:after="0" w:line="240" w:lineRule="auto"/>
        <w:jc w:val="both"/>
        <w:rPr>
          <w:rFonts w:ascii="Arial" w:hAnsi="Arial" w:cs="Arial"/>
        </w:rPr>
      </w:pPr>
    </w:p>
    <w:p w:rsidRPr="004F5C41" w:rsidR="7AE91805" w:rsidP="008231B9" w:rsidRDefault="009C458F" w14:paraId="66F0178F" w14:textId="6D0488E1">
      <w:pPr>
        <w:pStyle w:val="Subtitulo"/>
        <w:rPr>
          <w:b w:val="0"/>
          <w:color w:val="E36C0A" w:themeColor="accent6" w:themeShade="BF"/>
          <w:sz w:val="20"/>
          <w:szCs w:val="20"/>
        </w:rPr>
      </w:pPr>
      <w:r w:rsidRPr="009C458F">
        <w:rPr>
          <w:color w:val="E36C0A" w:themeColor="accent6" w:themeShade="BF"/>
        </w:rPr>
        <w:t>Arquitecto</w:t>
      </w:r>
      <w:r w:rsidRPr="009C458F" w:rsidR="7AE91805">
        <w:rPr>
          <w:color w:val="E36C0A" w:themeColor="accent6" w:themeShade="BF"/>
        </w:rPr>
        <w:t xml:space="preserve"> de Sistemas</w:t>
      </w:r>
    </w:p>
    <w:p w:rsidRPr="00B8657E" w:rsidR="7AE91805" w:rsidP="00FB5E7A" w:rsidRDefault="7AE91805" w14:paraId="7B3856E3" w14:textId="59164503">
      <w:pPr>
        <w:pStyle w:val="ItemsNumerado"/>
        <w:numPr>
          <w:ilvl w:val="0"/>
          <w:numId w:val="62"/>
        </w:numPr>
      </w:pPr>
      <w:r w:rsidRPr="00B8657E">
        <w:t xml:space="preserve">Revisa </w:t>
      </w:r>
      <w:r w:rsidRPr="00B8657E" w:rsidR="3FF4939B">
        <w:t>el análisis preliminar</w:t>
      </w:r>
      <w:r w:rsidRPr="00B8657E">
        <w:t xml:space="preserve">, si los requisitos de alto nivel no están claros, o en desacuerdo al marco de trabajo levantado inicialmente, se regresará al </w:t>
      </w:r>
      <w:r w:rsidR="00534264">
        <w:t>Desarrollador de Sistemas</w:t>
      </w:r>
      <w:r w:rsidRPr="00B8657E">
        <w:t xml:space="preserve"> con todas las dudas y sugerencias para que se aplique nuevamente la recolección de información.</w:t>
      </w:r>
    </w:p>
    <w:p w:rsidRPr="00B8657E" w:rsidR="001C4E93" w:rsidP="00FB5E7A" w:rsidRDefault="001C4E93" w14:paraId="034BEBE8" w14:textId="3CA7DDF5">
      <w:pPr>
        <w:pStyle w:val="ItemsNumerado"/>
        <w:numPr>
          <w:ilvl w:val="0"/>
          <w:numId w:val="62"/>
        </w:numPr>
        <w:rPr>
          <w:color w:val="E36C0A" w:themeColor="accent6" w:themeShade="BF"/>
        </w:rPr>
      </w:pPr>
      <w:r w:rsidRPr="00B8657E">
        <w:rPr>
          <w:color w:val="E36C0A" w:themeColor="accent6" w:themeShade="BF"/>
        </w:rPr>
        <w:t>Valida la Estructura de Desglose de Trabajo</w:t>
      </w:r>
    </w:p>
    <w:p w:rsidRPr="00B8657E" w:rsidR="0097323D" w:rsidP="00456230" w:rsidRDefault="0097323D" w14:paraId="75630DDD" w14:textId="77777777">
      <w:pPr>
        <w:pStyle w:val="Prrafodelista"/>
        <w:spacing w:after="0" w:line="240" w:lineRule="auto"/>
        <w:ind w:left="567"/>
        <w:jc w:val="both"/>
        <w:rPr>
          <w:rFonts w:ascii="Arial" w:hAnsi="Arial" w:cs="Arial"/>
        </w:rPr>
      </w:pPr>
    </w:p>
    <w:p w:rsidRPr="00B8657E" w:rsidR="003509AA" w:rsidP="008231B9" w:rsidRDefault="003509AA" w14:paraId="7417D3F7" w14:textId="30A125C0">
      <w:pPr>
        <w:pStyle w:val="Subtitulo"/>
        <w:rPr>
          <w:b w:val="0"/>
          <w:bCs w:val="0"/>
        </w:rPr>
      </w:pPr>
      <w:r w:rsidRPr="00B8657E">
        <w:t xml:space="preserve">Jefe de Desarrollo de Sistemas: </w:t>
      </w:r>
    </w:p>
    <w:p w:rsidRPr="00B8657E" w:rsidR="003509AA" w:rsidP="00FB5E7A" w:rsidRDefault="15EB7E1D" w14:paraId="512B8E29" w14:textId="178EB6FE">
      <w:pPr>
        <w:pStyle w:val="ItemsNumerado"/>
        <w:numPr>
          <w:ilvl w:val="0"/>
          <w:numId w:val="62"/>
        </w:numPr>
      </w:pPr>
      <w:r w:rsidRPr="00B8657E">
        <w:t xml:space="preserve">Revisa </w:t>
      </w:r>
      <w:r w:rsidRPr="00B8657E" w:rsidR="69F94A96">
        <w:t>el análisis</w:t>
      </w:r>
      <w:r w:rsidRPr="00B8657E">
        <w:t xml:space="preserve"> depurad</w:t>
      </w:r>
      <w:r w:rsidRPr="00B8657E" w:rsidR="5C948C9F">
        <w:t>o</w:t>
      </w:r>
      <w:r w:rsidRPr="00B8657E" w:rsidR="66078380">
        <w:t xml:space="preserve"> después de la revisión con el </w:t>
      </w:r>
      <w:r w:rsidRPr="00A751D7" w:rsidR="009C458F">
        <w:t>Arquitecto</w:t>
      </w:r>
      <w:r w:rsidRPr="00B8657E" w:rsidR="66078380">
        <w:t xml:space="preserve"> de </w:t>
      </w:r>
      <w:r w:rsidRPr="00A751D7" w:rsidR="009C458F">
        <w:t>sistemas</w:t>
      </w:r>
      <w:r w:rsidRPr="00B8657E" w:rsidR="66078380">
        <w:t xml:space="preserve">, si </w:t>
      </w:r>
      <w:r w:rsidRPr="00B8657E" w:rsidR="4F69BCE6">
        <w:t xml:space="preserve">el análisis aún se encuentra con inconsistencias o falencias se regresará al </w:t>
      </w:r>
      <w:r w:rsidR="00534264">
        <w:t>Desarrollador de Sistemas</w:t>
      </w:r>
      <w:r w:rsidRPr="00B8657E" w:rsidR="4F69BCE6">
        <w:t xml:space="preserve"> para que analice</w:t>
      </w:r>
      <w:r w:rsidRPr="00B8657E" w:rsidR="128109CA">
        <w:t xml:space="preserve"> nuevamente en base a las observaciones realizadas</w:t>
      </w:r>
      <w:r w:rsidRPr="00B8657E">
        <w:t>.</w:t>
      </w:r>
    </w:p>
    <w:p w:rsidRPr="00B8657E" w:rsidR="001529C2" w:rsidP="00FB5E7A" w:rsidRDefault="7B9BE391" w14:paraId="607CD355" w14:textId="626FD4D4">
      <w:pPr>
        <w:pStyle w:val="ItemsNumerado"/>
        <w:numPr>
          <w:ilvl w:val="0"/>
          <w:numId w:val="62"/>
        </w:numPr>
      </w:pPr>
      <w:r w:rsidRPr="00B8657E">
        <w:t>A</w:t>
      </w:r>
      <w:r w:rsidRPr="00B8657E" w:rsidR="15EB7E1D">
        <w:t xml:space="preserve">signa </w:t>
      </w:r>
      <w:r w:rsidRPr="00B8657E" w:rsidR="15EB7E1D">
        <w:rPr>
          <w:color w:val="0070C0"/>
        </w:rPr>
        <w:t xml:space="preserve">los </w:t>
      </w:r>
      <w:r w:rsidRPr="00B8657E" w:rsidR="77AC476F">
        <w:rPr>
          <w:color w:val="0070C0"/>
        </w:rPr>
        <w:t>desarrolladores</w:t>
      </w:r>
      <w:r w:rsidRPr="00B8657E" w:rsidR="15EB7E1D">
        <w:rPr>
          <w:color w:val="0070C0"/>
        </w:rPr>
        <w:t xml:space="preserve"> que conformarán al Equipo de Desarrollo</w:t>
      </w:r>
      <w:r w:rsidRPr="00B8657E" w:rsidR="15EB7E1D">
        <w:t>, procurando que cada equipo tenga al menos dos personas</w:t>
      </w:r>
      <w:r w:rsidRPr="00B8657E" w:rsidR="2ABCBA30">
        <w:t xml:space="preserve">, </w:t>
      </w:r>
      <w:r w:rsidRPr="00B8657E" w:rsidR="2ABCBA30">
        <w:rPr>
          <w:color w:val="E36C0A" w:themeColor="accent6" w:themeShade="BF"/>
        </w:rPr>
        <w:t>el desarrollador que realizó el análisis puede o no ser parte del equipo de desarrollo</w:t>
      </w:r>
      <w:r w:rsidRPr="00B8657E" w:rsidR="15EB7E1D">
        <w:t>.</w:t>
      </w:r>
      <w:r w:rsidRPr="00B8657E" w:rsidR="0D4BAAA0">
        <w:t xml:space="preserve"> El número de desarrolladores asignados</w:t>
      </w:r>
      <w:r w:rsidRPr="00B8657E" w:rsidR="15EB7E1D">
        <w:t xml:space="preserve"> dependerá del alcance del proyecto y a discreción del Jefe de </w:t>
      </w:r>
      <w:r w:rsidRPr="00B8657E" w:rsidR="15EB7E1D">
        <w:rPr>
          <w:highlight w:val="yellow"/>
        </w:rPr>
        <w:t>Desarrollo</w:t>
      </w:r>
      <w:r w:rsidRPr="00B8657E" w:rsidR="15EB7E1D">
        <w:t xml:space="preserve"> Sistemas. La información pertinente respecto a la forma de trabajo para proyectos se encuentra en el </w:t>
      </w:r>
      <w:hyperlink w:anchor="_ANEXO_#21:_Pair">
        <w:r w:rsidRPr="00B8657E" w:rsidR="001F6A63">
          <w:rPr>
            <w:rStyle w:val="Hipervnculo"/>
          </w:rPr>
          <w:t xml:space="preserve">Anexo </w:t>
        </w:r>
        <w:r w:rsidRPr="00B8657E" w:rsidR="15EB7E1D">
          <w:rPr>
            <w:rStyle w:val="Hipervnculo"/>
          </w:rPr>
          <w:t>#2</w:t>
        </w:r>
        <w:r w:rsidR="00B954DE">
          <w:rPr>
            <w:rStyle w:val="Hipervnculo"/>
          </w:rPr>
          <w:t>0</w:t>
        </w:r>
      </w:hyperlink>
      <w:r w:rsidRPr="00B8657E" w:rsidR="15EB7E1D">
        <w:t>.</w:t>
      </w:r>
    </w:p>
    <w:p w:rsidRPr="00B8657E" w:rsidR="00D11C15" w:rsidP="00FB5E7A" w:rsidRDefault="696FD87B" w14:paraId="2E796F77" w14:textId="4CC15AFA">
      <w:pPr>
        <w:pStyle w:val="ItemsNumerado"/>
        <w:numPr>
          <w:ilvl w:val="0"/>
          <w:numId w:val="62"/>
        </w:numPr>
      </w:pPr>
      <w:r w:rsidRPr="00B8657E">
        <w:t xml:space="preserve">En conjunto con </w:t>
      </w:r>
      <w:r w:rsidRPr="00B8657E" w:rsidR="002F077F">
        <w:t xml:space="preserve">el </w:t>
      </w:r>
      <w:r w:rsidR="45C13348">
        <w:t>p</w:t>
      </w:r>
      <w:r w:rsidR="77BC8E43">
        <w:t>ropietario</w:t>
      </w:r>
      <w:r w:rsidRPr="00B8657E">
        <w:t xml:space="preserve"> del </w:t>
      </w:r>
      <w:r w:rsidR="742CA2D5">
        <w:t>p</w:t>
      </w:r>
      <w:r w:rsidR="77BC8E43">
        <w:t>roceso</w:t>
      </w:r>
      <w:r w:rsidRPr="00B8657E">
        <w:t>, s</w:t>
      </w:r>
      <w:r w:rsidRPr="00B8657E" w:rsidR="15EB7E1D">
        <w:t xml:space="preserve">e define a los miembros que serán parte de la </w:t>
      </w:r>
      <w:r w:rsidRPr="00B8657E" w:rsidR="15EB7E1D">
        <w:rPr>
          <w:color w:val="00B050"/>
        </w:rPr>
        <w:t>Célula de Trabajo</w:t>
      </w:r>
      <w:r w:rsidRPr="00B8657E" w:rsidR="15EB7E1D">
        <w:t xml:space="preserve">, la cual deberá constar </w:t>
      </w:r>
      <w:r w:rsidR="3FB31BD8">
        <w:t xml:space="preserve">como mínimo </w:t>
      </w:r>
      <w:r w:rsidRPr="00B8657E" w:rsidR="15EB7E1D">
        <w:t>de: Propietario de Proceso, Jefe de Desarrollo de Sistemas, Responsable del Producto, Equipo de Desarrollo</w:t>
      </w:r>
      <w:r w:rsidRPr="00B8657E" w:rsidR="5353A0A3">
        <w:t xml:space="preserve">, </w:t>
      </w:r>
      <w:r w:rsidRPr="00B8657E" w:rsidR="5353A0A3">
        <w:rPr>
          <w:highlight w:val="cyan"/>
        </w:rPr>
        <w:t>Seguridad de la Información</w:t>
      </w:r>
      <w:r w:rsidRPr="68D44CE3" w:rsidR="5353A0A3">
        <w:rPr>
          <w:highlight w:val="cyan"/>
        </w:rPr>
        <w:t xml:space="preserve">, Dirección de </w:t>
      </w:r>
      <w:r w:rsidRPr="68D44CE3" w:rsidR="27D10BDC">
        <w:rPr>
          <w:highlight w:val="cyan"/>
        </w:rPr>
        <w:t>proyectos</w:t>
      </w:r>
      <w:r w:rsidRPr="68D44CE3" w:rsidR="0D141BD1">
        <w:rPr>
          <w:highlight w:val="cyan"/>
        </w:rPr>
        <w:t>, Direc</w:t>
      </w:r>
      <w:r w:rsidRPr="68D44CE3" w:rsidR="1EC9DAF0">
        <w:rPr>
          <w:highlight w:val="cyan"/>
        </w:rPr>
        <w:t>ción</w:t>
      </w:r>
      <w:r w:rsidRPr="68D44CE3" w:rsidR="0D141BD1">
        <w:rPr>
          <w:highlight w:val="cyan"/>
        </w:rPr>
        <w:t xml:space="preserve"> de riesgos</w:t>
      </w:r>
      <w:r w:rsidR="3F056C8D">
        <w:t xml:space="preserve">, Dirección de </w:t>
      </w:r>
      <w:r w:rsidRPr="00B8657E" w:rsidR="5353A0A3">
        <w:t>Procesos</w:t>
      </w:r>
      <w:r w:rsidRPr="00B8657E" w:rsidR="15EB7E1D">
        <w:t xml:space="preserve"> y otros miembros que </w:t>
      </w:r>
      <w:r w:rsidRPr="00B8657E" w:rsidR="63E6D36B">
        <w:t>se</w:t>
      </w:r>
      <w:r w:rsidRPr="00B8657E" w:rsidR="15EB7E1D">
        <w:t xml:space="preserve"> considere oportunos.</w:t>
      </w:r>
    </w:p>
    <w:p w:rsidRPr="00B8657E" w:rsidR="00DE73B6" w:rsidP="00FB5E7A" w:rsidRDefault="66B6D110" w14:paraId="7CC88ABB" w14:textId="283D6EA6">
      <w:pPr>
        <w:pStyle w:val="ItemsNumerado"/>
        <w:numPr>
          <w:ilvl w:val="0"/>
          <w:numId w:val="62"/>
        </w:numPr>
      </w:pPr>
      <w:r w:rsidRPr="00B8657E">
        <w:t xml:space="preserve">Revisa </w:t>
      </w:r>
      <w:r w:rsidRPr="00B8657E" w:rsidR="00385153">
        <w:t>la</w:t>
      </w:r>
      <w:r w:rsidRPr="00B8657E">
        <w:t xml:space="preserve"> EDT, verificando que se ajuste a los requerimientos solicitados por el Propietario del Proceso para determinar si se puede cumplir técnicamente con el requerimiento. Si existen ajustes</w:t>
      </w:r>
      <w:r w:rsidRPr="00B8657E" w:rsidR="00CF1B4E">
        <w:t>,</w:t>
      </w:r>
      <w:r w:rsidRPr="00B8657E">
        <w:t xml:space="preserve"> los coordina con el </w:t>
      </w:r>
      <w:r w:rsidRPr="009C458F" w:rsidR="009C458F">
        <w:rPr>
          <w:color w:val="E36C0A" w:themeColor="accent6" w:themeShade="BF"/>
        </w:rPr>
        <w:t>Arquitecto</w:t>
      </w:r>
      <w:r w:rsidRPr="009C458F">
        <w:rPr>
          <w:color w:val="E36C0A" w:themeColor="accent6" w:themeShade="BF"/>
        </w:rPr>
        <w:t xml:space="preserve"> de Sistemas</w:t>
      </w:r>
      <w:r w:rsidRPr="00B8657E" w:rsidR="00CF1B4E">
        <w:t>,</w:t>
      </w:r>
      <w:r w:rsidRPr="00B8657E">
        <w:t xml:space="preserve"> hasta llegar a un consenso para proceder a actualizar </w:t>
      </w:r>
      <w:r w:rsidRPr="00B8657E" w:rsidR="00385153">
        <w:t>la</w:t>
      </w:r>
      <w:r w:rsidRPr="00B8657E">
        <w:t xml:space="preserve"> EDT. Procede a agendar una reunión para socializar las especificaciones con el Propietario del Proceso y la Célula de Trabajo. Agenda una reunión con la Célula de Trabajo y el Propietario del Proceso.</w:t>
      </w:r>
    </w:p>
    <w:p w:rsidRPr="00B8657E" w:rsidR="00DE73B6" w:rsidP="00FB5E7A" w:rsidRDefault="00DE73B6" w14:paraId="346974CF" w14:textId="2F5BEF54">
      <w:pPr>
        <w:pStyle w:val="ItemsNumerado"/>
        <w:numPr>
          <w:ilvl w:val="0"/>
          <w:numId w:val="62"/>
        </w:numPr>
        <w:rPr>
          <w:color w:val="E36C0A" w:themeColor="accent6" w:themeShade="BF"/>
          <w:u w:val="single"/>
        </w:rPr>
      </w:pPr>
      <w:r w:rsidRPr="00B8657E">
        <w:t xml:space="preserve">Si el Propietario del Proceso aprueba </w:t>
      </w:r>
      <w:r w:rsidRPr="00B8657E" w:rsidR="00385153">
        <w:t>la</w:t>
      </w:r>
      <w:r w:rsidRPr="00B8657E">
        <w:t xml:space="preserve"> EDT, </w:t>
      </w:r>
      <w:r w:rsidR="4D042447">
        <w:t>se elabora</w:t>
      </w:r>
      <w:r w:rsidRPr="00B8657E">
        <w:t xml:space="preserve"> el </w:t>
      </w:r>
      <w:r w:rsidR="51822EE7">
        <w:t>correo</w:t>
      </w:r>
      <w:r w:rsidR="22B4D210">
        <w:t xml:space="preserve"> denominado</w:t>
      </w:r>
      <w:r>
        <w:t xml:space="preserve"> </w:t>
      </w:r>
      <w:r w:rsidRPr="1C8E9374" w:rsidR="6FD69644">
        <w:rPr>
          <w:color w:val="E36C0A" w:themeColor="accent6" w:themeShade="BF"/>
        </w:rPr>
        <w:t>Lineamientos del Proyecto</w:t>
      </w:r>
      <w:r w:rsidRPr="00B8657E">
        <w:t>, el cual se puede enviar en físico para ser firmado por los miembros de la célula de trabajo o se puede enviar un correo dirigido a todos</w:t>
      </w:r>
      <w:r w:rsidRPr="00B8657E" w:rsidR="002C25D3">
        <w:t xml:space="preserve"> los involucrados</w:t>
      </w:r>
      <w:r w:rsidRPr="00B8657E">
        <w:t xml:space="preserve"> según el formato establecido en el </w:t>
      </w:r>
      <w:hyperlink w:anchor="_ANEXO_#14:_Estatuto">
        <w:r w:rsidRPr="00B8657E" w:rsidR="001F6A63">
          <w:rPr>
            <w:rStyle w:val="Hipervnculo"/>
          </w:rPr>
          <w:t xml:space="preserve">Anexo </w:t>
        </w:r>
        <w:r w:rsidRPr="00B8657E">
          <w:rPr>
            <w:rStyle w:val="Hipervnculo"/>
          </w:rPr>
          <w:t>#1</w:t>
        </w:r>
        <w:r w:rsidR="00B954DE">
          <w:rPr>
            <w:rStyle w:val="Hipervnculo"/>
          </w:rPr>
          <w:t>3</w:t>
        </w:r>
        <w:r w:rsidRPr="00B8657E" w:rsidR="00AC0EDF">
          <w:rPr>
            <w:rStyle w:val="Hipervnculo"/>
          </w:rPr>
          <w:t>,</w:t>
        </w:r>
        <w:r w:rsidRPr="00B8657E">
          <w:rPr>
            <w:rStyle w:val="Hipervnculo"/>
          </w:rPr>
          <w:t xml:space="preserve"> </w:t>
        </w:r>
      </w:hyperlink>
      <w:r w:rsidRPr="00B8657E">
        <w:t xml:space="preserve"> y comienza la Fase de Planificación Técnica Inicial.</w:t>
      </w:r>
    </w:p>
    <w:p w:rsidRPr="00B8657E" w:rsidR="002968CF" w:rsidP="00456230" w:rsidRDefault="002968CF" w14:paraId="22BBA143" w14:textId="72CDCD3D">
      <w:pPr>
        <w:spacing w:after="0" w:line="240" w:lineRule="auto"/>
        <w:jc w:val="both"/>
        <w:rPr>
          <w:rFonts w:ascii="Arial" w:hAnsi="Arial" w:cs="Arial"/>
        </w:rPr>
      </w:pPr>
    </w:p>
    <w:p w:rsidRPr="00B8657E" w:rsidR="002968CF" w:rsidP="008231B9" w:rsidRDefault="004F3940" w14:paraId="413C183E" w14:textId="7FAD37E7">
      <w:pPr>
        <w:pStyle w:val="Subtitulo"/>
      </w:pPr>
      <w:r w:rsidRPr="00B8657E">
        <w:t>Propietario del Proceso</w:t>
      </w:r>
    </w:p>
    <w:p w:rsidRPr="00B8657E" w:rsidR="00D66EEC" w:rsidP="00FB5E7A" w:rsidRDefault="66B6D110" w14:paraId="6F776D85" w14:textId="1C4E4044">
      <w:pPr>
        <w:pStyle w:val="ItemsNumerado"/>
        <w:numPr>
          <w:ilvl w:val="0"/>
          <w:numId w:val="62"/>
        </w:numPr>
      </w:pPr>
      <w:r w:rsidRPr="00B8657E">
        <w:t xml:space="preserve">Revisa y aprueba en conjunto con la Célula de Trabajo </w:t>
      </w:r>
      <w:r w:rsidRPr="00B8657E" w:rsidR="00B65C37">
        <w:t>la</w:t>
      </w:r>
      <w:r w:rsidRPr="00B8657E">
        <w:t xml:space="preserve"> EDT del proyecto; si es necesario, se reporta cambios a las especificaciones funcionales al </w:t>
      </w:r>
      <w:r w:rsidR="00534264">
        <w:t>Desarrollador de Sistemas</w:t>
      </w:r>
      <w:r w:rsidRPr="00B8657E">
        <w:t xml:space="preserve"> </w:t>
      </w:r>
      <w:r w:rsidRPr="00B8657E" w:rsidR="1F514C36">
        <w:t xml:space="preserve">encargado del análisis </w:t>
      </w:r>
      <w:r w:rsidRPr="00B8657E">
        <w:t xml:space="preserve">para </w:t>
      </w:r>
      <w:r w:rsidRPr="00B8657E" w:rsidR="082D97C6">
        <w:t>re</w:t>
      </w:r>
      <w:r w:rsidRPr="00B8657E">
        <w:t>analizarlos y corregirlos.</w:t>
      </w:r>
    </w:p>
    <w:p w:rsidRPr="00B8657E" w:rsidR="004F5C41" w:rsidP="004F5C41" w:rsidRDefault="004F5C41" w14:paraId="54AD46C8" w14:textId="77777777">
      <w:pPr>
        <w:pStyle w:val="ItemsNumerado"/>
        <w:numPr>
          <w:ilvl w:val="0"/>
          <w:numId w:val="0"/>
        </w:numPr>
        <w:ind w:left="630"/>
      </w:pPr>
    </w:p>
    <w:p w:rsidRPr="00B8657E" w:rsidR="002E15FD" w:rsidP="004F5C41" w:rsidRDefault="61D40551" w14:paraId="35DEE9B2" w14:textId="2F013041">
      <w:pPr>
        <w:pStyle w:val="Titulo2"/>
        <w:ind w:left="720"/>
      </w:pPr>
      <w:bookmarkStart w:name="_Toc163723216" w:id="265"/>
      <w:bookmarkStart w:name="_Toc165286668" w:id="266"/>
      <w:bookmarkStart w:name="_Toc626970158" w:id="267"/>
      <w:bookmarkStart w:name="_Toc1167572902" w:id="268"/>
      <w:bookmarkStart w:name="_Toc247510917" w:id="269"/>
      <w:bookmarkStart w:name="_Toc2096063875" w:id="270"/>
      <w:bookmarkStart w:name="_Toc1050392188" w:id="271"/>
      <w:r>
        <w:t>Planificación técnica inicial</w:t>
      </w:r>
      <w:bookmarkEnd w:id="265"/>
      <w:bookmarkEnd w:id="266"/>
      <w:r w:rsidR="375D05FF">
        <w:br/>
      </w:r>
      <w:bookmarkEnd w:id="267"/>
      <w:bookmarkEnd w:id="268"/>
      <w:bookmarkEnd w:id="269"/>
      <w:bookmarkEnd w:id="270"/>
      <w:bookmarkEnd w:id="271"/>
    </w:p>
    <w:p w:rsidRPr="003C04C7" w:rsidR="00F2715D" w:rsidP="004F5C41" w:rsidRDefault="00141949" w14:paraId="67D71580" w14:textId="3090EFF9">
      <w:pPr>
        <w:pStyle w:val="Subtitulo"/>
      </w:pPr>
      <w:r w:rsidRPr="00B8657E">
        <w:t>Equipo de Desarrollo</w:t>
      </w:r>
    </w:p>
    <w:p w:rsidRPr="00B8657E" w:rsidR="00141949" w:rsidP="00FB5E7A" w:rsidRDefault="58006206" w14:paraId="7BB69841" w14:textId="55023466">
      <w:pPr>
        <w:pStyle w:val="ItemsNumerado"/>
        <w:numPr>
          <w:ilvl w:val="0"/>
          <w:numId w:val="63"/>
        </w:numPr>
      </w:pPr>
      <w:r w:rsidRPr="00B8657E">
        <w:t xml:space="preserve">Desglosa </w:t>
      </w:r>
      <w:r w:rsidRPr="00B8657E" w:rsidR="00CB6B08">
        <w:t>la</w:t>
      </w:r>
      <w:r w:rsidRPr="00B8657E">
        <w:t xml:space="preserve"> EDT, analiza las especificaciones funcionales de forma individual, asignándoles puntos de función y atributos de calidad. </w:t>
      </w:r>
      <w:r w:rsidRPr="00B8657E">
        <w:rPr>
          <w:color w:val="0070C0"/>
        </w:rPr>
        <w:t xml:space="preserve">Los puntos de función determinarán la prioridad de una especificación, considerando: la importancia para </w:t>
      </w:r>
      <w:r w:rsidRPr="00B8657E">
        <w:rPr>
          <w:color w:val="0070C0"/>
        </w:rPr>
        <w:t>el usuario, la complejidad técnica, el valor del negocio y la urgencia. Los atributos de calidad por parte se los asignará considerando: Viabilidad técnica, usabilidad, accesibilidad, escalabilidad, et</w:t>
      </w:r>
      <w:r w:rsidRPr="00B8657E" w:rsidR="6F5AE373">
        <w:rPr>
          <w:color w:val="0070C0"/>
        </w:rPr>
        <w:t xml:space="preserve">c. </w:t>
      </w:r>
      <w:r w:rsidRPr="00B8657E" w:rsidR="6F5AE373">
        <w:rPr>
          <w:color w:val="0070C0"/>
          <w:highlight w:val="cyan"/>
        </w:rPr>
        <w:t>Se pueden asignar aspectos de seguridad como un atributo de calidad clave y asignar puntos de función adicionales para implementar controles de seguridad específicos</w:t>
      </w:r>
      <w:r w:rsidR="00C9495A">
        <w:rPr>
          <w:color w:val="0070C0"/>
        </w:rPr>
        <w:t>,</w:t>
      </w:r>
      <w:r w:rsidRPr="00B8657E">
        <w:rPr>
          <w:color w:val="0070C0"/>
        </w:rPr>
        <w:t xml:space="preserve"> </w:t>
      </w:r>
      <w:hyperlink w:anchor="_ANEXO_#20:_Especificación">
        <w:r w:rsidRPr="00B8657E" w:rsidR="001F6A63">
          <w:rPr>
            <w:rStyle w:val="Hipervnculo"/>
          </w:rPr>
          <w:t>Anexo</w:t>
        </w:r>
        <w:r w:rsidRPr="00B8657E" w:rsidR="00ED11EA">
          <w:rPr>
            <w:rStyle w:val="Hipervnculo"/>
          </w:rPr>
          <w:t xml:space="preserve"> </w:t>
        </w:r>
        <w:r w:rsidRPr="00B8657E">
          <w:rPr>
            <w:rStyle w:val="Hipervnculo"/>
          </w:rPr>
          <w:t>#</w:t>
        </w:r>
        <w:r w:rsidR="00B954DE">
          <w:rPr>
            <w:rStyle w:val="Hipervnculo"/>
          </w:rPr>
          <w:t>19</w:t>
        </w:r>
      </w:hyperlink>
      <w:r w:rsidR="00C9495A">
        <w:rPr>
          <w:rStyle w:val="Hipervnculo"/>
        </w:rPr>
        <w:t>.</w:t>
      </w:r>
      <w:r w:rsidRPr="00B8657E" w:rsidR="70F8AB45">
        <w:t xml:space="preserve"> </w:t>
      </w:r>
      <w:r w:rsidRPr="00B8657E" w:rsidR="70F8AB45">
        <w:rPr>
          <w:highlight w:val="cyan"/>
        </w:rPr>
        <w:t>Para este análisis se debe considerar el plan de acción</w:t>
      </w:r>
      <w:r w:rsidRPr="00B8657E" w:rsidR="4F8AE760">
        <w:rPr>
          <w:highlight w:val="cyan"/>
        </w:rPr>
        <w:t xml:space="preserve"> para los riesgos encontrados y</w:t>
      </w:r>
      <w:r w:rsidRPr="00B8657E" w:rsidR="70F8AB45">
        <w:rPr>
          <w:highlight w:val="cyan"/>
        </w:rPr>
        <w:t xml:space="preserve"> registrado</w:t>
      </w:r>
      <w:r w:rsidRPr="00B8657E" w:rsidR="6473AC43">
        <w:rPr>
          <w:highlight w:val="cyan"/>
        </w:rPr>
        <w:t>s</w:t>
      </w:r>
      <w:r w:rsidRPr="00B8657E" w:rsidR="70F8AB45">
        <w:rPr>
          <w:highlight w:val="cyan"/>
        </w:rPr>
        <w:t xml:space="preserve"> en el </w:t>
      </w:r>
      <w:r w:rsidRPr="4414E9FF" w:rsidR="055098A4">
        <w:rPr>
          <w:highlight w:val="cyan"/>
        </w:rPr>
        <w:t>correo</w:t>
      </w:r>
      <w:r w:rsidRPr="4414E9FF" w:rsidR="1106F8A1">
        <w:rPr>
          <w:highlight w:val="cyan"/>
        </w:rPr>
        <w:t xml:space="preserve"> cuyo formato </w:t>
      </w:r>
      <w:r w:rsidRPr="1C8E9374" w:rsidR="1106F8A1">
        <w:rPr>
          <w:highlight w:val="cyan"/>
        </w:rPr>
        <w:t>consta</w:t>
      </w:r>
      <w:r w:rsidRPr="4414E9FF" w:rsidR="1106F8A1">
        <w:rPr>
          <w:highlight w:val="cyan"/>
        </w:rPr>
        <w:t xml:space="preserve"> en el</w:t>
      </w:r>
      <w:r w:rsidRPr="4414E9FF" w:rsidR="00C9495A">
        <w:rPr>
          <w:highlight w:val="cyan"/>
        </w:rPr>
        <w:t xml:space="preserve"> </w:t>
      </w:r>
      <w:hyperlink w:anchor="_ANEXO_#13:_Lineamientos">
        <w:r w:rsidRPr="4414E9FF" w:rsidR="6E52DA1C">
          <w:rPr>
            <w:rStyle w:val="Hipervnculo"/>
            <w:highlight w:val="cyan"/>
          </w:rPr>
          <w:t>Anexo #13</w:t>
        </w:r>
      </w:hyperlink>
      <w:r w:rsidRPr="00B8657E" w:rsidR="70F8AB45">
        <w:rPr>
          <w:highlight w:val="cyan"/>
        </w:rPr>
        <w:t xml:space="preserve"> con el fin de realizar las actividades necesarias según haya sido </w:t>
      </w:r>
      <w:r w:rsidRPr="00B8657E" w:rsidR="78B89ADE">
        <w:rPr>
          <w:highlight w:val="cyan"/>
        </w:rPr>
        <w:t>asignada</w:t>
      </w:r>
      <w:r w:rsidRPr="00B8657E" w:rsidR="70F8AB45">
        <w:rPr>
          <w:highlight w:val="cyan"/>
        </w:rPr>
        <w:t xml:space="preserve"> su prio</w:t>
      </w:r>
      <w:r w:rsidRPr="00B8657E" w:rsidR="33175D93">
        <w:rPr>
          <w:highlight w:val="cyan"/>
        </w:rPr>
        <w:t>ridad.</w:t>
      </w:r>
    </w:p>
    <w:p w:rsidRPr="00B8657E" w:rsidR="00595548" w:rsidP="00595548" w:rsidRDefault="00595548" w14:paraId="6ABEED4B" w14:textId="77777777">
      <w:pPr>
        <w:spacing w:after="0" w:line="240" w:lineRule="auto"/>
        <w:jc w:val="both"/>
        <w:rPr>
          <w:rFonts w:ascii="Arial" w:hAnsi="Arial" w:cs="Arial"/>
        </w:rPr>
      </w:pPr>
    </w:p>
    <w:p w:rsidRPr="00B8657E" w:rsidR="00141949" w:rsidP="003C04C7" w:rsidRDefault="00141949" w14:paraId="26FBF1C5" w14:textId="77777777">
      <w:pPr>
        <w:pStyle w:val="Subtitulo"/>
        <w:rPr>
          <w:b w:val="0"/>
        </w:rPr>
      </w:pPr>
      <w:r w:rsidRPr="00B8657E">
        <w:t>Jefe de Desarrollo de Sistemas:</w:t>
      </w:r>
    </w:p>
    <w:p w:rsidRPr="00B8657E" w:rsidR="00502D17" w:rsidP="00FB5E7A" w:rsidRDefault="1EADD86F" w14:paraId="65FE7C95" w14:textId="560ED0B9">
      <w:pPr>
        <w:pStyle w:val="ItemsNumerado"/>
        <w:numPr>
          <w:ilvl w:val="0"/>
          <w:numId w:val="63"/>
        </w:numPr>
        <w:rPr>
          <w:color w:val="00B050"/>
        </w:rPr>
      </w:pPr>
      <w:r w:rsidRPr="00B8657E">
        <w:rPr>
          <w:color w:val="00B050"/>
        </w:rPr>
        <w:t>Revisa y analiza la prioridad de las especificaciones funcionales en conjunto con el Equipo de Desarrollo, considerando los puntos de función y los atributos de calidad, si es necesario se despejan dudas y se vuelve a asignar puntos de función a las especificaciones en conflicto dentro del equipo.</w:t>
      </w:r>
      <w:r w:rsidRPr="00B8657E">
        <w:t xml:space="preserve"> </w:t>
      </w:r>
      <w:hyperlink w:anchor="_ANEXO_#20:_Especificación">
        <w:r w:rsidRPr="00B8657E" w:rsidR="001F6A63">
          <w:rPr>
            <w:rStyle w:val="Hipervnculo"/>
          </w:rPr>
          <w:t xml:space="preserve">Anexo </w:t>
        </w:r>
        <w:r w:rsidRPr="00B8657E">
          <w:rPr>
            <w:rStyle w:val="Hipervnculo"/>
          </w:rPr>
          <w:t>#</w:t>
        </w:r>
        <w:r w:rsidR="00B954DE">
          <w:rPr>
            <w:rStyle w:val="Hipervnculo"/>
          </w:rPr>
          <w:t>19</w:t>
        </w:r>
        <w:r w:rsidRPr="00B8657E">
          <w:rPr>
            <w:rStyle w:val="Hipervnculo"/>
          </w:rPr>
          <w:t xml:space="preserve"> </w:t>
        </w:r>
      </w:hyperlink>
      <w:r w:rsidRPr="00B8657E">
        <w:t xml:space="preserve">. </w:t>
      </w:r>
    </w:p>
    <w:p w:rsidRPr="00B8657E" w:rsidR="0097323D" w:rsidP="00FB5E7A" w:rsidRDefault="5A660AD3" w14:paraId="4E7BB814" w14:textId="131735E8">
      <w:pPr>
        <w:pStyle w:val="ItemsNumerado"/>
        <w:numPr>
          <w:ilvl w:val="0"/>
          <w:numId w:val="63"/>
        </w:numPr>
      </w:pPr>
      <w:r w:rsidRPr="00B8657E">
        <w:t xml:space="preserve">Si el desglose de las especificaciones funcionales brinda una visión clara del proyecto para el Equipo de Desarrollo, se comienza con la planificación del </w:t>
      </w:r>
      <w:r w:rsidRPr="00497C4E">
        <w:rPr>
          <w:color w:val="00B050"/>
        </w:rPr>
        <w:t>sprint</w:t>
      </w:r>
      <w:r w:rsidRPr="00B8657E">
        <w:t>.</w:t>
      </w:r>
    </w:p>
    <w:p w:rsidRPr="00B8657E" w:rsidR="004F5C41" w:rsidP="004F5C41" w:rsidRDefault="004F5C41" w14:paraId="6A240759" w14:textId="77777777">
      <w:pPr>
        <w:pStyle w:val="ItemsNumerado"/>
        <w:numPr>
          <w:ilvl w:val="0"/>
          <w:numId w:val="0"/>
        </w:numPr>
        <w:ind w:left="630"/>
      </w:pPr>
    </w:p>
    <w:p w:rsidRPr="00B8657E" w:rsidR="002655B7" w:rsidP="00646D34" w:rsidRDefault="2F0C1E69" w14:paraId="4B9C5C66" w14:textId="4A4B7B18">
      <w:pPr>
        <w:pStyle w:val="Titulo2"/>
        <w:ind w:left="720"/>
      </w:pPr>
      <w:bookmarkStart w:name="_Toc387159806" w:id="272"/>
      <w:bookmarkStart w:name="_Toc387159906" w:id="273"/>
      <w:bookmarkStart w:name="_Toc387160006" w:id="274"/>
      <w:bookmarkStart w:name="_Toc387159807" w:id="275"/>
      <w:bookmarkStart w:name="_Toc387159907" w:id="276"/>
      <w:bookmarkStart w:name="_Toc387160007" w:id="277"/>
      <w:bookmarkStart w:name="_Toc371934862" w:id="278"/>
      <w:bookmarkStart w:name="_Toc372043276" w:id="279"/>
      <w:bookmarkStart w:name="_Toc372205242" w:id="280"/>
      <w:bookmarkStart w:name="_Toc387159808" w:id="281"/>
      <w:bookmarkStart w:name="_Toc387159908" w:id="282"/>
      <w:bookmarkStart w:name="_Toc387160008" w:id="283"/>
      <w:bookmarkStart w:name="_Toc387159809" w:id="284"/>
      <w:bookmarkStart w:name="_Toc387159909" w:id="285"/>
      <w:bookmarkStart w:name="_Toc387160009" w:id="286"/>
      <w:bookmarkStart w:name="_Toc1919789524" w:id="287"/>
      <w:bookmarkStart w:name="_Toc524943057" w:id="288"/>
      <w:bookmarkStart w:name="_Toc163723217" w:id="289"/>
      <w:bookmarkStart w:name="_Toc1892449133" w:id="290"/>
      <w:bookmarkStart w:name="_Toc2053625248" w:id="291"/>
      <w:bookmarkStart w:name="_Toc1228822246" w:id="292"/>
      <w:bookmarkStart w:name="_Toc165286669" w:id="293"/>
      <w:bookmarkStart w:name="_Toc1366856283" w:id="294"/>
      <w:bookmarkStart w:name="_Toc44141377" w:id="295"/>
      <w:bookmarkStart w:name="_Toc44515177" w:id="296"/>
      <w:bookmarkStart w:name="_Toc44142202" w:id="297"/>
      <w:bookmarkStart w:name="_Toc59610473" w:id="298"/>
      <w:bookmarkStart w:name="_Toc371580332" w:id="299"/>
      <w:bookmarkStart w:name="_Toc371582727" w:id="300"/>
      <w:bookmarkStart w:name="_Toc371590927" w:id="301"/>
      <w:bookmarkStart w:name="_Toc371591140" w:id="302"/>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r>
        <w:t xml:space="preserve">Planificación de </w:t>
      </w:r>
      <w:bookmarkEnd w:id="287"/>
      <w:bookmarkEnd w:id="288"/>
      <w:r w:rsidR="0A88B38F">
        <w:t>Sprints</w:t>
      </w:r>
      <w:bookmarkEnd w:id="289"/>
      <w:bookmarkEnd w:id="290"/>
      <w:bookmarkEnd w:id="291"/>
      <w:bookmarkEnd w:id="292"/>
      <w:bookmarkEnd w:id="293"/>
      <w:bookmarkEnd w:id="294"/>
    </w:p>
    <w:p w:rsidRPr="00B8657E" w:rsidR="00B04946" w:rsidP="00FB5E7A" w:rsidRDefault="517EF2A8" w14:paraId="7D5642E8" w14:textId="0FCB2B99">
      <w:pPr>
        <w:pStyle w:val="Texto"/>
        <w:numPr>
          <w:ilvl w:val="0"/>
          <w:numId w:val="64"/>
        </w:numPr>
      </w:pPr>
      <w:r w:rsidRPr="00B8657E">
        <w:t xml:space="preserve">Los sprints se </w:t>
      </w:r>
      <w:r w:rsidRPr="00B8657E">
        <w:rPr>
          <w:highlight w:val="yellow"/>
        </w:rPr>
        <w:t>planifican de forma iterativa</w:t>
      </w:r>
      <w:r w:rsidRPr="00B8657E">
        <w:t xml:space="preserve">, por lo que se debe </w:t>
      </w:r>
      <w:r w:rsidRPr="00B8657E">
        <w:rPr>
          <w:highlight w:val="yellow"/>
        </w:rPr>
        <w:t>planificar solo un sprint a la vez</w:t>
      </w:r>
      <w:r w:rsidRPr="00B8657E">
        <w:t>, y al finalizar la fase de puesta en producción, se debe planificar otro.</w:t>
      </w:r>
      <w:r w:rsidRPr="00B8657E" w:rsidR="007637A9">
        <w:t xml:space="preserve"> </w:t>
      </w:r>
      <w:r w:rsidRPr="00B8657E">
        <w:t>El tiempo de cada sprint quedará a discreción del Equipo de Desarrollo bajo supervisión del Jefe de Desarrollo de Sistemas.</w:t>
      </w:r>
    </w:p>
    <w:p w:rsidRPr="00B8657E" w:rsidR="004F5C41" w:rsidP="004F5C41" w:rsidRDefault="004F5C41" w14:paraId="0F003C24" w14:textId="77777777">
      <w:pPr>
        <w:pStyle w:val="Texto"/>
      </w:pPr>
    </w:p>
    <w:p w:rsidRPr="00B8657E" w:rsidR="00F46BD5" w:rsidP="003C04C7" w:rsidRDefault="00F46BD5" w14:paraId="1C78E90C" w14:textId="1E37DC67">
      <w:pPr>
        <w:pStyle w:val="Subtitulo"/>
        <w:rPr>
          <w:b w:val="0"/>
          <w:bCs w:val="0"/>
        </w:rPr>
      </w:pPr>
      <w:r w:rsidRPr="00B8657E">
        <w:t>Equipo de desarrollo:</w:t>
      </w:r>
    </w:p>
    <w:p w:rsidRPr="00B8657E" w:rsidR="009B42DC" w:rsidP="00FB5E7A" w:rsidRDefault="67505AFB" w14:paraId="1B7553E6" w14:textId="3623B7D7">
      <w:pPr>
        <w:pStyle w:val="ItemsNumerado"/>
        <w:numPr>
          <w:ilvl w:val="0"/>
          <w:numId w:val="64"/>
        </w:numPr>
      </w:pPr>
      <w:r w:rsidRPr="00B8657E">
        <w:t xml:space="preserve">Selecciona las especificaciones funcionales </w:t>
      </w:r>
      <w:r w:rsidRPr="00B8657E">
        <w:rPr>
          <w:color w:val="0070C0"/>
        </w:rPr>
        <w:t>con los puntos de función más altos</w:t>
      </w:r>
      <w:r w:rsidRPr="00B8657E">
        <w:t xml:space="preserve"> en </w:t>
      </w:r>
      <w:r w:rsidRPr="00B8657E" w:rsidR="007637A9">
        <w:t>la</w:t>
      </w:r>
      <w:r w:rsidRPr="00B8657E">
        <w:t xml:space="preserve"> EDT, se plantean y asignan las tareas puntuales para el cumplimiento de cada una de estas especificaciones entre los miembros del equipo. Se </w:t>
      </w:r>
      <w:r w:rsidRPr="00B8657E" w:rsidR="00063101">
        <w:t>debe</w:t>
      </w:r>
      <w:r w:rsidRPr="00B8657E">
        <w:t xml:space="preserve"> llevar el c</w:t>
      </w:r>
      <w:r w:rsidRPr="00B8657E">
        <w:rPr>
          <w:highlight w:val="yellow"/>
        </w:rPr>
        <w:t>ontrol de las tareas</w:t>
      </w:r>
      <w:r w:rsidRPr="00B8657E" w:rsidR="1042FCE3">
        <w:rPr>
          <w:color w:val="365F91" w:themeColor="accent1" w:themeShade="BF"/>
          <w:highlight w:val="yellow"/>
        </w:rPr>
        <w:t xml:space="preserve">. </w:t>
      </w:r>
      <w:hyperlink w:anchor="_ANEXO_#26:_Kanban">
        <w:r w:rsidRPr="00B8657E" w:rsidR="001F6A63">
          <w:rPr>
            <w:rStyle w:val="Hipervnculo"/>
            <w:highlight w:val="yellow"/>
          </w:rPr>
          <w:t>Anexo</w:t>
        </w:r>
        <w:r w:rsidRPr="00B8657E" w:rsidR="1042FCE3">
          <w:rPr>
            <w:rStyle w:val="Hipervnculo"/>
            <w:highlight w:val="yellow"/>
          </w:rPr>
          <w:t xml:space="preserve"> #2</w:t>
        </w:r>
        <w:r w:rsidR="0054165A">
          <w:rPr>
            <w:rStyle w:val="Hipervnculo"/>
            <w:highlight w:val="yellow"/>
          </w:rPr>
          <w:t>2</w:t>
        </w:r>
        <w:r w:rsidRPr="00B8657E" w:rsidR="1042FCE3">
          <w:rPr>
            <w:rStyle w:val="Hipervnculo"/>
            <w:highlight w:val="yellow"/>
          </w:rPr>
          <w:t xml:space="preserve"> </w:t>
        </w:r>
      </w:hyperlink>
      <w:r w:rsidRPr="00B8657E">
        <w:t>.</w:t>
      </w:r>
    </w:p>
    <w:p w:rsidRPr="00B8657E" w:rsidR="00E74172" w:rsidP="00FB5E7A" w:rsidRDefault="2D5E06BF" w14:paraId="62D81EE3" w14:textId="6330F06C">
      <w:pPr>
        <w:pStyle w:val="ItemsNumerado"/>
        <w:numPr>
          <w:ilvl w:val="0"/>
          <w:numId w:val="64"/>
        </w:numPr>
      </w:pPr>
      <w:r>
        <w:t xml:space="preserve">Se </w:t>
      </w:r>
      <w:r w:rsidR="462A557E">
        <w:t>elabora</w:t>
      </w:r>
      <w:r>
        <w:t xml:space="preserve"> l</w:t>
      </w:r>
      <w:r w:rsidR="7B050F2C">
        <w:t>a</w:t>
      </w:r>
      <w:r>
        <w:t xml:space="preserve"> </w:t>
      </w:r>
      <w:r w:rsidRPr="7E878A0B" w:rsidR="6AD7EAAD">
        <w:rPr>
          <w:color w:val="00B050"/>
          <w:highlight w:val="yellow"/>
          <w:lang w:eastAsia="es-EC"/>
        </w:rPr>
        <w:t>Planificación del sprint</w:t>
      </w:r>
      <w:r>
        <w:t xml:space="preserve"> con las especificaciones funcionales y sus respectivas tareas para ser socializado con la Célula de Trabajo. </w:t>
      </w:r>
      <w:hyperlink w:anchor="_ANEXO_#24:_Sprint">
        <w:r w:rsidRPr="7E878A0B" w:rsidR="50A847C6">
          <w:rPr>
            <w:rStyle w:val="Hipervnculo"/>
          </w:rPr>
          <w:t>Anexo</w:t>
        </w:r>
        <w:r w:rsidRPr="7E878A0B">
          <w:rPr>
            <w:rStyle w:val="Hipervnculo"/>
          </w:rPr>
          <w:t xml:space="preserve"> #</w:t>
        </w:r>
        <w:r w:rsidRPr="7E878A0B" w:rsidR="773A41C8">
          <w:rPr>
            <w:rStyle w:val="Hipervnculo"/>
          </w:rPr>
          <w:t>2</w:t>
        </w:r>
        <w:r w:rsidRPr="7E878A0B" w:rsidR="75BCA64F">
          <w:rPr>
            <w:rStyle w:val="Hipervnculo"/>
          </w:rPr>
          <w:t>1</w:t>
        </w:r>
      </w:hyperlink>
      <w:r>
        <w:t>.</w:t>
      </w:r>
    </w:p>
    <w:p w:rsidRPr="00B8657E" w:rsidR="00595548" w:rsidP="00595548" w:rsidRDefault="00595548" w14:paraId="3C4FF52B" w14:textId="77777777">
      <w:pPr>
        <w:spacing w:after="0" w:line="240" w:lineRule="auto"/>
        <w:jc w:val="both"/>
        <w:rPr>
          <w:rFonts w:ascii="Arial" w:hAnsi="Arial" w:cs="Arial"/>
        </w:rPr>
      </w:pPr>
    </w:p>
    <w:p w:rsidRPr="00B8657E" w:rsidR="00E74172" w:rsidP="003C04C7" w:rsidRDefault="00E74172" w14:paraId="1825D816" w14:textId="77777777">
      <w:pPr>
        <w:pStyle w:val="Subtitulo"/>
        <w:rPr>
          <w:b w:val="0"/>
        </w:rPr>
      </w:pPr>
      <w:bookmarkStart w:name="_Hlk148784778" w:id="303"/>
      <w:r w:rsidRPr="00B8657E">
        <w:t>Célula de Trabajo:</w:t>
      </w:r>
    </w:p>
    <w:p w:rsidRPr="00B8657E" w:rsidR="00E74172" w:rsidP="00FB5E7A" w:rsidRDefault="08276819" w14:paraId="7EDF93DD" w14:textId="403A3843">
      <w:pPr>
        <w:pStyle w:val="ItemsNumerado"/>
        <w:numPr>
          <w:ilvl w:val="0"/>
          <w:numId w:val="64"/>
        </w:numPr>
      </w:pPr>
      <w:r>
        <w:t xml:space="preserve">Se </w:t>
      </w:r>
      <w:bookmarkEnd w:id="303"/>
      <w:r w:rsidR="17BFAC29">
        <w:t>realiza</w:t>
      </w:r>
      <w:r w:rsidR="4B593DD6">
        <w:t xml:space="preserve"> una reunión</w:t>
      </w:r>
      <w:r>
        <w:t xml:space="preserve"> con todos los miembros de la Célula de Trabajo, en la cual se analizan las especificaciones funcionales seleccionadas, validando la prioridad otorgada para su desarrollo en el sprint. Si existiesen dudas o conflictos de criterio respecto al </w:t>
      </w:r>
      <w:r w:rsidRPr="7E878A0B" w:rsidR="5CA94FB8">
        <w:rPr>
          <w:color w:val="00B050"/>
          <w:highlight w:val="yellow"/>
        </w:rPr>
        <w:t>Planificación del sprint</w:t>
      </w:r>
      <w:r>
        <w:t xml:space="preserve"> entre los miembros de la Célula, el Propietario del Proceso tendrá voto decisivo.</w:t>
      </w:r>
    </w:p>
    <w:p w:rsidRPr="00B8657E" w:rsidR="004E3F0B" w:rsidP="00FB5E7A" w:rsidRDefault="2A8BF92C" w14:paraId="5955E5E9" w14:textId="1B1E9520">
      <w:pPr>
        <w:pStyle w:val="ItemsNumerado"/>
        <w:numPr>
          <w:ilvl w:val="0"/>
          <w:numId w:val="64"/>
        </w:numPr>
      </w:pPr>
      <w:r>
        <w:t xml:space="preserve">Al validar la </w:t>
      </w:r>
      <w:r w:rsidRPr="7E878A0B" w:rsidR="41A0EDE0">
        <w:rPr>
          <w:color w:val="00B050"/>
          <w:highlight w:val="yellow"/>
        </w:rPr>
        <w:t>Planificación del sprint</w:t>
      </w:r>
      <w:r>
        <w:t>, se procede a acordar compromisos entre los miembros de la Célula de Trabajo</w:t>
      </w:r>
      <w:r w:rsidR="57066B1F">
        <w:t>.</w:t>
      </w:r>
    </w:p>
    <w:p w:rsidRPr="00B8657E" w:rsidR="004F5C41" w:rsidP="004F5C41" w:rsidRDefault="004F5C41" w14:paraId="2FF950D5" w14:textId="77777777">
      <w:pPr>
        <w:pStyle w:val="ItemsNumerado"/>
        <w:numPr>
          <w:ilvl w:val="0"/>
          <w:numId w:val="0"/>
        </w:numPr>
        <w:ind w:left="630"/>
      </w:pPr>
    </w:p>
    <w:p w:rsidRPr="00B8657E" w:rsidR="004272AA" w:rsidP="003C04C7" w:rsidRDefault="004272AA" w14:paraId="6548570D" w14:textId="5FBB904B">
      <w:pPr>
        <w:pStyle w:val="Subtitulo"/>
        <w:rPr>
          <w:b w:val="0"/>
          <w:bCs w:val="0"/>
        </w:rPr>
      </w:pPr>
      <w:r w:rsidRPr="00B8657E">
        <w:t>Equipo de Desarrollo</w:t>
      </w:r>
    </w:p>
    <w:p w:rsidRPr="00B8657E" w:rsidR="00680EB1" w:rsidP="00FB5E7A" w:rsidRDefault="4B593DD6" w14:paraId="427794D0" w14:textId="29BA28A4">
      <w:pPr>
        <w:pStyle w:val="ItemsNumerado"/>
        <w:numPr>
          <w:ilvl w:val="0"/>
          <w:numId w:val="64"/>
        </w:numPr>
      </w:pPr>
      <w:r>
        <w:t xml:space="preserve">Actualiza la EDT, en conjunto con el Jefe de Desarrollo, para la asignación de los responsables de cada tarea. Se hace la difusión pública de la EDT y se empieza la fase de diseño de la solución informática. </w:t>
      </w:r>
      <w:r w:rsidRPr="7E878A0B">
        <w:rPr>
          <w:color w:val="E36C0A" w:themeColor="accent6" w:themeShade="BF"/>
        </w:rPr>
        <w:t>(</w:t>
      </w:r>
      <w:hyperlink w:anchor="_ANEXO_#23:_Planificación">
        <w:r w:rsidRPr="7E878A0B">
          <w:rPr>
            <w:rStyle w:val="Hipervnculo"/>
          </w:rPr>
          <w:t>Anexo #2</w:t>
        </w:r>
        <w:r w:rsidRPr="7E878A0B" w:rsidR="2D4C9266">
          <w:rPr>
            <w:rStyle w:val="Hipervnculo"/>
          </w:rPr>
          <w:t>2</w:t>
        </w:r>
        <w:r w:rsidRPr="7E878A0B">
          <w:rPr>
            <w:rStyle w:val="Hipervnculo"/>
          </w:rPr>
          <w:t xml:space="preserve"> </w:t>
        </w:r>
      </w:hyperlink>
      <w:r w:rsidRPr="7E878A0B">
        <w:rPr>
          <w:color w:val="E36C0A" w:themeColor="accent6" w:themeShade="BF"/>
        </w:rPr>
        <w:t>)</w:t>
      </w:r>
      <w:r w:rsidRPr="7E878A0B" w:rsidR="711284A8">
        <w:rPr>
          <w:color w:val="E36C0A" w:themeColor="accent6" w:themeShade="BF"/>
        </w:rPr>
        <w:t>.</w:t>
      </w:r>
    </w:p>
    <w:p w:rsidRPr="00B8657E" w:rsidR="00680EB1" w:rsidP="00680EB1" w:rsidRDefault="00680EB1" w14:paraId="79D33EA8" w14:textId="77777777">
      <w:pPr>
        <w:spacing w:after="0" w:line="240" w:lineRule="auto"/>
        <w:jc w:val="both"/>
        <w:rPr>
          <w:rFonts w:ascii="Arial" w:hAnsi="Arial" w:cs="Arial"/>
        </w:rPr>
      </w:pPr>
    </w:p>
    <w:p w:rsidRPr="00B8657E" w:rsidR="00811811" w:rsidP="00811811" w:rsidRDefault="37AD9EC2" w14:paraId="144B2669" w14:textId="043E8AD9">
      <w:pPr>
        <w:pStyle w:val="Titulo2"/>
        <w:ind w:left="720"/>
      </w:pPr>
      <w:bookmarkStart w:name="_Toc548723191" w:id="304"/>
      <w:bookmarkStart w:name="_Toc1711932365" w:id="305"/>
      <w:bookmarkStart w:name="_Toc163723218" w:id="306"/>
      <w:bookmarkStart w:name="_Toc170386759" w:id="307"/>
      <w:bookmarkStart w:name="_Toc1259374138" w:id="308"/>
      <w:bookmarkStart w:name="_Toc1516390740" w:id="309"/>
      <w:bookmarkStart w:name="_Toc165286670" w:id="310"/>
      <w:bookmarkStart w:name="_Toc244050112" w:id="311"/>
      <w:r>
        <w:t xml:space="preserve">Diseño de </w:t>
      </w:r>
      <w:r w:rsidR="5E217733">
        <w:t>soluciones informáticas</w:t>
      </w:r>
      <w:bookmarkEnd w:id="295"/>
      <w:bookmarkEnd w:id="296"/>
      <w:bookmarkEnd w:id="297"/>
      <w:bookmarkEnd w:id="298"/>
      <w:bookmarkEnd w:id="304"/>
      <w:bookmarkEnd w:id="305"/>
      <w:bookmarkEnd w:id="306"/>
      <w:bookmarkEnd w:id="307"/>
      <w:bookmarkEnd w:id="308"/>
      <w:bookmarkEnd w:id="309"/>
      <w:bookmarkEnd w:id="310"/>
      <w:bookmarkEnd w:id="311"/>
    </w:p>
    <w:p w:rsidRPr="00B8657E" w:rsidR="00612330" w:rsidP="00FB5E7A" w:rsidRDefault="00176562" w14:paraId="20BF443B" w14:textId="543CB1C6">
      <w:pPr>
        <w:pStyle w:val="Texto"/>
        <w:numPr>
          <w:ilvl w:val="0"/>
          <w:numId w:val="65"/>
        </w:numPr>
        <w:rPr>
          <w:color w:val="0070C0"/>
        </w:rPr>
      </w:pPr>
      <w:r w:rsidRPr="00B8657E">
        <w:rPr>
          <w:color w:val="4F81BD" w:themeColor="accent1"/>
        </w:rPr>
        <w:t>E</w:t>
      </w:r>
      <w:r w:rsidRPr="00B8657E">
        <w:rPr>
          <w:color w:val="0070C0"/>
        </w:rPr>
        <w:t xml:space="preserve">l </w:t>
      </w:r>
      <w:r w:rsidRPr="00B8657E" w:rsidR="00AA33FD">
        <w:rPr>
          <w:color w:val="0070C0"/>
        </w:rPr>
        <w:t>diseño de las soluciones informáticas será iterativo para agilizar el proceso de entrega continua. En caso de proyectos pequeños o puntuales, el diseño podrá hacerse en una sola iteración.</w:t>
      </w:r>
    </w:p>
    <w:p w:rsidRPr="00B8657E" w:rsidR="004F5C41" w:rsidP="004F5C41" w:rsidRDefault="004F5C41" w14:paraId="54272095" w14:textId="77777777">
      <w:pPr>
        <w:pStyle w:val="Texto"/>
        <w:rPr>
          <w:color w:val="4F81BD" w:themeColor="accent1"/>
        </w:rPr>
      </w:pPr>
    </w:p>
    <w:p w:rsidRPr="00B8657E" w:rsidR="008A2A42" w:rsidP="003C04C7" w:rsidRDefault="00612330" w14:paraId="4407D898" w14:textId="24AED3F1">
      <w:pPr>
        <w:pStyle w:val="Subtitulo"/>
        <w:rPr>
          <w:b w:val="0"/>
          <w:bCs w:val="0"/>
        </w:rPr>
      </w:pPr>
      <w:r w:rsidRPr="00B8657E">
        <w:t>Célula de trabajo</w:t>
      </w:r>
      <w:r w:rsidRPr="00B8657E" w:rsidR="008A2A42">
        <w:t>:</w:t>
      </w:r>
    </w:p>
    <w:p w:rsidRPr="00B8657E" w:rsidR="00612330" w:rsidP="00FB5E7A" w:rsidRDefault="00612330" w14:paraId="0628B2D0" w14:textId="77777777">
      <w:pPr>
        <w:pStyle w:val="ItemsNumerado"/>
        <w:numPr>
          <w:ilvl w:val="0"/>
          <w:numId w:val="65"/>
        </w:numPr>
      </w:pPr>
      <w:r w:rsidRPr="00B8657E">
        <w:t>Se agenda y realiza una reunión para validar la propuesta del comportamiento del producto a entregar al final del sprint. Si la solución es clara y el comportamiento refleja visiblemente las necesidades del Propietario del Proceso, se acepta la propuesta y se procede con el prototipado. Caso contrario, se reevalúa y se realizan los ajustes pertinentes.</w:t>
      </w:r>
    </w:p>
    <w:p w:rsidRPr="00B8657E" w:rsidR="006A7078" w:rsidP="00B45B2E" w:rsidRDefault="006A7078" w14:paraId="4993769C" w14:textId="77777777">
      <w:pPr>
        <w:pStyle w:val="Prrafodelista"/>
        <w:spacing w:after="0" w:line="240" w:lineRule="auto"/>
        <w:ind w:left="567"/>
        <w:jc w:val="both"/>
        <w:rPr>
          <w:rFonts w:ascii="Arial" w:hAnsi="Arial" w:cs="Arial"/>
        </w:rPr>
      </w:pPr>
    </w:p>
    <w:p w:rsidRPr="00B8657E" w:rsidR="006A7078" w:rsidP="003C04C7" w:rsidRDefault="00534264" w14:paraId="6572E765" w14:textId="41966795">
      <w:pPr>
        <w:pStyle w:val="Subtitulo"/>
        <w:rPr>
          <w:b w:val="0"/>
        </w:rPr>
      </w:pPr>
      <w:r>
        <w:t>Desarrollador de Sistemas</w:t>
      </w:r>
      <w:r w:rsidRPr="00B8657E" w:rsidR="006A7078">
        <w:t>:</w:t>
      </w:r>
    </w:p>
    <w:p w:rsidRPr="00B8657E" w:rsidR="006A7078" w:rsidP="00FB5E7A" w:rsidRDefault="2C065A79" w14:paraId="7498F814" w14:textId="07100586">
      <w:pPr>
        <w:pStyle w:val="ItemsNumerado"/>
        <w:numPr>
          <w:ilvl w:val="0"/>
          <w:numId w:val="65"/>
        </w:numPr>
        <w:rPr>
          <w:highlight w:val="red"/>
        </w:rPr>
      </w:pPr>
      <w:r>
        <w:t>Realiza el desglose de</w:t>
      </w:r>
      <w:r w:rsidR="2E3E61BE">
        <w:t xml:space="preserve"> </w:t>
      </w:r>
      <w:r>
        <w:t>l</w:t>
      </w:r>
      <w:r w:rsidR="2E3E61BE">
        <w:t>a</w:t>
      </w:r>
      <w:r>
        <w:t xml:space="preserve"> </w:t>
      </w:r>
      <w:r w:rsidRPr="7E878A0B" w:rsidR="692EA02C">
        <w:rPr>
          <w:color w:val="00B050"/>
          <w:highlight w:val="yellow"/>
        </w:rPr>
        <w:t>Planificación del sprint</w:t>
      </w:r>
      <w:r>
        <w:t xml:space="preserve"> para realizar los diagramas necesarios, y representar la solución a desarrollar, su comportamiento deseado y los recursos a utilizar. Los diagramas desarrollados serán a discreción del </w:t>
      </w:r>
      <w:r w:rsidR="7357FBC8">
        <w:t>Desarrollador de Sistemas</w:t>
      </w:r>
      <w:r>
        <w:t>.</w:t>
      </w:r>
    </w:p>
    <w:p w:rsidRPr="00B8657E" w:rsidR="008A2A42" w:rsidP="008A2A42" w:rsidRDefault="008A2A42" w14:paraId="308B2142" w14:textId="77777777">
      <w:pPr>
        <w:spacing w:after="0" w:line="240" w:lineRule="auto"/>
        <w:jc w:val="both"/>
        <w:rPr>
          <w:rFonts w:ascii="Arial" w:hAnsi="Arial" w:cs="Arial"/>
          <w:b/>
          <w:bCs/>
        </w:rPr>
      </w:pPr>
    </w:p>
    <w:p w:rsidRPr="00B8657E" w:rsidR="006A7078" w:rsidP="003C04C7" w:rsidRDefault="006A7078" w14:paraId="0966E5AF" w14:textId="77777777">
      <w:pPr>
        <w:pStyle w:val="Subtitulo"/>
        <w:rPr>
          <w:b w:val="0"/>
          <w:bCs w:val="0"/>
        </w:rPr>
      </w:pPr>
      <w:r w:rsidRPr="00B8657E">
        <w:t>Célula de Trabajo:</w:t>
      </w:r>
    </w:p>
    <w:p w:rsidRPr="00B8657E" w:rsidR="006A7078" w:rsidP="00FB5E7A" w:rsidRDefault="2C065A79" w14:paraId="4B8629BD" w14:textId="325EDEBD">
      <w:pPr>
        <w:pStyle w:val="ItemsNumerado"/>
        <w:numPr>
          <w:ilvl w:val="0"/>
          <w:numId w:val="65"/>
        </w:numPr>
      </w:pPr>
      <w:r>
        <w:t xml:space="preserve">Revisa los diseños de la solución, si existen cambios en el análisis, se elabora una propuesta detallada con el Equipo de Desarrollo, misma que se presenta al dueño del producto para su aprobación y se </w:t>
      </w:r>
      <w:r w:rsidR="255CBF36">
        <w:t>envían</w:t>
      </w:r>
      <w:r>
        <w:t xml:space="preserve"> </w:t>
      </w:r>
      <w:r w:rsidR="4B4F57FB">
        <w:t>nuevamente los</w:t>
      </w:r>
      <w:r>
        <w:t xml:space="preserve"> </w:t>
      </w:r>
      <w:r w:rsidRPr="7E878A0B" w:rsidR="15DF73CF">
        <w:rPr>
          <w:color w:val="E36C0A" w:themeColor="accent6" w:themeShade="BF"/>
          <w:highlight w:val="yellow"/>
        </w:rPr>
        <w:t>Lineamientos del Proyecto</w:t>
      </w:r>
      <w:r>
        <w:t xml:space="preserve">. Se debe modificar el EDT y volver a planificar el sprint si amerita. Si no es necesario realizar cambios en el análisis y el diseño propuesto es correcto, </w:t>
      </w:r>
      <w:r w:rsidR="79700B35">
        <w:t>empieza</w:t>
      </w:r>
      <w:r>
        <w:t xml:space="preserve"> la fase de desarrollo.</w:t>
      </w:r>
    </w:p>
    <w:p w:rsidRPr="00B8657E" w:rsidR="006A7078" w:rsidP="00FB5E7A" w:rsidRDefault="2C065A79" w14:paraId="74FC1637" w14:textId="77777777">
      <w:pPr>
        <w:pStyle w:val="ItemsNumerado"/>
        <w:numPr>
          <w:ilvl w:val="0"/>
          <w:numId w:val="65"/>
        </w:numPr>
      </w:pPr>
      <w:r>
        <w:t>Si es necesario para el desarrollo del proyecto, se solicita al Jefe de Infraestructura Tecnológica la creación de la base de datos en el ambiente de desarrollo y pruebas.</w:t>
      </w:r>
    </w:p>
    <w:p w:rsidRPr="00B8657E" w:rsidR="00E25614" w:rsidP="00B45B2E" w:rsidRDefault="00E25614" w14:paraId="32FE9B31" w14:textId="77777777">
      <w:pPr>
        <w:pStyle w:val="Prrafodelista"/>
        <w:spacing w:after="0" w:line="240" w:lineRule="auto"/>
        <w:ind w:left="567"/>
        <w:jc w:val="both"/>
        <w:rPr>
          <w:rFonts w:ascii="Arial" w:hAnsi="Arial" w:cs="Arial"/>
        </w:rPr>
      </w:pPr>
    </w:p>
    <w:p w:rsidRPr="00B8657E" w:rsidR="00E25614" w:rsidP="003C04C7" w:rsidRDefault="00534264" w14:paraId="742BD4E3" w14:textId="77C92A3F">
      <w:pPr>
        <w:pStyle w:val="Subtitulo"/>
        <w:rPr>
          <w:b w:val="0"/>
          <w:bCs w:val="0"/>
        </w:rPr>
      </w:pPr>
      <w:r>
        <w:t>Desarrollador de Sistemas</w:t>
      </w:r>
      <w:r w:rsidRPr="00B8657E" w:rsidR="00E25614">
        <w:t>:</w:t>
      </w:r>
    </w:p>
    <w:p w:rsidRPr="00B8657E" w:rsidR="00C62F78" w:rsidP="00FB5E7A" w:rsidRDefault="05AC33A9" w14:paraId="17E39B36" w14:textId="115AFA9E">
      <w:pPr>
        <w:pStyle w:val="ItemsNumerado"/>
        <w:numPr>
          <w:ilvl w:val="0"/>
          <w:numId w:val="65"/>
        </w:numPr>
      </w:pPr>
      <w:r>
        <w:t xml:space="preserve">Elabora el diseño en base a la documentación entregada. Primero define los requerimientos que debe contener la base de datos, realiza el diseño entidad relación y luego genera el diseño físico de acuerdo con las bases de datos a utilizarse usando una herramienta de modelado de bases de datos. </w:t>
      </w:r>
      <w:hyperlink w:anchor="_ANEXO_#3:_Herramientas">
        <w:r w:rsidRPr="7E878A0B" w:rsidR="50A847C6">
          <w:rPr>
            <w:rStyle w:val="Hipervnculo"/>
          </w:rPr>
          <w:t xml:space="preserve">Anexo </w:t>
        </w:r>
        <w:r w:rsidRPr="7E878A0B">
          <w:rPr>
            <w:rStyle w:val="Hipervnculo"/>
          </w:rPr>
          <w:t>#</w:t>
        </w:r>
        <w:r w:rsidRPr="7E878A0B" w:rsidR="617E0D5D">
          <w:rPr>
            <w:rStyle w:val="Hipervnculo"/>
          </w:rPr>
          <w:t>2</w:t>
        </w:r>
      </w:hyperlink>
      <w:r>
        <w:t>.</w:t>
      </w:r>
    </w:p>
    <w:p w:rsidRPr="00B8657E" w:rsidR="00C62F78" w:rsidP="00FB5E7A" w:rsidRDefault="05AC33A9" w14:paraId="1B17F8C8" w14:textId="361E46A0">
      <w:pPr>
        <w:pStyle w:val="ItemsNumerado"/>
        <w:numPr>
          <w:ilvl w:val="0"/>
          <w:numId w:val="65"/>
        </w:numPr>
      </w:pPr>
      <w:r>
        <w:t>Las tareas se dividen entre los miembros del equipo para realizar el trabajo en simultáneo, dependiendo del número de desarrolladores asignados se deben dividir para trabajar en el diseño de la base de datos y el prototipo.</w:t>
      </w:r>
    </w:p>
    <w:p w:rsidRPr="00B8657E" w:rsidR="00E25614" w:rsidP="00FB5E7A" w:rsidRDefault="0C7B40E2" w14:paraId="5092F4BC" w14:textId="3E7A5195">
      <w:pPr>
        <w:pStyle w:val="ItemsNumerado"/>
        <w:numPr>
          <w:ilvl w:val="0"/>
          <w:numId w:val="65"/>
        </w:numPr>
      </w:pPr>
      <w:r>
        <w:t xml:space="preserve">Realiza las pruebas al diseño de la base de datos en conjunto con el </w:t>
      </w:r>
      <w:r w:rsidRPr="7E878A0B" w:rsidR="2A58D45A">
        <w:rPr>
          <w:color w:val="E36C0A" w:themeColor="accent6" w:themeShade="BF"/>
        </w:rPr>
        <w:t>Arquitecto</w:t>
      </w:r>
      <w:r w:rsidRPr="7E878A0B">
        <w:rPr>
          <w:color w:val="E36C0A" w:themeColor="accent6" w:themeShade="BF"/>
        </w:rPr>
        <w:t xml:space="preserve"> de Sistemas</w:t>
      </w:r>
      <w:r>
        <w:t xml:space="preserve">, estas consisten en preparar un conjunto de casos con datos ficticios y </w:t>
      </w:r>
      <w:r>
        <w:t>verificar si el diseño soporta todos los casos y que tanto el prototipo como la base de datos no tengan inconsistencias entre ellos. Si la base de datos está obviando algún campo o columna que se está presentando en el prototipo, o viceversa, se debe analizar y corregir dichas inconsistencias.</w:t>
      </w:r>
    </w:p>
    <w:p w:rsidRPr="00B8657E" w:rsidR="00E25614" w:rsidP="00FB5E7A" w:rsidRDefault="0C7B40E2" w14:paraId="73F1F354" w14:textId="0FCE8478">
      <w:pPr>
        <w:pStyle w:val="ItemsNumerado"/>
        <w:numPr>
          <w:ilvl w:val="0"/>
          <w:numId w:val="65"/>
        </w:numPr>
      </w:pPr>
      <w:r>
        <w:t>Realizará los prototipos de las interfaces de usuarios, considerando el análisis previo, las especificaciones funcionales y los diagramas de proceso realizados. La herramienta p</w:t>
      </w:r>
      <w:r w:rsidR="27883AFF">
        <w:t xml:space="preserve">ara el prototipado se define en </w:t>
      </w:r>
      <w:r w:rsidR="265A7E7C">
        <w:t xml:space="preserve">el </w:t>
      </w:r>
      <w:hyperlink w:anchor="_ANEXO_#13:_Prototipado">
        <w:r w:rsidRPr="7E878A0B" w:rsidR="5457648E">
          <w:rPr>
            <w:rStyle w:val="Hipervnculo"/>
          </w:rPr>
          <w:t>Anexo</w:t>
        </w:r>
        <w:r w:rsidRPr="7E878A0B" w:rsidR="265A7E7C">
          <w:rPr>
            <w:rStyle w:val="Hipervnculo"/>
          </w:rPr>
          <w:t xml:space="preserve"> #1</w:t>
        </w:r>
        <w:r w:rsidRPr="7E878A0B" w:rsidR="2D4C9266">
          <w:rPr>
            <w:rStyle w:val="Hipervnculo"/>
          </w:rPr>
          <w:t>2</w:t>
        </w:r>
      </w:hyperlink>
      <w:r w:rsidR="27883AFF">
        <w:t>.</w:t>
      </w:r>
    </w:p>
    <w:p w:rsidRPr="00B8657E" w:rsidR="00E25614" w:rsidP="00FB5E7A" w:rsidRDefault="0C7B40E2" w14:paraId="2794E367" w14:textId="77CA2E78">
      <w:pPr>
        <w:pStyle w:val="ItemsNumerado"/>
        <w:numPr>
          <w:ilvl w:val="0"/>
          <w:numId w:val="65"/>
        </w:numPr>
        <w:rPr>
          <w:color w:val="00B050"/>
        </w:rPr>
      </w:pPr>
      <w:r w:rsidRPr="7E878A0B">
        <w:rPr>
          <w:color w:val="00B050"/>
        </w:rPr>
        <w:t>Analiza y valida la necesidad de crear nuevos servicios para desarrollar la solución, en caso de no ser necesario se omitiría la elaboración y revisión de arquitectura de software y hardware, caso contrario, debe elaborar el diseño de la arquitectura tanto de software como de hardware, las herramientas a utilizar para su elaboración quedan a discreción del Equipo de Desarrollo.</w:t>
      </w:r>
    </w:p>
    <w:p w:rsidRPr="00B8657E" w:rsidR="00E25614" w:rsidP="00FB5E7A" w:rsidRDefault="0C7B40E2" w14:paraId="0A752E51" w14:textId="0965194F">
      <w:pPr>
        <w:pStyle w:val="ItemsNumerado"/>
        <w:numPr>
          <w:ilvl w:val="0"/>
          <w:numId w:val="65"/>
        </w:numPr>
        <w:rPr>
          <w:color w:val="E36C0A" w:themeColor="accent6" w:themeShade="BF"/>
          <w:u w:val="single"/>
        </w:rPr>
      </w:pPr>
      <w:r>
        <w:t>Ejecuta el script en la base de datos, este script es generado automáticamente usando una herramienta para el modelado de base de datos</w:t>
      </w:r>
      <w:r w:rsidR="039EF19A">
        <w:t>,</w:t>
      </w:r>
      <w:r>
        <w:t xml:space="preserve"> </w:t>
      </w:r>
      <w:hyperlink w:anchor="_ANEXO_#3:_Herramientas">
        <w:r w:rsidRPr="7E878A0B" w:rsidR="50A847C6">
          <w:rPr>
            <w:rFonts w:eastAsiaTheme="minorEastAsia"/>
            <w:color w:val="0000FF"/>
            <w:u w:val="single"/>
          </w:rPr>
          <w:t>A</w:t>
        </w:r>
        <w:r w:rsidRPr="7E878A0B" w:rsidR="2737B54E">
          <w:rPr>
            <w:rFonts w:eastAsiaTheme="minorEastAsia"/>
            <w:color w:val="0000FF"/>
            <w:u w:val="single"/>
          </w:rPr>
          <w:t>nexo</w:t>
        </w:r>
        <w:r w:rsidRPr="7E878A0B" w:rsidR="50A847C6">
          <w:rPr>
            <w:rFonts w:eastAsiaTheme="minorEastAsia"/>
            <w:color w:val="0000FF"/>
            <w:u w:val="single"/>
          </w:rPr>
          <w:t xml:space="preserve"> </w:t>
        </w:r>
        <w:r w:rsidRPr="7E878A0B">
          <w:rPr>
            <w:rFonts w:eastAsiaTheme="minorEastAsia"/>
            <w:color w:val="0000FF"/>
            <w:u w:val="single"/>
          </w:rPr>
          <w:t>#</w:t>
        </w:r>
        <w:r w:rsidRPr="7E878A0B" w:rsidR="05A69D6B">
          <w:rPr>
            <w:rFonts w:eastAsiaTheme="minorEastAsia"/>
            <w:color w:val="0000FF"/>
            <w:u w:val="single"/>
          </w:rPr>
          <w:t>2</w:t>
        </w:r>
      </w:hyperlink>
      <w:r>
        <w:t>.</w:t>
      </w:r>
    </w:p>
    <w:p w:rsidRPr="00B8657E" w:rsidR="00E25614" w:rsidP="00FB5E7A" w:rsidRDefault="0C7B40E2" w14:paraId="08D3035D" w14:textId="087D4139">
      <w:pPr>
        <w:pStyle w:val="ItemsNumerado"/>
        <w:numPr>
          <w:ilvl w:val="0"/>
          <w:numId w:val="65"/>
        </w:numPr>
      </w:pPr>
      <w:r>
        <w:t>Genera el diccionario de datos, esto puede ser generado automáticamente usando una herramienta de modelado de base de datos, siempre y cuando los Desarrolladores de Sistemas Informáticos hayan documentado todas las tablas y campos de la base de datos.</w:t>
      </w:r>
    </w:p>
    <w:p w:rsidRPr="00B8657E" w:rsidR="00E25614" w:rsidP="00FB5E7A" w:rsidRDefault="05AC33A9" w14:paraId="0798B7E2" w14:textId="21BA361E">
      <w:pPr>
        <w:pStyle w:val="ItemsNumerado"/>
        <w:numPr>
          <w:ilvl w:val="0"/>
          <w:numId w:val="65"/>
        </w:numPr>
        <w:rPr>
          <w:color w:val="E36C0A" w:themeColor="accent6" w:themeShade="BF"/>
          <w:u w:val="single"/>
        </w:rPr>
      </w:pPr>
      <w:r>
        <w:t>Revisa los recursos existentes para su desarrollo para realizar el análisis de la solución, considera y decide si es necesario realizar nuevos diseños para los requerimientos del proyecto y decide. Si no es necesario, se planean ajustes a los recursos existente con los miembros del Equipo de Desarrollo y se empieza con la fase de desarrollo.</w:t>
      </w:r>
    </w:p>
    <w:p w:rsidRPr="00B8657E" w:rsidR="00E25614" w:rsidP="00FB5E7A" w:rsidRDefault="0B89376B" w14:paraId="584EE59C" w14:textId="3D3370DC">
      <w:pPr>
        <w:pStyle w:val="ItemsNumerado"/>
        <w:numPr>
          <w:ilvl w:val="0"/>
          <w:numId w:val="65"/>
        </w:numPr>
      </w:pPr>
      <w:r>
        <w:t>Analiza y valida la necesidad de realizar un prototipado con los recursos existentes, en caso de no ser necesario, realizará ajustes a los componentes existentes necesarios para el desarrollo.</w:t>
      </w:r>
    </w:p>
    <w:bookmarkEnd w:id="299"/>
    <w:bookmarkEnd w:id="300"/>
    <w:bookmarkEnd w:id="301"/>
    <w:bookmarkEnd w:id="302"/>
    <w:p w:rsidRPr="00B8657E" w:rsidR="0097323D" w:rsidP="00456230" w:rsidRDefault="0097323D" w14:paraId="79E202E6" w14:textId="77777777">
      <w:pPr>
        <w:pStyle w:val="Prrafodelista"/>
        <w:spacing w:after="0" w:line="240" w:lineRule="auto"/>
        <w:ind w:left="567"/>
        <w:jc w:val="both"/>
        <w:rPr>
          <w:rFonts w:ascii="Arial" w:hAnsi="Arial" w:cs="Arial"/>
        </w:rPr>
      </w:pPr>
    </w:p>
    <w:p w:rsidRPr="009C458F" w:rsidR="7C533D6B" w:rsidP="003C04C7" w:rsidRDefault="00F01638" w14:paraId="02E24539" w14:textId="197D64DE">
      <w:pPr>
        <w:pStyle w:val="Subtitulo"/>
        <w:rPr>
          <w:color w:val="E36C0A" w:themeColor="accent6" w:themeShade="BF"/>
          <w:sz w:val="20"/>
          <w:szCs w:val="20"/>
        </w:rPr>
      </w:pPr>
      <w:r>
        <w:rPr>
          <w:color w:val="E36C0A" w:themeColor="accent6" w:themeShade="BF"/>
        </w:rPr>
        <w:t>Jefe de Desarrollo de Sistemas</w:t>
      </w:r>
      <w:r w:rsidRPr="009C458F" w:rsidR="115CF453">
        <w:rPr>
          <w:color w:val="E36C0A" w:themeColor="accent6" w:themeShade="BF"/>
          <w:sz w:val="20"/>
          <w:szCs w:val="20"/>
        </w:rPr>
        <w:t>:</w:t>
      </w:r>
    </w:p>
    <w:p w:rsidRPr="00F94245" w:rsidR="7C533D6B" w:rsidP="00FB5E7A" w:rsidRDefault="60DAC46F" w14:paraId="3EDC1FB8" w14:textId="44D95C35">
      <w:pPr>
        <w:pStyle w:val="ItemsNumerado"/>
        <w:numPr>
          <w:ilvl w:val="0"/>
          <w:numId w:val="65"/>
        </w:numPr>
        <w:rPr>
          <w:color w:val="00B050"/>
        </w:rPr>
      </w:pPr>
      <w:r w:rsidRPr="00F94245">
        <w:rPr>
          <w:color w:val="00B050"/>
        </w:rPr>
        <w:t>Analiza y valida</w:t>
      </w:r>
      <w:r w:rsidRPr="00F94245" w:rsidR="00F01638">
        <w:rPr>
          <w:color w:val="00B050"/>
        </w:rPr>
        <w:t xml:space="preserve">, en conjunto con el Arquitecto de Sistemas y Equipo de Desarrollo, </w:t>
      </w:r>
      <w:r w:rsidRPr="00F94245">
        <w:rPr>
          <w:color w:val="00B050"/>
        </w:rPr>
        <w:t xml:space="preserve">la correcta elaboración de la arquitectura de software y hardware procurando </w:t>
      </w:r>
      <w:r w:rsidRPr="00F94245" w:rsidR="7BEC9F40">
        <w:rPr>
          <w:color w:val="00B050"/>
        </w:rPr>
        <w:t>que el diseño permita una solución óptima, escalable</w:t>
      </w:r>
      <w:r w:rsidRPr="00F94245" w:rsidR="6A2503B8">
        <w:rPr>
          <w:color w:val="00B050"/>
        </w:rPr>
        <w:t>,</w:t>
      </w:r>
      <w:r w:rsidRPr="00F94245" w:rsidR="7BEC9F40">
        <w:rPr>
          <w:color w:val="00B050"/>
        </w:rPr>
        <w:t xml:space="preserve"> sostenible</w:t>
      </w:r>
      <w:r w:rsidRPr="00F94245" w:rsidR="6A2503B8">
        <w:rPr>
          <w:color w:val="00B050"/>
        </w:rPr>
        <w:t xml:space="preserve"> y </w:t>
      </w:r>
      <w:r w:rsidRPr="00080C43" w:rsidR="6A2503B8">
        <w:rPr>
          <w:color w:val="00B050"/>
        </w:rPr>
        <w:t>seguro</w:t>
      </w:r>
      <w:r w:rsidRPr="00F94245" w:rsidR="7BEC9F40">
        <w:rPr>
          <w:color w:val="00B050"/>
        </w:rPr>
        <w:t>.</w:t>
      </w:r>
    </w:p>
    <w:p w:rsidRPr="00B8657E" w:rsidR="006D23C8" w:rsidP="00FB5E7A" w:rsidRDefault="0B89376B" w14:paraId="573C0103" w14:textId="77777777">
      <w:pPr>
        <w:pStyle w:val="ItemsNumerado"/>
        <w:numPr>
          <w:ilvl w:val="0"/>
          <w:numId w:val="65"/>
        </w:numPr>
        <w:rPr>
          <w:color w:val="00B050"/>
        </w:rPr>
      </w:pPr>
      <w:r>
        <w:t xml:space="preserve">Valida si el diseño de la base de datos y el prototipo se encuentra conforme a lo establecido en las especificaciones funcionales, analiza si se pueden realizar optimizaciones o mejoras, y si se </w:t>
      </w:r>
      <w:r w:rsidRPr="7E878A0B">
        <w:rPr>
          <w:color w:val="00B050"/>
        </w:rPr>
        <w:t>apega a los estándares y necesidades del Departamento de Desarrollo.</w:t>
      </w:r>
    </w:p>
    <w:p w:rsidRPr="00B8657E" w:rsidR="006D23C8" w:rsidP="00B45B2E" w:rsidRDefault="006D23C8" w14:paraId="35D11238" w14:textId="77777777">
      <w:pPr>
        <w:spacing w:after="0" w:line="240" w:lineRule="auto"/>
        <w:jc w:val="both"/>
        <w:rPr>
          <w:rFonts w:ascii="Arial" w:hAnsi="Arial" w:cs="Arial"/>
          <w:color w:val="00B050"/>
        </w:rPr>
      </w:pPr>
    </w:p>
    <w:p w:rsidRPr="00B8657E" w:rsidR="6ADB3BC3" w:rsidP="003C04C7" w:rsidRDefault="6ADB3BC3" w14:paraId="7E799232" w14:textId="00DA8A8C">
      <w:pPr>
        <w:pStyle w:val="Subtitulo"/>
        <w:rPr>
          <w:b w:val="0"/>
          <w:bCs w:val="0"/>
        </w:rPr>
      </w:pPr>
      <w:r w:rsidRPr="00B8657E">
        <w:t>Jefe de Operaciones de Tecnología de la información</w:t>
      </w:r>
      <w:r w:rsidRPr="00B8657E" w:rsidR="312DF3BE">
        <w:t>:</w:t>
      </w:r>
    </w:p>
    <w:p w:rsidRPr="00B8657E" w:rsidR="6ADB3BC3" w:rsidP="00FB5E7A" w:rsidRDefault="7BEC9F40" w14:paraId="14F40FD7" w14:textId="6ED7266F">
      <w:pPr>
        <w:pStyle w:val="Prrafodelista"/>
        <w:numPr>
          <w:ilvl w:val="0"/>
          <w:numId w:val="65"/>
        </w:numPr>
        <w:spacing w:after="0" w:line="240" w:lineRule="auto"/>
        <w:jc w:val="both"/>
        <w:rPr>
          <w:rFonts w:ascii="Arial" w:hAnsi="Arial" w:cs="Arial"/>
          <w:color w:val="00B050"/>
        </w:rPr>
      </w:pPr>
      <w:r w:rsidRPr="7E878A0B">
        <w:rPr>
          <w:rStyle w:val="ItemsNumeradoCar"/>
          <w:color w:val="00B050"/>
        </w:rPr>
        <w:t>Revisa los diseños de arquitectura de software y hardware para garantizar la disponibilidad y capacidad de los recursos necesarios para la elaboración</w:t>
      </w:r>
      <w:r w:rsidRPr="7E878A0B" w:rsidR="1744A583">
        <w:rPr>
          <w:rStyle w:val="ItemsNumeradoCar"/>
          <w:color w:val="00B050"/>
        </w:rPr>
        <w:t xml:space="preserve"> de la solución propuesta por el Desarrollador</w:t>
      </w:r>
      <w:r w:rsidRPr="7E878A0B" w:rsidR="1744A583">
        <w:rPr>
          <w:rFonts w:ascii="Arial" w:hAnsi="Arial" w:cs="Arial"/>
          <w:color w:val="00B050"/>
        </w:rPr>
        <w:t>.</w:t>
      </w:r>
    </w:p>
    <w:p w:rsidRPr="00F2715D" w:rsidR="003509AA" w:rsidP="003F1715" w:rsidRDefault="003509AA" w14:paraId="7D14F653" w14:textId="77777777">
      <w:pPr>
        <w:spacing w:after="0" w:line="240" w:lineRule="auto"/>
        <w:jc w:val="both"/>
        <w:rPr>
          <w:rFonts w:ascii="Arial" w:hAnsi="Arial" w:cs="Arial"/>
          <w:color w:val="00B050"/>
        </w:rPr>
      </w:pPr>
    </w:p>
    <w:p w:rsidRPr="00B8657E" w:rsidR="003509AA" w:rsidP="004F5C41" w:rsidRDefault="37AD9EC2" w14:paraId="283ADB78" w14:textId="6DCC2A7D">
      <w:pPr>
        <w:pStyle w:val="Titulo2"/>
        <w:ind w:left="720"/>
      </w:pPr>
      <w:bookmarkStart w:name="_Toc387159811" w:id="312"/>
      <w:bookmarkStart w:name="_Toc387159911" w:id="313"/>
      <w:bookmarkStart w:name="_Toc387160011" w:id="314"/>
      <w:bookmarkStart w:name="_Toc371580333" w:id="315"/>
      <w:bookmarkStart w:name="_Toc371582728" w:id="316"/>
      <w:bookmarkStart w:name="_Toc371590928" w:id="317"/>
      <w:bookmarkStart w:name="_Toc371591141" w:id="318"/>
      <w:bookmarkStart w:name="_Toc44141378" w:id="319"/>
      <w:bookmarkStart w:name="_Toc44515178" w:id="320"/>
      <w:bookmarkStart w:name="_Toc44142203" w:id="321"/>
      <w:bookmarkStart w:name="_Toc59610474" w:id="322"/>
      <w:bookmarkStart w:name="_Toc953938950" w:id="323"/>
      <w:bookmarkStart w:name="_Toc847075657" w:id="324"/>
      <w:bookmarkStart w:name="_Toc163723219" w:id="325"/>
      <w:bookmarkStart w:name="_Toc873965968" w:id="326"/>
      <w:bookmarkStart w:name="_Toc1107405560" w:id="327"/>
      <w:bookmarkStart w:name="_Toc1885125626" w:id="328"/>
      <w:bookmarkStart w:name="_Toc165286671" w:id="329"/>
      <w:bookmarkStart w:name="_Toc143237689" w:id="330"/>
      <w:bookmarkEnd w:id="312"/>
      <w:bookmarkEnd w:id="313"/>
      <w:bookmarkEnd w:id="314"/>
      <w:r>
        <w:t xml:space="preserve">Desarrollo de </w:t>
      </w:r>
      <w:bookmarkEnd w:id="315"/>
      <w:bookmarkEnd w:id="316"/>
      <w:bookmarkEnd w:id="317"/>
      <w:bookmarkEnd w:id="318"/>
      <w:bookmarkEnd w:id="319"/>
      <w:bookmarkEnd w:id="320"/>
      <w:bookmarkEnd w:id="321"/>
      <w:r w:rsidR="0A1FF025">
        <w:t>soluciones informáticas</w:t>
      </w:r>
      <w:r w:rsidR="1E613095">
        <w:t>.</w:t>
      </w:r>
      <w:bookmarkEnd w:id="322"/>
      <w:bookmarkEnd w:id="323"/>
      <w:bookmarkEnd w:id="324"/>
      <w:bookmarkEnd w:id="325"/>
      <w:bookmarkEnd w:id="326"/>
      <w:bookmarkEnd w:id="327"/>
      <w:bookmarkEnd w:id="328"/>
      <w:bookmarkEnd w:id="329"/>
      <w:bookmarkEnd w:id="330"/>
    </w:p>
    <w:p w:rsidRPr="00B8657E" w:rsidR="003509AA" w:rsidP="00456230" w:rsidRDefault="003509AA" w14:paraId="7502543F" w14:textId="77777777">
      <w:pPr>
        <w:spacing w:after="0" w:line="240" w:lineRule="auto"/>
        <w:rPr>
          <w:rFonts w:ascii="Arial" w:hAnsi="Arial" w:cs="Arial"/>
        </w:rPr>
      </w:pPr>
    </w:p>
    <w:p w:rsidRPr="00B8657E" w:rsidR="00185ECD" w:rsidP="004C6D7B" w:rsidRDefault="3DAE7DD7" w14:paraId="75842D7D" w14:textId="316EB52B">
      <w:pPr>
        <w:pStyle w:val="Subtitulo"/>
      </w:pPr>
      <w:bookmarkStart w:name="_Toc371580335" w:id="331"/>
      <w:bookmarkStart w:name="_Toc371582730" w:id="332"/>
      <w:bookmarkStart w:name="_Toc371590930" w:id="333"/>
      <w:bookmarkStart w:name="_Toc371591143" w:id="334"/>
      <w:bookmarkStart w:name="_Toc371591298" w:id="335"/>
      <w:bookmarkEnd w:id="331"/>
      <w:bookmarkEnd w:id="332"/>
      <w:bookmarkEnd w:id="333"/>
      <w:bookmarkEnd w:id="334"/>
      <w:bookmarkEnd w:id="335"/>
      <w:r w:rsidRPr="00B8657E">
        <w:t>Equipo de Desarrollo:</w:t>
      </w:r>
    </w:p>
    <w:p w:rsidRPr="00B8657E" w:rsidR="0089693E" w:rsidP="00FB5E7A" w:rsidRDefault="7E8258A9" w14:paraId="1E68438A" w14:textId="1DF1A189">
      <w:pPr>
        <w:pStyle w:val="ItemsNumerado"/>
        <w:numPr>
          <w:ilvl w:val="0"/>
          <w:numId w:val="67"/>
        </w:numPr>
      </w:pPr>
      <w:r w:rsidRPr="00B8657E">
        <w:t xml:space="preserve">El </w:t>
      </w:r>
      <w:r w:rsidRPr="00B8657E" w:rsidR="256ED989">
        <w:t xml:space="preserve">desarrollador encargado </w:t>
      </w:r>
      <w:r w:rsidRPr="00B8657E">
        <w:t xml:space="preserve">deberá crear la rama de desarrollo en el sistema de control de versiones basado en la rama de producción y sobre ella desarrolla el requerimiento solicitado, conforme el </w:t>
      </w:r>
      <w:hyperlink w:anchor="_ANEXO_#4:_Herramientas">
        <w:r w:rsidRPr="00B8657E" w:rsidR="001F6A63">
          <w:rPr>
            <w:rStyle w:val="Hipervnculo"/>
          </w:rPr>
          <w:t>A</w:t>
        </w:r>
        <w:r w:rsidRPr="00B8657E" w:rsidR="00ED11EA">
          <w:rPr>
            <w:rStyle w:val="Hipervnculo"/>
          </w:rPr>
          <w:t xml:space="preserve">nexo </w:t>
        </w:r>
        <w:r w:rsidRPr="00B8657E">
          <w:rPr>
            <w:rStyle w:val="Hipervnculo"/>
          </w:rPr>
          <w:t>#</w:t>
        </w:r>
        <w:r w:rsidR="00B954DE">
          <w:rPr>
            <w:rStyle w:val="Hipervnculo"/>
          </w:rPr>
          <w:t>3</w:t>
        </w:r>
      </w:hyperlink>
      <w:r w:rsidRPr="00B8657E">
        <w:t xml:space="preserve"> en la sección de Sistema de Control de Versiones.</w:t>
      </w:r>
    </w:p>
    <w:p w:rsidRPr="00B8657E" w:rsidR="0097323D" w:rsidP="00FB5E7A" w:rsidRDefault="006D42F7" w14:paraId="635FE4A9" w14:textId="59CEC55B">
      <w:pPr>
        <w:pStyle w:val="ItemsNumerado"/>
        <w:numPr>
          <w:ilvl w:val="0"/>
          <w:numId w:val="67"/>
        </w:numPr>
      </w:pPr>
      <w:r w:rsidRPr="00B8657E">
        <w:rPr>
          <w:color w:val="00B050"/>
        </w:rPr>
        <w:t xml:space="preserve">El desarrollador </w:t>
      </w:r>
      <w:r w:rsidRPr="00B8657E" w:rsidR="294E3C06">
        <w:rPr>
          <w:color w:val="00B050"/>
        </w:rPr>
        <w:t>deberá realizar la construcción y configuración del pipeline para automatización de pruebas unitarias y despliegue.</w:t>
      </w:r>
    </w:p>
    <w:p w:rsidRPr="00B8657E" w:rsidR="00360185" w:rsidP="00FB5E7A" w:rsidRDefault="006D42F7" w14:paraId="2563B664" w14:textId="5DF50D43">
      <w:pPr>
        <w:pStyle w:val="ItemsNumerado"/>
        <w:numPr>
          <w:ilvl w:val="0"/>
          <w:numId w:val="67"/>
        </w:numPr>
        <w:rPr>
          <w:color w:val="00B050"/>
        </w:rPr>
      </w:pPr>
      <w:r w:rsidRPr="00B8657E">
        <w:t>El desarrollador p</w:t>
      </w:r>
      <w:r w:rsidRPr="00B8657E" w:rsidR="67914E22">
        <w:t xml:space="preserve">rocede a </w:t>
      </w:r>
      <w:r w:rsidRPr="00B8657E" w:rsidR="7BD60CD6">
        <w:t>codific</w:t>
      </w:r>
      <w:r w:rsidRPr="00B8657E" w:rsidR="67914E22">
        <w:t>ar los requerimientos aplicando los estándares de programación definidos en el</w:t>
      </w:r>
      <w:r w:rsidRPr="00B8657E" w:rsidR="395A5973">
        <w:t xml:space="preserve"> </w:t>
      </w:r>
      <w:hyperlink w:anchor="_￼ANEXO_#8:_Estándares">
        <w:r w:rsidRPr="00B8657E" w:rsidR="001F6A63">
          <w:rPr>
            <w:rStyle w:val="Hipervnculo"/>
          </w:rPr>
          <w:t>A</w:t>
        </w:r>
        <w:r w:rsidRPr="00B8657E" w:rsidR="00ED11EA">
          <w:rPr>
            <w:rStyle w:val="Hipervnculo"/>
          </w:rPr>
          <w:t>nexo</w:t>
        </w:r>
        <w:r w:rsidRPr="00B8657E" w:rsidR="001F6A63">
          <w:rPr>
            <w:rStyle w:val="Hipervnculo"/>
          </w:rPr>
          <w:t xml:space="preserve"> </w:t>
        </w:r>
        <w:r w:rsidRPr="00B8657E" w:rsidR="395A5973">
          <w:rPr>
            <w:rStyle w:val="Hipervnculo"/>
          </w:rPr>
          <w:t>#</w:t>
        </w:r>
        <w:r w:rsidR="00B954DE">
          <w:rPr>
            <w:rStyle w:val="Hipervnculo"/>
          </w:rPr>
          <w:t>7</w:t>
        </w:r>
      </w:hyperlink>
      <w:r w:rsidRPr="00B8657E" w:rsidR="3229DDC2">
        <w:t>, la arquitectura recomendad</w:t>
      </w:r>
      <w:r w:rsidRPr="00B8657E" w:rsidR="5DD09819">
        <w:t>a</w:t>
      </w:r>
      <w:r w:rsidRPr="00B8657E" w:rsidR="3229DDC2">
        <w:t xml:space="preserve"> en el</w:t>
      </w:r>
      <w:r w:rsidRPr="00B8657E" w:rsidR="5668FC92">
        <w:t xml:space="preserve"> </w:t>
      </w:r>
      <w:hyperlink w:anchor="_ANEXO_#7:_Arquitectura">
        <w:r w:rsidRPr="00B8657E" w:rsidR="001F6A63">
          <w:rPr>
            <w:rStyle w:val="Hipervnculo"/>
          </w:rPr>
          <w:t>A</w:t>
        </w:r>
        <w:r w:rsidRPr="00B8657E" w:rsidR="00ED11EA">
          <w:rPr>
            <w:rStyle w:val="Hipervnculo"/>
          </w:rPr>
          <w:t>nexo</w:t>
        </w:r>
        <w:r w:rsidRPr="00B8657E" w:rsidR="001F6A63">
          <w:rPr>
            <w:rStyle w:val="Hipervnculo"/>
          </w:rPr>
          <w:t xml:space="preserve"> </w:t>
        </w:r>
        <w:r w:rsidRPr="00B8657E" w:rsidR="5668FC92">
          <w:rPr>
            <w:rStyle w:val="Hipervnculo"/>
          </w:rPr>
          <w:t>#</w:t>
        </w:r>
        <w:r w:rsidR="00B954DE">
          <w:rPr>
            <w:rStyle w:val="Hipervnculo"/>
          </w:rPr>
          <w:t>6</w:t>
        </w:r>
      </w:hyperlink>
      <w:r w:rsidRPr="00B8657E" w:rsidR="5668FC92">
        <w:t xml:space="preserve"> </w:t>
      </w:r>
      <w:r w:rsidRPr="00B8657E" w:rsidR="74DD4E82">
        <w:t>y usando las herramientas</w:t>
      </w:r>
      <w:r w:rsidRPr="00B8657E" w:rsidR="3229DDC2">
        <w:t xml:space="preserve"> para el desarrollo</w:t>
      </w:r>
      <w:r w:rsidRPr="00B8657E" w:rsidR="74DD4E82">
        <w:t xml:space="preserve"> detalladas en el </w:t>
      </w:r>
      <w:hyperlink w:anchor="_ANEXO_#4:_Herramientas">
        <w:r w:rsidRPr="00B8657E" w:rsidR="001F6A63">
          <w:rPr>
            <w:rStyle w:val="Hipervnculo"/>
          </w:rPr>
          <w:t>A</w:t>
        </w:r>
        <w:r w:rsidRPr="00B8657E" w:rsidR="00ED11EA">
          <w:rPr>
            <w:rStyle w:val="Hipervnculo"/>
          </w:rPr>
          <w:t>nexo</w:t>
        </w:r>
        <w:r w:rsidRPr="00B8657E" w:rsidR="001F6A63">
          <w:rPr>
            <w:rStyle w:val="Hipervnculo"/>
          </w:rPr>
          <w:t xml:space="preserve"> </w:t>
        </w:r>
        <w:r w:rsidRPr="00B8657E" w:rsidR="50E67194">
          <w:rPr>
            <w:rStyle w:val="Hipervnculo"/>
          </w:rPr>
          <w:t>#</w:t>
        </w:r>
        <w:r w:rsidR="00DB282F">
          <w:rPr>
            <w:rStyle w:val="Hipervnculo"/>
          </w:rPr>
          <w:t>3</w:t>
        </w:r>
      </w:hyperlink>
      <w:r w:rsidRPr="00B8657E" w:rsidR="67914E22">
        <w:t>;</w:t>
      </w:r>
      <w:r w:rsidRPr="00B8657E" w:rsidR="294E3C06">
        <w:t xml:space="preserve"> </w:t>
      </w:r>
    </w:p>
    <w:p w:rsidRPr="00B8657E" w:rsidR="00F61253" w:rsidP="00FB5E7A" w:rsidRDefault="294E3C06" w14:paraId="7B4771E1" w14:textId="49332307">
      <w:pPr>
        <w:pStyle w:val="ItemsNumerado"/>
        <w:numPr>
          <w:ilvl w:val="0"/>
          <w:numId w:val="67"/>
        </w:numPr>
        <w:rPr>
          <w:color w:val="00B050"/>
        </w:rPr>
      </w:pPr>
      <w:r w:rsidRPr="00B8657E">
        <w:rPr>
          <w:color w:val="00B050"/>
        </w:rPr>
        <w:t xml:space="preserve">Para la codificación del requerimiento se empleará la técnica de 'Pair Programming'. En este enfoque colaborativo, el desarrollador de front-end y el desarrollador de back-end trabajarán juntos en la implementación. El desarrollador de front-end se centrará en el análisis de la solución, interfaz de usuario y la experiencia del usuario, mientras que el desarrollador de back-end se enfocará en la lógica de negocio y la gestión de datos. Ambos </w:t>
      </w:r>
      <w:r w:rsidRPr="00C369AB" w:rsidR="00C369AB">
        <w:rPr>
          <w:color w:val="E36C0A" w:themeColor="accent6" w:themeShade="BF"/>
        </w:rPr>
        <w:t>Desarrolladores de Sistemas</w:t>
      </w:r>
      <w:r w:rsidRPr="00C369AB">
        <w:rPr>
          <w:color w:val="E36C0A" w:themeColor="accent6" w:themeShade="BF"/>
        </w:rPr>
        <w:t xml:space="preserve"> </w:t>
      </w:r>
      <w:r w:rsidRPr="00B8657E">
        <w:rPr>
          <w:color w:val="00B050"/>
        </w:rPr>
        <w:t>se alternarán en los roles de conductor y observador, colaborando estrechamente para garantizar la integración efectiva de los componentes front-end y back-end, y así entregar una solución completa y funcional que cumpla con los requisitos establecidos.</w:t>
      </w:r>
    </w:p>
    <w:p w:rsidRPr="00B8657E" w:rsidR="002143DE" w:rsidP="00FB5E7A" w:rsidRDefault="7BD60CD6" w14:paraId="433B338C" w14:textId="12F2EB30">
      <w:pPr>
        <w:pStyle w:val="ItemsNumerado"/>
        <w:numPr>
          <w:ilvl w:val="0"/>
          <w:numId w:val="67"/>
        </w:numPr>
      </w:pPr>
      <w:r w:rsidRPr="00B8657E">
        <w:t>Ejecuta</w:t>
      </w:r>
      <w:r w:rsidRPr="00B8657E" w:rsidR="294E3C06">
        <w:t>r</w:t>
      </w:r>
      <w:r w:rsidRPr="00B8657E">
        <w:t xml:space="preserve"> p</w:t>
      </w:r>
      <w:r w:rsidR="004C6D7B">
        <w:t>r</w:t>
      </w:r>
      <w:r w:rsidRPr="00B8657E">
        <w:t>uebas unitarias</w:t>
      </w:r>
      <w:r w:rsidRPr="00B8657E" w:rsidR="294E3C06">
        <w:t xml:space="preserve"> en función del plan de pruebas</w:t>
      </w:r>
      <w:r w:rsidRPr="00B8657E">
        <w:t>, para validar que sus propios</w:t>
      </w:r>
      <w:r w:rsidR="004C6D7B">
        <w:t xml:space="preserve"> d</w:t>
      </w:r>
      <w:r w:rsidRPr="00B8657E">
        <w:t>esarrollos están correctos, previo al paso de las pruebas técnicas</w:t>
      </w:r>
      <w:r w:rsidRPr="00B8657E" w:rsidR="74DD4E82">
        <w:t>, si se trata de aplicaciones expuestas a internet deberá considerar las recomendaciones del</w:t>
      </w:r>
      <w:r w:rsidRPr="00B8657E" w:rsidR="534EACCB">
        <w:t xml:space="preserve"> </w:t>
      </w:r>
      <w:hyperlink w:anchor="_ANEXO_#10:_Desarrollo">
        <w:r w:rsidRPr="00B8657E" w:rsidR="001F6A63">
          <w:rPr>
            <w:rStyle w:val="Hipervnculo"/>
          </w:rPr>
          <w:t>A</w:t>
        </w:r>
        <w:r w:rsidRPr="00B8657E" w:rsidR="00ED11EA">
          <w:rPr>
            <w:rStyle w:val="Hipervnculo"/>
          </w:rPr>
          <w:t>nexo</w:t>
        </w:r>
        <w:r w:rsidRPr="00B8657E" w:rsidR="001F6A63">
          <w:rPr>
            <w:rStyle w:val="Hipervnculo"/>
          </w:rPr>
          <w:t xml:space="preserve"> </w:t>
        </w:r>
        <w:r w:rsidRPr="00B8657E" w:rsidR="534EACCB">
          <w:rPr>
            <w:rStyle w:val="Hipervnculo"/>
          </w:rPr>
          <w:t>#</w:t>
        </w:r>
        <w:r w:rsidR="00B954DE">
          <w:rPr>
            <w:rStyle w:val="Hipervnculo"/>
          </w:rPr>
          <w:t>9</w:t>
        </w:r>
      </w:hyperlink>
      <w:r w:rsidRPr="00B8657E" w:rsidR="74DD4E82">
        <w:t xml:space="preserve"> </w:t>
      </w:r>
      <w:r w:rsidRPr="00B8657E" w:rsidR="41E85007">
        <w:t xml:space="preserve"> </w:t>
      </w:r>
      <w:r w:rsidRPr="00B8657E" w:rsidR="41E85007">
        <w:rPr>
          <w:highlight w:val="cyan"/>
        </w:rPr>
        <w:t xml:space="preserve">Además, es recomendable la utilización de las herramientas de análisis explicadas en el </w:t>
      </w:r>
      <w:hyperlink w:anchor="_ANEXO_#5:_Herramienta">
        <w:r w:rsidRPr="00B8657E" w:rsidR="001F6A63">
          <w:rPr>
            <w:rStyle w:val="Hipervnculo"/>
            <w:highlight w:val="cyan"/>
          </w:rPr>
          <w:t>A</w:t>
        </w:r>
        <w:r w:rsidRPr="00B8657E" w:rsidR="00ED11EA">
          <w:rPr>
            <w:rStyle w:val="Hipervnculo"/>
          </w:rPr>
          <w:t>nexo</w:t>
        </w:r>
        <w:r w:rsidRPr="00B8657E" w:rsidR="001F6A63">
          <w:rPr>
            <w:rStyle w:val="Hipervnculo"/>
            <w:highlight w:val="cyan"/>
          </w:rPr>
          <w:t xml:space="preserve"> </w:t>
        </w:r>
        <w:r w:rsidRPr="00B8657E" w:rsidR="41E85007">
          <w:rPr>
            <w:rStyle w:val="Hipervnculo"/>
            <w:highlight w:val="cyan"/>
          </w:rPr>
          <w:t>#</w:t>
        </w:r>
        <w:r w:rsidR="00B954DE">
          <w:rPr>
            <w:rStyle w:val="Hipervnculo"/>
            <w:highlight w:val="cyan"/>
          </w:rPr>
          <w:t>4</w:t>
        </w:r>
      </w:hyperlink>
      <w:r w:rsidRPr="00B8657E" w:rsidR="41E85007">
        <w:rPr>
          <w:highlight w:val="cyan"/>
        </w:rPr>
        <w:t xml:space="preserve"> con el fin </w:t>
      </w:r>
      <w:r w:rsidRPr="00B8657E" w:rsidR="00861B34">
        <w:rPr>
          <w:highlight w:val="cyan"/>
        </w:rPr>
        <w:t xml:space="preserve">que </w:t>
      </w:r>
      <w:r w:rsidRPr="00B8657E" w:rsidR="41E85007">
        <w:rPr>
          <w:highlight w:val="cyan"/>
        </w:rPr>
        <w:t>estas herramientas nos ayuden a identificar</w:t>
      </w:r>
      <w:r w:rsidRPr="00B8657E" w:rsidR="16C8B3B2">
        <w:rPr>
          <w:highlight w:val="cyan"/>
        </w:rPr>
        <w:t xml:space="preserve"> posibles huecos de seguridad, vulnerabilidades, bugs, etc.</w:t>
      </w:r>
    </w:p>
    <w:p w:rsidRPr="00B8657E" w:rsidR="002A4D08" w:rsidP="00FB5E7A" w:rsidRDefault="294E3C06" w14:paraId="0C0BA92D" w14:textId="12816FFD">
      <w:pPr>
        <w:pStyle w:val="ItemsNumerado"/>
        <w:numPr>
          <w:ilvl w:val="0"/>
          <w:numId w:val="67"/>
        </w:numPr>
      </w:pPr>
      <w:r w:rsidRPr="00B8657E">
        <w:t xml:space="preserve">Durante el proceso de desarrollo, el </w:t>
      </w:r>
      <w:r w:rsidRPr="00B8657E">
        <w:rPr>
          <w:color w:val="E36C0A" w:themeColor="accent6" w:themeShade="BF"/>
        </w:rPr>
        <w:t>equipo de desarrollo</w:t>
      </w:r>
      <w:r w:rsidRPr="00B8657E">
        <w:t xml:space="preserve"> deberá registrar en el sistema de control de versiones cada finalización de una tarea, respetando los tiempos planificados:</w:t>
      </w:r>
    </w:p>
    <w:p w:rsidR="004C6D7B" w:rsidP="00FB5E7A" w:rsidRDefault="57487D39" w14:paraId="5506B674" w14:textId="77777777">
      <w:pPr>
        <w:pStyle w:val="ItemsNivel1Guion"/>
        <w:numPr>
          <w:ilvl w:val="0"/>
          <w:numId w:val="66"/>
        </w:numPr>
      </w:pPr>
      <w:r w:rsidRPr="00B8657E">
        <w:t>Los escenarios de pruebas utilizados para la ejecución de sus pruebas unitarias</w:t>
      </w:r>
      <w:r w:rsidRPr="00B8657E" w:rsidR="29DB8E74">
        <w:t>;</w:t>
      </w:r>
    </w:p>
    <w:p w:rsidR="0003207D" w:rsidP="00FB5E7A" w:rsidRDefault="2C2ECB20" w14:paraId="4B213D6C" w14:textId="11431198">
      <w:pPr>
        <w:pStyle w:val="ItemsNivel1Guion"/>
        <w:numPr>
          <w:ilvl w:val="0"/>
          <w:numId w:val="66"/>
        </w:numPr>
      </w:pPr>
      <w:r w:rsidRPr="00B8657E">
        <w:t>La documentación</w:t>
      </w:r>
      <w:r w:rsidRPr="00B8657E" w:rsidR="57487D39">
        <w:t xml:space="preserve"> del código fuente</w:t>
      </w:r>
      <w:r w:rsidRPr="00B8657E">
        <w:t xml:space="preserve">, conforme se establece en el </w:t>
      </w:r>
      <w:hyperlink w:anchor="_￼ANEXO_#8:_Estándares">
        <w:r w:rsidRPr="00B8657E" w:rsidR="001F6A63">
          <w:rPr>
            <w:rStyle w:val="Hipervnculo"/>
          </w:rPr>
          <w:t>A</w:t>
        </w:r>
        <w:r w:rsidRPr="00B8657E" w:rsidR="00ED11EA">
          <w:rPr>
            <w:rStyle w:val="Hipervnculo"/>
          </w:rPr>
          <w:t>nexo</w:t>
        </w:r>
        <w:r w:rsidRPr="00B8657E" w:rsidR="253E636C">
          <w:rPr>
            <w:rStyle w:val="Hipervnculo"/>
          </w:rPr>
          <w:t xml:space="preserve"> #</w:t>
        </w:r>
        <w:r w:rsidR="00B954DE">
          <w:rPr>
            <w:rStyle w:val="Hipervnculo"/>
          </w:rPr>
          <w:t>7</w:t>
        </w:r>
      </w:hyperlink>
      <w:r w:rsidRPr="00B8657E" w:rsidR="29DB8E74">
        <w:t>;</w:t>
      </w:r>
    </w:p>
    <w:p w:rsidR="0003207D" w:rsidP="00FB5E7A" w:rsidRDefault="57487D39" w14:paraId="2295A865" w14:textId="77777777">
      <w:pPr>
        <w:pStyle w:val="ItemsNivel1Guion"/>
        <w:numPr>
          <w:ilvl w:val="0"/>
          <w:numId w:val="66"/>
        </w:numPr>
      </w:pPr>
      <w:r w:rsidRPr="00B8657E">
        <w:t>Toda la documentación generada de</w:t>
      </w:r>
      <w:r w:rsidRPr="00B8657E" w:rsidR="28F5D607">
        <w:t xml:space="preserve"> </w:t>
      </w:r>
      <w:r w:rsidRPr="00B8657E">
        <w:t>l</w:t>
      </w:r>
      <w:r w:rsidRPr="00B8657E" w:rsidR="28F5D607">
        <w:t>a</w:t>
      </w:r>
      <w:r w:rsidRPr="00B8657E">
        <w:t xml:space="preserve"> </w:t>
      </w:r>
      <w:r w:rsidRPr="00B8657E" w:rsidR="28F5D607">
        <w:t>solución informática</w:t>
      </w:r>
      <w:r w:rsidRPr="00B8657E">
        <w:t>, tanto técnica como normativa</w:t>
      </w:r>
      <w:r w:rsidRPr="00B8657E" w:rsidR="29DB8E74">
        <w:t>;</w:t>
      </w:r>
    </w:p>
    <w:p w:rsidRPr="00B8657E" w:rsidR="00851B4F" w:rsidP="00FB5E7A" w:rsidRDefault="57487D39" w14:paraId="5026C51F" w14:textId="6D665B5C">
      <w:pPr>
        <w:pStyle w:val="ItemsNivel1Guion"/>
        <w:numPr>
          <w:ilvl w:val="0"/>
          <w:numId w:val="67"/>
        </w:numPr>
        <w:tabs>
          <w:tab w:val="left" w:pos="1080"/>
          <w:tab w:val="left" w:pos="1350"/>
        </w:tabs>
      </w:pPr>
      <w:r w:rsidRPr="00B8657E">
        <w:t>Las actualizaciones de los procedimientos almacenados utilizados para cumplir con el requerimiento</w:t>
      </w:r>
      <w:r w:rsidRPr="00B8657E" w:rsidR="29DB8E74">
        <w:t>, cuyo código también debe ser documentado</w:t>
      </w:r>
      <w:r w:rsidRPr="00B8657E">
        <w:t>.</w:t>
      </w:r>
    </w:p>
    <w:p w:rsidRPr="009C5DA6" w:rsidR="009C5DA6" w:rsidP="00FB5E7A" w:rsidRDefault="00851B4F" w14:paraId="675F2D38" w14:textId="3B970E55">
      <w:pPr>
        <w:pStyle w:val="ItemsNumerado"/>
        <w:numPr>
          <w:ilvl w:val="0"/>
          <w:numId w:val="67"/>
        </w:numPr>
        <w:rPr>
          <w:color w:val="E36C0A" w:themeColor="accent6" w:themeShade="BF"/>
        </w:rPr>
      </w:pPr>
      <w:r w:rsidRPr="00B8657E">
        <w:rPr>
          <w:color w:val="E36C0A" w:themeColor="accent6" w:themeShade="BF"/>
        </w:rPr>
        <w:t xml:space="preserve">Una vez validado el desarrollo con la célula de trabajo, </w:t>
      </w:r>
      <w:r w:rsidR="009C5DA6">
        <w:rPr>
          <w:color w:val="E36C0A" w:themeColor="accent6" w:themeShade="BF"/>
        </w:rPr>
        <w:t>el Equipo de Desarrollo e</w:t>
      </w:r>
      <w:r w:rsidRPr="009C5DA6" w:rsidR="009C5DA6">
        <w:rPr>
          <w:color w:val="E36C0A" w:themeColor="accent6" w:themeShade="BF"/>
        </w:rPr>
        <w:t xml:space="preserve">labora el expediente técnico de las soluciones informáticas que se han desarrollado en el área de Desarrollo de Sistemas. Referirse al </w:t>
      </w:r>
      <w:hyperlink w:anchor="_ANEXO_#6:_Herramientas">
        <w:r w:rsidRPr="009C5DA6" w:rsidR="009C5DA6">
          <w:rPr>
            <w:rStyle w:val="Hipervnculo"/>
            <w:color w:val="E36C0A" w:themeColor="accent6" w:themeShade="BF"/>
          </w:rPr>
          <w:t>Anexo</w:t>
        </w:r>
        <w:r w:rsidR="00124ADB">
          <w:rPr>
            <w:rStyle w:val="Hipervnculo"/>
            <w:color w:val="E36C0A" w:themeColor="accent6" w:themeShade="BF"/>
          </w:rPr>
          <w:t xml:space="preserve"> </w:t>
        </w:r>
        <w:r w:rsidRPr="009C5DA6" w:rsidR="009C5DA6">
          <w:rPr>
            <w:rStyle w:val="Hipervnculo"/>
            <w:color w:val="E36C0A" w:themeColor="accent6" w:themeShade="BF"/>
          </w:rPr>
          <w:t>#5</w:t>
        </w:r>
      </w:hyperlink>
      <w:r w:rsidRPr="009C5DA6" w:rsidR="009C5DA6">
        <w:rPr>
          <w:color w:val="E36C0A" w:themeColor="accent6" w:themeShade="BF"/>
        </w:rPr>
        <w:t xml:space="preserve"> “Herramientas de Documentación” del presente documento.</w:t>
      </w:r>
    </w:p>
    <w:p w:rsidRPr="00B8657E" w:rsidR="00851B4F" w:rsidP="00FB5E7A" w:rsidRDefault="009C5DA6" w14:paraId="677887B1" w14:textId="3B74FA7C">
      <w:pPr>
        <w:pStyle w:val="ItemsNumerado"/>
        <w:numPr>
          <w:ilvl w:val="0"/>
          <w:numId w:val="67"/>
        </w:numPr>
        <w:rPr>
          <w:color w:val="E36C0A" w:themeColor="accent6" w:themeShade="BF"/>
        </w:rPr>
      </w:pPr>
      <w:r>
        <w:rPr>
          <w:color w:val="E36C0A" w:themeColor="accent6" w:themeShade="BF"/>
        </w:rPr>
        <w:t>S</w:t>
      </w:r>
      <w:r w:rsidRPr="00B8657E" w:rsidR="00851B4F">
        <w:rPr>
          <w:color w:val="E36C0A" w:themeColor="accent6" w:themeShade="BF"/>
        </w:rPr>
        <w:t xml:space="preserve">e procederá a la creación de la bitácora de errores (Milestone) con el formato PT_Nombre_requerimiento, conforme al </w:t>
      </w:r>
      <w:hyperlink w:history="1" w:anchor="_ANEXO__#16:">
        <w:r w:rsidRPr="00B8657E" w:rsidR="00ED7171">
          <w:rPr>
            <w:rStyle w:val="Hipervnculo"/>
          </w:rPr>
          <w:t>Anexo #1</w:t>
        </w:r>
        <w:r w:rsidR="00B954DE">
          <w:rPr>
            <w:rStyle w:val="Hipervnculo"/>
          </w:rPr>
          <w:t>5</w:t>
        </w:r>
      </w:hyperlink>
      <w:r w:rsidRPr="00B8657E" w:rsidR="00851B4F">
        <w:rPr>
          <w:color w:val="E36C0A" w:themeColor="accent6" w:themeShade="BF"/>
        </w:rPr>
        <w:t>, y en la misma se deberá adjuntar la documentación para la realización de las pruebas técnicas.</w:t>
      </w:r>
    </w:p>
    <w:p w:rsidRPr="00B8657E" w:rsidR="00851B4F" w:rsidP="00FB5E7A" w:rsidRDefault="00851B4F" w14:paraId="264E8C2A" w14:textId="611037B9">
      <w:pPr>
        <w:pStyle w:val="ItemsNumerado"/>
        <w:numPr>
          <w:ilvl w:val="0"/>
          <w:numId w:val="67"/>
        </w:numPr>
        <w:rPr>
          <w:color w:val="E36C0A" w:themeColor="accent6" w:themeShade="BF"/>
        </w:rPr>
      </w:pPr>
      <w:r w:rsidRPr="00B8657E">
        <w:rPr>
          <w:color w:val="E36C0A" w:themeColor="accent6" w:themeShade="BF"/>
        </w:rPr>
        <w:t>Se dará por culminado el desarrollo del sprint y se solicitará al Gestor de Control de Calidad la ejecución de pruebas técnica</w:t>
      </w:r>
      <w:r w:rsidRPr="00B8657E" w:rsidR="00744989">
        <w:rPr>
          <w:color w:val="E36C0A" w:themeColor="accent6" w:themeShade="BF"/>
        </w:rPr>
        <w:t xml:space="preserve">, cuyo formato se establece en la solicitud de ejecución de pruebas de usuario, detallado en el </w:t>
      </w:r>
      <w:hyperlink w:anchor="_ANEXO_#17:_Solicitud">
        <w:r w:rsidRPr="00B8657E" w:rsidR="00744989">
          <w:rPr>
            <w:rStyle w:val="Hipervnculo"/>
            <w:color w:val="E36C0A" w:themeColor="accent6" w:themeShade="BF"/>
          </w:rPr>
          <w:t>A</w:t>
        </w:r>
        <w:r w:rsidRPr="00B8657E" w:rsidR="00E5612B">
          <w:rPr>
            <w:rStyle w:val="Hipervnculo"/>
            <w:color w:val="E36C0A" w:themeColor="accent6" w:themeShade="BF"/>
          </w:rPr>
          <w:t>nexo</w:t>
        </w:r>
        <w:r w:rsidRPr="00B8657E" w:rsidR="00744989">
          <w:rPr>
            <w:rStyle w:val="Hipervnculo"/>
            <w:color w:val="E36C0A" w:themeColor="accent6" w:themeShade="BF"/>
          </w:rPr>
          <w:t xml:space="preserve"> #1</w:t>
        </w:r>
        <w:r w:rsidR="00B954DE">
          <w:rPr>
            <w:rStyle w:val="Hipervnculo"/>
            <w:color w:val="E36C0A" w:themeColor="accent6" w:themeShade="BF"/>
          </w:rPr>
          <w:t>6</w:t>
        </w:r>
      </w:hyperlink>
      <w:r w:rsidRPr="00B8657E" w:rsidR="00744989">
        <w:rPr>
          <w:color w:val="E36C0A" w:themeColor="accent6" w:themeShade="BF"/>
        </w:rPr>
        <w:t>.</w:t>
      </w:r>
    </w:p>
    <w:p w:rsidRPr="00B8657E" w:rsidR="0097323D" w:rsidP="00456230" w:rsidRDefault="0097323D" w14:paraId="0357F84D" w14:textId="77777777">
      <w:pPr>
        <w:pStyle w:val="Prrafodelista"/>
        <w:spacing w:after="0" w:line="240" w:lineRule="auto"/>
        <w:ind w:left="567"/>
        <w:jc w:val="both"/>
        <w:rPr>
          <w:rFonts w:ascii="Arial" w:hAnsi="Arial" w:cs="Arial"/>
        </w:rPr>
      </w:pPr>
    </w:p>
    <w:p w:rsidRPr="00B8657E" w:rsidR="003509AA" w:rsidP="004C6D7B" w:rsidRDefault="003509AA" w14:paraId="60DD5A64" w14:textId="48B90402">
      <w:pPr>
        <w:pStyle w:val="Subtitulo"/>
        <w:rPr>
          <w:b w:val="0"/>
          <w:bCs w:val="0"/>
        </w:rPr>
      </w:pPr>
      <w:r w:rsidRPr="00B8657E">
        <w:t>Jefe de Desarrollo</w:t>
      </w:r>
      <w:r w:rsidRPr="00B8657E" w:rsidR="007066C5">
        <w:t xml:space="preserve"> de Sistemas</w:t>
      </w:r>
      <w:r w:rsidRPr="00B8657E">
        <w:t>:</w:t>
      </w:r>
    </w:p>
    <w:p w:rsidR="0019662D" w:rsidP="00FB5E7A" w:rsidRDefault="399AA3A4" w14:paraId="12A33140" w14:textId="74235F3C">
      <w:pPr>
        <w:pStyle w:val="ItemsNumerado"/>
        <w:numPr>
          <w:ilvl w:val="0"/>
          <w:numId w:val="67"/>
        </w:numPr>
        <w:rPr>
          <w:color w:val="E36C0A" w:themeColor="accent6" w:themeShade="BF"/>
        </w:rPr>
      </w:pPr>
      <w:r w:rsidRPr="00B8657E">
        <w:rPr>
          <w:color w:val="E36C0A" w:themeColor="accent6" w:themeShade="BF"/>
        </w:rPr>
        <w:t xml:space="preserve">El </w:t>
      </w:r>
      <w:r w:rsidRPr="00B8657E" w:rsidR="673A660B">
        <w:rPr>
          <w:color w:val="E36C0A" w:themeColor="accent6" w:themeShade="BF"/>
        </w:rPr>
        <w:t>Equipo de Desarrollo</w:t>
      </w:r>
      <w:r w:rsidRPr="00B8657E" w:rsidR="685B279B">
        <w:rPr>
          <w:color w:val="E36C0A" w:themeColor="accent6" w:themeShade="BF"/>
        </w:rPr>
        <w:t xml:space="preserve"> socializará con el Jefe de Desarrollo de Sistemas la culminación del desarrollo del Sprint asignado, el cual será el encargado de realizar las revisiones que considere necesarias previas a la presentación del sprint con la célula de trabajo y la solicitud de pruebas técnicas.</w:t>
      </w:r>
    </w:p>
    <w:p w:rsidRPr="00B8657E" w:rsidR="004C6D7B" w:rsidP="004C6D7B" w:rsidRDefault="004C6D7B" w14:paraId="0EC7577E" w14:textId="77777777">
      <w:pPr>
        <w:pStyle w:val="ItemsNumerado"/>
        <w:numPr>
          <w:ilvl w:val="0"/>
          <w:numId w:val="0"/>
        </w:numPr>
        <w:ind w:left="720"/>
        <w:rPr>
          <w:color w:val="E36C0A" w:themeColor="accent6" w:themeShade="BF"/>
        </w:rPr>
      </w:pPr>
    </w:p>
    <w:p w:rsidRPr="00B8657E" w:rsidR="005B2D03" w:rsidP="004C6D7B" w:rsidRDefault="685B279B" w14:paraId="2D801CCF" w14:textId="765BA684">
      <w:pPr>
        <w:pStyle w:val="Subtitulo"/>
        <w:rPr>
          <w:b w:val="0"/>
          <w:bCs w:val="0"/>
          <w:color w:val="E36C0A" w:themeColor="accent6" w:themeShade="BF"/>
        </w:rPr>
      </w:pPr>
      <w:r w:rsidRPr="00B8657E">
        <w:rPr>
          <w:color w:val="E36C0A" w:themeColor="accent6" w:themeShade="BF"/>
        </w:rPr>
        <w:t>Célula de trabajo</w:t>
      </w:r>
    </w:p>
    <w:p w:rsidRPr="00B8657E" w:rsidR="00FE19DA" w:rsidP="00FB5E7A" w:rsidRDefault="294E3C06" w14:paraId="1870AC08" w14:textId="77777777">
      <w:pPr>
        <w:pStyle w:val="ItemsNumerado"/>
        <w:numPr>
          <w:ilvl w:val="0"/>
          <w:numId w:val="67"/>
        </w:numPr>
        <w:rPr>
          <w:color w:val="E36C0A" w:themeColor="accent6" w:themeShade="BF"/>
        </w:rPr>
      </w:pPr>
      <w:r w:rsidRPr="00B8657E">
        <w:rPr>
          <w:color w:val="E36C0A" w:themeColor="accent6" w:themeShade="BF"/>
        </w:rPr>
        <w:t>Después de culminar el desarrollo del Sprint, este será socializado y presentado con la célula de trabajo, con la finalidad de presentar la solución al requerimiento y verificar si se ajusta o no a las necesidades de los Stakeholders. Si este no se ajustara a las necesidades o atributos de calidad previamente definidos, se deberá retornar a la fase de diseño.</w:t>
      </w:r>
    </w:p>
    <w:p w:rsidRPr="00B8657E" w:rsidR="003509AA" w:rsidP="00B8657E" w:rsidRDefault="003509AA" w14:paraId="068BC44C" w14:textId="77777777">
      <w:pPr>
        <w:spacing w:after="0" w:line="240" w:lineRule="auto"/>
        <w:jc w:val="both"/>
        <w:rPr>
          <w:rFonts w:ascii="Arial" w:hAnsi="Arial" w:cs="Arial"/>
          <w:color w:val="000000" w:themeColor="text1"/>
        </w:rPr>
      </w:pPr>
    </w:p>
    <w:p w:rsidRPr="00B8657E" w:rsidR="003509AA" w:rsidP="000D6E00" w:rsidRDefault="37AD9EC2" w14:paraId="180141C4" w14:textId="0A79DC89">
      <w:pPr>
        <w:pStyle w:val="Titulo2"/>
        <w:tabs>
          <w:tab w:val="left" w:pos="630"/>
        </w:tabs>
        <w:ind w:left="720"/>
      </w:pPr>
      <w:bookmarkStart w:name="_Toc387159813" w:id="336"/>
      <w:bookmarkStart w:name="_Toc387159913" w:id="337"/>
      <w:bookmarkStart w:name="_Toc387160013" w:id="338"/>
      <w:bookmarkStart w:name="_Toc387159814" w:id="339"/>
      <w:bookmarkStart w:name="_Toc387159914" w:id="340"/>
      <w:bookmarkStart w:name="_Toc387160014" w:id="341"/>
      <w:bookmarkStart w:name="_Toc371580339" w:id="342"/>
      <w:bookmarkStart w:name="_Toc371582734" w:id="343"/>
      <w:bookmarkStart w:name="_Toc371590934" w:id="344"/>
      <w:bookmarkStart w:name="_Toc371591147" w:id="345"/>
      <w:bookmarkStart w:name="_Toc44141379" w:id="346"/>
      <w:bookmarkStart w:name="_Toc44515179" w:id="347"/>
      <w:bookmarkStart w:name="_Toc44142204" w:id="348"/>
      <w:bookmarkStart w:name="_Toc59610475" w:id="349"/>
      <w:bookmarkStart w:name="_Toc1163843895" w:id="350"/>
      <w:bookmarkStart w:name="_Toc1464943238" w:id="351"/>
      <w:bookmarkStart w:name="_Toc163723220" w:id="352"/>
      <w:bookmarkStart w:name="_Toc57007225" w:id="353"/>
      <w:bookmarkStart w:name="_Toc237587040" w:id="354"/>
      <w:bookmarkStart w:name="_Toc507888587" w:id="355"/>
      <w:bookmarkStart w:name="_Toc165286672" w:id="356"/>
      <w:bookmarkStart w:name="_Toc1397163111" w:id="357"/>
      <w:bookmarkEnd w:id="336"/>
      <w:bookmarkEnd w:id="337"/>
      <w:bookmarkEnd w:id="338"/>
      <w:bookmarkEnd w:id="339"/>
      <w:bookmarkEnd w:id="340"/>
      <w:bookmarkEnd w:id="341"/>
      <w:r>
        <w:t>Pruebas Técnicas</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Pr="00B8657E" w:rsidR="004A2B5F" w:rsidP="005626CB" w:rsidRDefault="00787B08" w14:paraId="1CB3F3AF" w14:textId="23CD88BC">
      <w:pPr>
        <w:pStyle w:val="Subtitulo"/>
        <w:rPr>
          <w:b w:val="0"/>
          <w:bCs w:val="0"/>
        </w:rPr>
      </w:pPr>
      <w:bookmarkStart w:name="_Toc371582735" w:id="358"/>
      <w:bookmarkStart w:name="_Toc371590935" w:id="359"/>
      <w:bookmarkStart w:name="_Toc371591148" w:id="360"/>
      <w:r w:rsidRPr="00B8657E">
        <w:t xml:space="preserve">Analista de Control de </w:t>
      </w:r>
      <w:r w:rsidRPr="00B8657E" w:rsidR="002C0528">
        <w:t>C</w:t>
      </w:r>
      <w:r w:rsidRPr="00B8657E">
        <w:t>ambios:</w:t>
      </w:r>
    </w:p>
    <w:p w:rsidRPr="00B8657E" w:rsidR="00787B08" w:rsidP="3D41CBC4" w:rsidRDefault="00787B08" w14:paraId="57055356" w14:textId="77777777">
      <w:pPr>
        <w:tabs>
          <w:tab w:val="left" w:pos="709"/>
        </w:tabs>
        <w:spacing w:after="0" w:line="240" w:lineRule="auto"/>
        <w:jc w:val="both"/>
        <w:rPr>
          <w:rFonts w:ascii="Arial" w:hAnsi="Arial" w:cs="Arial"/>
          <w:b/>
          <w:bCs/>
        </w:rPr>
      </w:pPr>
    </w:p>
    <w:p w:rsidRPr="00E418A1" w:rsidR="00B07086" w:rsidP="00FB5E7A" w:rsidRDefault="66F27A75" w14:paraId="7663DCB9" w14:textId="14444DA6">
      <w:pPr>
        <w:pStyle w:val="ItemsNumerado"/>
        <w:numPr>
          <w:ilvl w:val="0"/>
          <w:numId w:val="68"/>
        </w:numPr>
        <w:rPr>
          <w:color w:val="000000" w:themeColor="text1"/>
        </w:rPr>
      </w:pPr>
      <w:r w:rsidRPr="00B8657E">
        <w:t xml:space="preserve">Después de terminar la fase de desarrollo, el Analista de </w:t>
      </w:r>
      <w:r w:rsidRPr="00B8657E" w:rsidR="004A2B5F">
        <w:rPr>
          <w:color w:val="7030A0"/>
        </w:rPr>
        <w:t>Control de Cambios</w:t>
      </w:r>
      <w:r w:rsidRPr="00B8657E" w:rsidR="0068638B">
        <w:rPr>
          <w:color w:val="7030A0"/>
        </w:rPr>
        <w:t xml:space="preserve"> será el </w:t>
      </w:r>
      <w:r w:rsidRPr="00B8657E" w:rsidR="004A2B5F">
        <w:rPr>
          <w:color w:val="7030A0"/>
        </w:rPr>
        <w:t xml:space="preserve">responsable </w:t>
      </w:r>
      <w:r w:rsidRPr="00B8657E" w:rsidR="006D570B">
        <w:rPr>
          <w:color w:val="7030A0"/>
        </w:rPr>
        <w:t>de probar la solución informática para asegurarse de que el proyecto esté libre de errores y tenga una alta calidad</w:t>
      </w:r>
      <w:r w:rsidRPr="00B8657E" w:rsidR="006D570B">
        <w:rPr>
          <w:color w:val="000000" w:themeColor="text1"/>
        </w:rPr>
        <w:t>.</w:t>
      </w:r>
    </w:p>
    <w:p w:rsidRPr="00B8657E" w:rsidR="003509AA" w:rsidP="004C6D7B" w:rsidRDefault="003509AA" w14:paraId="199E9C5A" w14:textId="3F3DBAD5">
      <w:pPr>
        <w:tabs>
          <w:tab w:val="left" w:pos="709"/>
        </w:tabs>
        <w:spacing w:after="0" w:line="240" w:lineRule="auto"/>
        <w:jc w:val="both"/>
        <w:rPr>
          <w:rFonts w:ascii="Arial" w:hAnsi="Arial" w:cs="Arial"/>
          <w:b/>
          <w:bCs/>
        </w:rPr>
      </w:pPr>
    </w:p>
    <w:p w:rsidRPr="0003207D" w:rsidR="0003207D" w:rsidP="00FB5E7A" w:rsidRDefault="5A9178E4" w14:paraId="789CA3CA" w14:textId="6CA07DA9">
      <w:pPr>
        <w:pStyle w:val="ItemsNumerado"/>
        <w:numPr>
          <w:ilvl w:val="0"/>
          <w:numId w:val="68"/>
        </w:numPr>
        <w:rPr>
          <w:color w:val="000000" w:themeColor="text1"/>
        </w:rPr>
      </w:pPr>
      <w:r w:rsidRPr="00B8657E">
        <w:t xml:space="preserve">Verifica que en el sistema de control de versiones se encuentre cargada </w:t>
      </w:r>
      <w:r w:rsidRPr="00B8657E" w:rsidR="7CD1326C">
        <w:rPr>
          <w:color w:val="000000" w:themeColor="text1"/>
        </w:rPr>
        <w:t>todo el expediente técnico</w:t>
      </w:r>
      <w:r w:rsidRPr="00B8657E">
        <w:rPr>
          <w:color w:val="000000" w:themeColor="text1"/>
        </w:rPr>
        <w:t>:</w:t>
      </w:r>
    </w:p>
    <w:p w:rsidR="0003207D" w:rsidP="00FB5E7A" w:rsidRDefault="54CAE897" w14:paraId="2821D7A5" w14:textId="77777777">
      <w:pPr>
        <w:pStyle w:val="ItemsNivel1Guion"/>
        <w:numPr>
          <w:ilvl w:val="1"/>
          <w:numId w:val="69"/>
        </w:numPr>
      </w:pPr>
      <w:r w:rsidRPr="00B8657E">
        <w:t>Toda la documentación generada en el desarrollo (</w:t>
      </w:r>
      <w:r w:rsidRPr="00B8657E" w:rsidR="2C2ECB20">
        <w:t>historias de usuario, prototipos</w:t>
      </w:r>
      <w:r w:rsidRPr="00B8657E">
        <w:t xml:space="preserve">, manual de usuario actualizado, documentación </w:t>
      </w:r>
      <w:r w:rsidRPr="00B8657E" w:rsidR="2C2ECB20">
        <w:t>del código fuente, diccionario de datos</w:t>
      </w:r>
      <w:r w:rsidRPr="00B8657E">
        <w:t xml:space="preserve">, </w:t>
      </w:r>
      <w:r w:rsidRPr="00B8657E" w:rsidR="2C2ECB20">
        <w:t>matriz de parametrizaciones, instructivo para puesta en producción, diseños de las bases de datos</w:t>
      </w:r>
      <w:r w:rsidRPr="00B8657E">
        <w:t>).</w:t>
      </w:r>
    </w:p>
    <w:p w:rsidR="0003207D" w:rsidP="00FB5E7A" w:rsidRDefault="54CAE897" w14:paraId="5D4FC811" w14:textId="77777777">
      <w:pPr>
        <w:pStyle w:val="ItemsNivel1Guion"/>
        <w:numPr>
          <w:ilvl w:val="1"/>
          <w:numId w:val="69"/>
        </w:numPr>
      </w:pPr>
      <w:r w:rsidRPr="00B8657E">
        <w:t>Todos los procedimientos almacenados, scripts, etc., utilizados para cumplir con el requerimiento</w:t>
      </w:r>
      <w:r w:rsidRPr="00B8657E" w:rsidR="2CC74A0B">
        <w:t xml:space="preserve"> y listos para puesta en producción</w:t>
      </w:r>
      <w:r w:rsidRPr="00B8657E">
        <w:t>.</w:t>
      </w:r>
    </w:p>
    <w:p w:rsidRPr="00B8657E" w:rsidR="00335DC7" w:rsidP="00FB5E7A" w:rsidRDefault="54CAE897" w14:paraId="2759DA3F" w14:textId="7AE5CF54">
      <w:pPr>
        <w:pStyle w:val="ItemsNivel1Guion"/>
        <w:numPr>
          <w:ilvl w:val="1"/>
          <w:numId w:val="69"/>
        </w:numPr>
      </w:pPr>
      <w:r w:rsidRPr="00B8657E">
        <w:t xml:space="preserve">Los escenarios de pruebas que el </w:t>
      </w:r>
      <w:r w:rsidR="00534264">
        <w:t>Desarrollador de Sistemas</w:t>
      </w:r>
      <w:r w:rsidRPr="00B8657E" w:rsidR="4C94E7F1">
        <w:t xml:space="preserve"> informáticos</w:t>
      </w:r>
      <w:r w:rsidRPr="00B8657E">
        <w:t xml:space="preserve"> usó para realizar sus pruebas unitarias.</w:t>
      </w:r>
    </w:p>
    <w:p w:rsidRPr="007F1E01" w:rsidR="00C271CE" w:rsidP="003F1715" w:rsidRDefault="54CAE897" w14:paraId="43CF425A" w14:textId="4E25F9CA">
      <w:pPr>
        <w:pStyle w:val="Texto"/>
      </w:pPr>
      <w:r w:rsidRPr="00B8657E">
        <w:t xml:space="preserve">Si encuentra alguna inconsistencia le debe comunicar al </w:t>
      </w:r>
      <w:r w:rsidRPr="00B8657E" w:rsidR="0FC28019">
        <w:rPr>
          <w:color w:val="E36C0A" w:themeColor="accent6" w:themeShade="BF"/>
        </w:rPr>
        <w:t>equipo de desarrollo</w:t>
      </w:r>
      <w:r w:rsidRPr="00B8657E" w:rsidR="45EE999F">
        <w:t xml:space="preserve"> </w:t>
      </w:r>
      <w:r w:rsidRPr="00B8657E">
        <w:t>responsable para su corrección, si todo se encuentra bien se comienza las pruebas técnicas.</w:t>
      </w:r>
    </w:p>
    <w:p w:rsidRPr="007F1E01" w:rsidR="003F1715" w:rsidP="003F1715" w:rsidRDefault="003F1715" w14:paraId="15037DB6" w14:textId="77777777">
      <w:pPr>
        <w:pStyle w:val="Texto"/>
      </w:pPr>
    </w:p>
    <w:p w:rsidRPr="00B8657E" w:rsidR="00342454" w:rsidP="00FB5E7A" w:rsidRDefault="581EAA09" w14:paraId="576E8DE6" w14:textId="2D91985A">
      <w:pPr>
        <w:pStyle w:val="ItemsNumerado"/>
        <w:numPr>
          <w:ilvl w:val="0"/>
          <w:numId w:val="68"/>
        </w:numPr>
        <w:rPr>
          <w:color w:val="000000" w:themeColor="text1"/>
        </w:rPr>
      </w:pPr>
      <w:r w:rsidRPr="00B8657E">
        <w:rPr>
          <w:color w:val="000000" w:themeColor="text1"/>
        </w:rPr>
        <w:t>D</w:t>
      </w:r>
      <w:r w:rsidRPr="00B8657E" w:rsidR="6AC1E4B9">
        <w:rPr>
          <w:color w:val="000000" w:themeColor="text1"/>
        </w:rPr>
        <w:t xml:space="preserve">ebe </w:t>
      </w:r>
      <w:r w:rsidRPr="00B8657E" w:rsidR="08883BE8">
        <w:rPr>
          <w:color w:val="000000" w:themeColor="text1"/>
        </w:rPr>
        <w:t xml:space="preserve">levantar </w:t>
      </w:r>
      <w:r w:rsidRPr="00B8657E" w:rsidR="252DD4D3">
        <w:rPr>
          <w:color w:val="E36C0A" w:themeColor="accent6" w:themeShade="BF"/>
        </w:rPr>
        <w:t>sus escenarios de prueba adicionales al plan de pruebas proporcionado por el equipo de desarroll</w:t>
      </w:r>
      <w:r w:rsidRPr="00B8657E" w:rsidR="252DD4D3">
        <w:rPr>
          <w:color w:val="000000" w:themeColor="text1"/>
        </w:rPr>
        <w:t xml:space="preserve">o, los </w:t>
      </w:r>
      <w:r w:rsidRPr="00B8657E" w:rsidR="2B026594">
        <w:rPr>
          <w:color w:val="000000" w:themeColor="text1"/>
        </w:rPr>
        <w:t>cuales se</w:t>
      </w:r>
      <w:r w:rsidRPr="00B8657E" w:rsidR="6AC1E4B9">
        <w:rPr>
          <w:color w:val="000000" w:themeColor="text1"/>
        </w:rPr>
        <w:t xml:space="preserve"> crearán a partir de: </w:t>
      </w:r>
    </w:p>
    <w:p w:rsidRPr="00B8657E" w:rsidR="00342454" w:rsidP="00FB5E7A" w:rsidRDefault="2D3D23AD" w14:paraId="474685F9" w14:textId="7E2DF207">
      <w:pPr>
        <w:pStyle w:val="ItemsNivel1Guion"/>
        <w:numPr>
          <w:ilvl w:val="1"/>
          <w:numId w:val="70"/>
        </w:numPr>
      </w:pPr>
      <w:r w:rsidRPr="00B8657E">
        <w:t xml:space="preserve">Los escenarios y casos de pruebas que el </w:t>
      </w:r>
      <w:r w:rsidR="00534264">
        <w:t>Desarrollador de Sistemas</w:t>
      </w:r>
      <w:r w:rsidRPr="00B8657E" w:rsidR="4C94E7F1">
        <w:t xml:space="preserve"> informáticos</w:t>
      </w:r>
      <w:r w:rsidRPr="00B8657E">
        <w:t xml:space="preserve"> usó para sus pruebas unitarias. </w:t>
      </w:r>
    </w:p>
    <w:p w:rsidRPr="00B8657E" w:rsidR="00641C97" w:rsidP="00FB5E7A" w:rsidRDefault="294E3C06" w14:paraId="2437D73B" w14:textId="712D4ED1">
      <w:pPr>
        <w:pStyle w:val="ItemsNivel1Guion"/>
        <w:numPr>
          <w:ilvl w:val="1"/>
          <w:numId w:val="70"/>
        </w:numPr>
      </w:pPr>
      <w:r w:rsidRPr="00B8657E">
        <w:t>La estructura desglosada de trabajo, en la cual se puede evidenciar todas las tareas que se deben completar para cumplir con los requisitos de alto nivel y las especificaciones funcionales.</w:t>
      </w:r>
    </w:p>
    <w:p w:rsidRPr="007F1E01" w:rsidR="00F43ABB" w:rsidP="00FB5E7A" w:rsidRDefault="294E3C06" w14:paraId="36F163D9" w14:textId="3CBB4EF7">
      <w:pPr>
        <w:pStyle w:val="ItemsNivel1Guion"/>
        <w:numPr>
          <w:ilvl w:val="1"/>
          <w:numId w:val="70"/>
        </w:numPr>
      </w:pPr>
      <w:r w:rsidRPr="00B8657E">
        <w:t>La documentación generada durante el desarrollo del requerimiento solicitado, como es: prototipo, diseño de base de datos, diagramas de flujo, documento de requerimiento, etc.</w:t>
      </w:r>
    </w:p>
    <w:p w:rsidRPr="00DC0634" w:rsidR="00DC0634" w:rsidP="00FB5E7A" w:rsidRDefault="00F43ABB" w14:paraId="218C466F" w14:textId="77777777">
      <w:pPr>
        <w:pStyle w:val="ItemsNumerado"/>
        <w:numPr>
          <w:ilvl w:val="0"/>
          <w:numId w:val="68"/>
        </w:numPr>
        <w:rPr>
          <w:rFonts w:eastAsia="Arial"/>
          <w:color w:val="000000" w:themeColor="text1"/>
        </w:rPr>
      </w:pPr>
      <w:r w:rsidRPr="00B8657E">
        <w:rPr>
          <w:color w:val="00B050"/>
        </w:rPr>
        <w:t xml:space="preserve">Durante </w:t>
      </w:r>
      <w:r w:rsidRPr="00B8657E">
        <w:rPr>
          <w:rFonts w:eastAsia="Arial"/>
          <w:color w:val="00B050"/>
        </w:rPr>
        <w:t>la etapa de revisión de código fuente y estándares, se deberá llevar a cabo una revisión exhaustiva del código fuente desarrollado para dar cumplimiento a las políticas de seguridad implementadas por la Cooperativa. El objetivo principal de esta revisión es evaluar la calidad y consistencia del código, así como asegurarse de que cumple con los estándares y directrices definidos por el equipo de desarrollo y la organización.</w:t>
      </w:r>
    </w:p>
    <w:p w:rsidR="00DC0634" w:rsidP="00FB5E7A" w:rsidRDefault="00F43ABB" w14:paraId="21FB8F90" w14:textId="074E0279">
      <w:pPr>
        <w:pStyle w:val="ItemsNivel1Guion"/>
        <w:numPr>
          <w:ilvl w:val="0"/>
          <w:numId w:val="71"/>
        </w:numPr>
        <w:rPr>
          <w:rFonts w:eastAsia="Arial"/>
          <w:color w:val="00B050"/>
        </w:rPr>
      </w:pPr>
      <w:r w:rsidRPr="00DC0634">
        <w:rPr>
          <w:color w:val="00B050"/>
        </w:rPr>
        <w:t xml:space="preserve">Se deberá revisar cada componente del código fuente desarrollado, identificando posibles errores, inconsistencias o prácticas que no cumplan con los estándares definidos en la presente metodología, según el </w:t>
      </w:r>
      <w:hyperlink w:history="1" w:anchor="_ANEXO_#9:_Desarrollo">
        <w:r w:rsidRPr="00124ADB" w:rsidR="001F6A63">
          <w:rPr>
            <w:rStyle w:val="Hipervnculo"/>
            <w:rFonts w:eastAsia="Arial"/>
          </w:rPr>
          <w:t>A</w:t>
        </w:r>
        <w:r w:rsidRPr="00124ADB" w:rsidR="00ED7171">
          <w:rPr>
            <w:rStyle w:val="Hipervnculo"/>
            <w:rFonts w:eastAsia="Arial"/>
          </w:rPr>
          <w:t>nexo</w:t>
        </w:r>
        <w:r w:rsidRPr="00124ADB">
          <w:rPr>
            <w:rStyle w:val="Hipervnculo"/>
            <w:rFonts w:eastAsia="Arial"/>
          </w:rPr>
          <w:t xml:space="preserve"> #</w:t>
        </w:r>
        <w:r w:rsidRPr="00124ADB" w:rsidR="00B954DE">
          <w:rPr>
            <w:rStyle w:val="Hipervnculo"/>
            <w:rFonts w:eastAsia="Arial"/>
          </w:rPr>
          <w:t>9</w:t>
        </w:r>
      </w:hyperlink>
      <w:r w:rsidRPr="00DC0634" w:rsidR="006B28FC">
        <w:rPr>
          <w:rStyle w:val="Hipervnculo"/>
          <w:rFonts w:eastAsia="Arial"/>
          <w:color w:val="00B050"/>
        </w:rPr>
        <w:t>.</w:t>
      </w:r>
      <w:r w:rsidRPr="00DC0634">
        <w:rPr>
          <w:rFonts w:eastAsia="Arial"/>
          <w:color w:val="00B050"/>
        </w:rPr>
        <w:t xml:space="preserve"> Se verifica la legibilidad del código, la documentación, la estructura y se buscan posibles vulnerabilidades de seguridad.</w:t>
      </w:r>
    </w:p>
    <w:p w:rsidR="00DC0634" w:rsidP="00FB5E7A" w:rsidRDefault="00365015" w14:paraId="1A3C1208" w14:textId="77777777">
      <w:pPr>
        <w:pStyle w:val="ItemsNivel1Guion"/>
        <w:numPr>
          <w:ilvl w:val="0"/>
          <w:numId w:val="71"/>
        </w:numPr>
        <w:rPr>
          <w:rFonts w:eastAsia="Arial"/>
          <w:color w:val="00B050"/>
        </w:rPr>
      </w:pPr>
      <w:r w:rsidRPr="00DC0634">
        <w:rPr>
          <w:color w:val="00B050"/>
        </w:rPr>
        <w:t xml:space="preserve">Se revisará </w:t>
      </w:r>
      <w:r w:rsidRPr="00DC0634" w:rsidR="00EF0AA9">
        <w:rPr>
          <w:color w:val="00B050"/>
        </w:rPr>
        <w:t xml:space="preserve">que </w:t>
      </w:r>
      <w:r w:rsidRPr="00DC0634">
        <w:rPr>
          <w:color w:val="00B050"/>
        </w:rPr>
        <w:t>el expediente técnico elaborado por el equipo de desarrollo</w:t>
      </w:r>
      <w:r w:rsidRPr="00DC0634" w:rsidR="00EF0AA9">
        <w:rPr>
          <w:color w:val="00B050"/>
        </w:rPr>
        <w:t xml:space="preserve"> cumpla </w:t>
      </w:r>
      <w:r w:rsidRPr="00DC0634" w:rsidR="00914D0B">
        <w:rPr>
          <w:color w:val="00B050"/>
        </w:rPr>
        <w:t xml:space="preserve">con la estructura del expediente técnico, según el </w:t>
      </w:r>
      <w:hyperlink w:history="1" w:anchor="_Herramientas_de_documentación">
        <w:r w:rsidRPr="00914D0B" w:rsidR="00914D0B">
          <w:rPr>
            <w:rStyle w:val="Hipervnculo"/>
          </w:rPr>
          <w:t>A</w:t>
        </w:r>
        <w:r w:rsidR="00914D0B">
          <w:rPr>
            <w:rStyle w:val="Hipervnculo"/>
          </w:rPr>
          <w:t>nexo</w:t>
        </w:r>
        <w:r w:rsidRPr="00914D0B" w:rsidR="00914D0B">
          <w:rPr>
            <w:rStyle w:val="Hipervnculo"/>
          </w:rPr>
          <w:t xml:space="preserve"> #5.</w:t>
        </w:r>
      </w:hyperlink>
    </w:p>
    <w:p w:rsidRPr="00DC0634" w:rsidR="00F43ABB" w:rsidP="00FB5E7A" w:rsidRDefault="00F43ABB" w14:paraId="031626FA" w14:textId="6AFD809E">
      <w:pPr>
        <w:pStyle w:val="ItemsNivel1Guion"/>
        <w:numPr>
          <w:ilvl w:val="0"/>
          <w:numId w:val="71"/>
        </w:numPr>
        <w:rPr>
          <w:rFonts w:eastAsia="Arial"/>
          <w:color w:val="00B050"/>
        </w:rPr>
      </w:pPr>
      <w:r w:rsidRPr="00DC0634">
        <w:rPr>
          <w:color w:val="00B050"/>
        </w:rPr>
        <w:t>Además, se garantiza que se sigan las mejores prácticas de programación y se cumplen los estándares de codificación establecidos, lo que contribuye a la mantenibilidad y escalabilidad del software a lo largo del tiempo.</w:t>
      </w:r>
    </w:p>
    <w:p w:rsidRPr="00B8657E" w:rsidR="00F43ABB" w:rsidP="00FB5E7A" w:rsidRDefault="00F43ABB" w14:paraId="03E1F8F9" w14:textId="25F3FAA5">
      <w:pPr>
        <w:pStyle w:val="ItemsNumerado"/>
        <w:numPr>
          <w:ilvl w:val="0"/>
          <w:numId w:val="68"/>
        </w:numPr>
        <w:rPr>
          <w:b/>
          <w:bCs/>
          <w:color w:val="000000" w:themeColor="text1"/>
          <w:highlight w:val="cyan"/>
        </w:rPr>
      </w:pPr>
      <w:r w:rsidRPr="00B8657E">
        <w:rPr>
          <w:highlight w:val="cyan"/>
        </w:rPr>
        <w:t xml:space="preserve">Se analizan las dependencias utilizadas en el proyecto para evitar dependencias con vulnerabilidades u obsoletas. Se puede utilizar las herramientas descritas en el </w:t>
      </w:r>
      <w:hyperlink w:history="1" w:anchor="_ANEXO__#5:">
        <w:r w:rsidRPr="00B8657E" w:rsidR="00ED7171">
          <w:rPr>
            <w:rStyle w:val="Hipervnculo"/>
            <w:highlight w:val="cyan"/>
          </w:rPr>
          <w:t>Anexo</w:t>
        </w:r>
        <w:r w:rsidRPr="00B8657E" w:rsidR="00ED7171">
          <w:rPr>
            <w:rStyle w:val="Hipervnculo"/>
            <w:b/>
            <w:bCs/>
            <w:highlight w:val="cyan"/>
          </w:rPr>
          <w:t xml:space="preserve"> </w:t>
        </w:r>
        <w:r w:rsidRPr="00B8657E" w:rsidR="00ED7171">
          <w:rPr>
            <w:rStyle w:val="Hipervnculo"/>
            <w:highlight w:val="cyan"/>
          </w:rPr>
          <w:t>#</w:t>
        </w:r>
        <w:r w:rsidR="00B954DE">
          <w:rPr>
            <w:rStyle w:val="Hipervnculo"/>
            <w:highlight w:val="cyan"/>
          </w:rPr>
          <w:t>6</w:t>
        </w:r>
      </w:hyperlink>
    </w:p>
    <w:p w:rsidRPr="00B8657E" w:rsidR="00F43ABB" w:rsidP="00FB5E7A" w:rsidRDefault="00F43ABB" w14:paraId="0F192C1F" w14:textId="356C1259">
      <w:pPr>
        <w:pStyle w:val="ItemsNumerado"/>
        <w:numPr>
          <w:ilvl w:val="0"/>
          <w:numId w:val="68"/>
        </w:numPr>
        <w:rPr>
          <w:b/>
          <w:bCs/>
          <w:color w:val="000000" w:themeColor="text1"/>
          <w:highlight w:val="cyan"/>
        </w:rPr>
      </w:pPr>
      <w:r w:rsidRPr="00B8657E">
        <w:rPr>
          <w:highlight w:val="cyan"/>
        </w:rPr>
        <w:t xml:space="preserve">Se analiza el código fuente de las aplicaciones con el fin de identificar vulnerabilidades, huecos de seguridad, bugs u optimizaciones. Se puede utilizar herramientas las herramientas descritas en el </w:t>
      </w:r>
      <w:hyperlink w:history="1" w:anchor="_ANEXO_#4:_Herramienta">
        <w:r w:rsidRPr="00B954DE" w:rsidR="00ED7171">
          <w:rPr>
            <w:rStyle w:val="Hipervnculo"/>
            <w:highlight w:val="cyan"/>
          </w:rPr>
          <w:t>Anexo #</w:t>
        </w:r>
        <w:r w:rsidRPr="00B954DE" w:rsidR="00B954DE">
          <w:rPr>
            <w:rStyle w:val="Hipervnculo"/>
            <w:highlight w:val="cyan"/>
          </w:rPr>
          <w:t>4</w:t>
        </w:r>
      </w:hyperlink>
      <w:r w:rsidRPr="00B8657E">
        <w:rPr>
          <w:b/>
          <w:bCs/>
          <w:color w:val="000000" w:themeColor="text1"/>
          <w:highlight w:val="cyan"/>
        </w:rPr>
        <w:t>.</w:t>
      </w:r>
    </w:p>
    <w:p w:rsidRPr="00B8657E" w:rsidR="00F43ABB" w:rsidP="00FB5E7A" w:rsidRDefault="00F43ABB" w14:paraId="05BE4F53" w14:textId="1BBAC1BF">
      <w:pPr>
        <w:pStyle w:val="ItemsNumerado"/>
        <w:numPr>
          <w:ilvl w:val="0"/>
          <w:numId w:val="68"/>
        </w:numPr>
        <w:rPr>
          <w:highlight w:val="cyan"/>
        </w:rPr>
      </w:pPr>
      <w:r w:rsidRPr="00B8657E">
        <w:rPr>
          <w:highlight w:val="cyan"/>
        </w:rPr>
        <w:t xml:space="preserve">Si la solución informática será expuesta en el Internet, se deberá adicionalmente validar las seguridades haciendo uso de la herramienta detallada en el </w:t>
      </w:r>
      <w:hyperlink w:anchor="_ANEXO_#5:_Herramienta">
        <w:r w:rsidRPr="00B8657E">
          <w:rPr>
            <w:rStyle w:val="Hipervnculo"/>
            <w:highlight w:val="cyan"/>
          </w:rPr>
          <w:t>A</w:t>
        </w:r>
        <w:r w:rsidRPr="00B8657E" w:rsidR="00E5612B">
          <w:rPr>
            <w:rStyle w:val="Hipervnculo"/>
            <w:highlight w:val="cyan"/>
          </w:rPr>
          <w:t xml:space="preserve">nexo </w:t>
        </w:r>
        <w:r w:rsidRPr="00B8657E">
          <w:rPr>
            <w:rStyle w:val="Hipervnculo"/>
            <w:highlight w:val="cyan"/>
          </w:rPr>
          <w:t>#</w:t>
        </w:r>
        <w:r w:rsidR="00B954DE">
          <w:rPr>
            <w:rStyle w:val="Hipervnculo"/>
            <w:highlight w:val="cyan"/>
          </w:rPr>
          <w:t>4</w:t>
        </w:r>
      </w:hyperlink>
      <w:r w:rsidRPr="00B8657E">
        <w:rPr>
          <w:highlight w:val="cyan"/>
        </w:rPr>
        <w:t xml:space="preserve"> (OWASP ZAP). Cerciorándose de que se cumpla con los controles necesarios que ayuden a evitar las vulnerabilidades descritas en el </w:t>
      </w:r>
      <w:hyperlink w:anchor="_ANEXO_#10:_Desarrollo">
        <w:r w:rsidRPr="00B8657E" w:rsidR="001F6A63">
          <w:rPr>
            <w:rStyle w:val="Hipervnculo"/>
            <w:highlight w:val="cyan"/>
          </w:rPr>
          <w:t>A</w:t>
        </w:r>
        <w:r w:rsidRPr="00B8657E" w:rsidR="00E5612B">
          <w:rPr>
            <w:rStyle w:val="Hipervnculo"/>
            <w:highlight w:val="cyan"/>
          </w:rPr>
          <w:t>nexo</w:t>
        </w:r>
        <w:r w:rsidRPr="00B8657E">
          <w:rPr>
            <w:rStyle w:val="Hipervnculo"/>
            <w:highlight w:val="cyan"/>
          </w:rPr>
          <w:t xml:space="preserve"> #</w:t>
        </w:r>
        <w:r w:rsidR="00B954DE">
          <w:rPr>
            <w:rStyle w:val="Hipervnculo"/>
            <w:highlight w:val="cyan"/>
          </w:rPr>
          <w:t>9</w:t>
        </w:r>
      </w:hyperlink>
      <w:r w:rsidRPr="00B8657E">
        <w:rPr>
          <w:highlight w:val="cyan"/>
        </w:rPr>
        <w:t xml:space="preserve">. </w:t>
      </w:r>
    </w:p>
    <w:p w:rsidRPr="00B8657E" w:rsidR="001C690C" w:rsidP="00FB5E7A" w:rsidRDefault="00F43ABB" w14:paraId="38A387AA" w14:textId="0DE04BBD">
      <w:pPr>
        <w:pStyle w:val="ItemsNumerado"/>
        <w:numPr>
          <w:ilvl w:val="0"/>
          <w:numId w:val="68"/>
        </w:numPr>
      </w:pPr>
      <w:r w:rsidRPr="00B8657E">
        <w:t>Las pruebas técnicas se deberán realizar sobre el ambiente de QA, solo en motivos de fuerza mayor donde el ambiente no esté disponible o no existan los recursos necesarios en este ambiente se podrá realizar las pruebas en otro ambiente, para lo cual se deberá publicar todo en este ambiente como si estuviera poniendo en producción.</w:t>
      </w:r>
    </w:p>
    <w:p w:rsidRPr="00B8657E" w:rsidR="00E0332D" w:rsidP="00FB5E7A" w:rsidRDefault="00F43ABB" w14:paraId="330AB947" w14:textId="4629AD60">
      <w:pPr>
        <w:pStyle w:val="ItemsNumerado"/>
        <w:numPr>
          <w:ilvl w:val="0"/>
          <w:numId w:val="68"/>
        </w:numPr>
        <w:rPr>
          <w:color w:val="000000" w:themeColor="text1"/>
        </w:rPr>
      </w:pPr>
      <w:r w:rsidRPr="00B8657E">
        <w:t xml:space="preserve">En base al plan de pruebas elaborado, </w:t>
      </w:r>
      <w:r w:rsidRPr="00B8657E" w:rsidR="00E0332D">
        <w:rPr>
          <w:color w:val="000000" w:themeColor="text1"/>
        </w:rPr>
        <w:t xml:space="preserve">el encargado de realizar las pruebas </w:t>
      </w:r>
      <w:r w:rsidRPr="00B8657E">
        <w:rPr>
          <w:color w:val="000000" w:themeColor="text1"/>
        </w:rPr>
        <w:t xml:space="preserve">técnicas, </w:t>
      </w:r>
      <w:r w:rsidRPr="00B8657E" w:rsidR="00E0332D">
        <w:rPr>
          <w:color w:val="000000" w:themeColor="text1"/>
        </w:rPr>
        <w:t>será el responsable de validar los escenarios de pruebas propuestos, s</w:t>
      </w:r>
      <w:r w:rsidRPr="00B8657E">
        <w:rPr>
          <w:color w:val="000000" w:themeColor="text1"/>
        </w:rPr>
        <w:t xml:space="preserve">i encuentra algún problema, deberá </w:t>
      </w:r>
      <w:r w:rsidRPr="00B8657E" w:rsidR="00E0332D">
        <w:rPr>
          <w:color w:val="000000" w:themeColor="text1"/>
        </w:rPr>
        <w:t xml:space="preserve">registrarlo </w:t>
      </w:r>
      <w:r w:rsidRPr="00B8657E">
        <w:rPr>
          <w:color w:val="000000" w:themeColor="text1"/>
        </w:rPr>
        <w:t>en la bitácora de errores utilizada por el Equipo de Desarrollo</w:t>
      </w:r>
      <w:r w:rsidRPr="00B8657E" w:rsidR="00E0332D">
        <w:rPr>
          <w:color w:val="000000" w:themeColor="text1"/>
        </w:rPr>
        <w:t xml:space="preserve">. </w:t>
      </w:r>
    </w:p>
    <w:p w:rsidRPr="00B8657E" w:rsidR="00F43ABB" w:rsidP="00FB5E7A" w:rsidRDefault="00E0332D" w14:paraId="5CC1E120" w14:textId="6D3464BE">
      <w:pPr>
        <w:pStyle w:val="ItemsNumerado"/>
        <w:numPr>
          <w:ilvl w:val="0"/>
          <w:numId w:val="68"/>
        </w:numPr>
      </w:pPr>
      <w:r w:rsidRPr="00B8657E">
        <w:t xml:space="preserve">Irá </w:t>
      </w:r>
      <w:r w:rsidRPr="00B8657E" w:rsidR="00F43ABB">
        <w:t>reportando cada problema detallando lo máximo posible cada uno, incluyendo los datos con los que probó, pantallas capturadas, explicación del problema, detalle de cada paso que se debe dar para que el Equipo de Desarrollo pueda replicar dicho problema y pueda corregirlo.</w:t>
      </w:r>
    </w:p>
    <w:p w:rsidRPr="00B8657E" w:rsidR="00715608" w:rsidP="00FB5E7A" w:rsidRDefault="006B28FC" w14:paraId="6C88E02A" w14:textId="342EB815">
      <w:pPr>
        <w:pStyle w:val="ItemsNumerado"/>
        <w:numPr>
          <w:ilvl w:val="0"/>
          <w:numId w:val="68"/>
        </w:numPr>
        <w:rPr>
          <w:rFonts w:eastAsia="Arial"/>
          <w:color w:val="00B050"/>
        </w:rPr>
      </w:pPr>
      <w:r w:rsidRPr="00B8657E">
        <w:rPr>
          <w:rFonts w:eastAsia="Arial"/>
          <w:color w:val="00B050"/>
        </w:rPr>
        <w:t>Una vez ejecutada esta etapa, todos los resultados de la revisión del código fuente, e incidencias encontradas serán reportadas en la bitácora de errores para que el equipo de desarrollo tome las medidas necesarias.</w:t>
      </w:r>
    </w:p>
    <w:p w:rsidRPr="00B8657E" w:rsidR="00406053" w:rsidP="00FB5E7A" w:rsidRDefault="00406053" w14:paraId="4BE60581" w14:textId="297FEB8B">
      <w:pPr>
        <w:pStyle w:val="ItemsNumerado"/>
        <w:numPr>
          <w:ilvl w:val="0"/>
          <w:numId w:val="68"/>
        </w:numPr>
        <w:rPr>
          <w:color w:val="000000" w:themeColor="text1"/>
        </w:rPr>
      </w:pPr>
      <w:r w:rsidRPr="00B8657E">
        <w:t xml:space="preserve">Socializa la </w:t>
      </w:r>
      <w:r w:rsidRPr="00B8657E">
        <w:rPr>
          <w:color w:val="000000" w:themeColor="text1"/>
        </w:rPr>
        <w:t>culminación de las pruebas técnicas</w:t>
      </w:r>
      <w:r w:rsidRPr="00B8657E" w:rsidR="00EE1097">
        <w:rPr>
          <w:color w:val="000000" w:themeColor="text1"/>
        </w:rPr>
        <w:t>, u</w:t>
      </w:r>
      <w:r w:rsidRPr="00B8657E">
        <w:rPr>
          <w:color w:val="000000" w:themeColor="text1"/>
        </w:rPr>
        <w:t xml:space="preserve">na vez cerrados todos los problemas reportados notifica al </w:t>
      </w:r>
      <w:r w:rsidRPr="00B8657E">
        <w:rPr>
          <w:color w:val="E36C0A" w:themeColor="accent6" w:themeShade="BF"/>
        </w:rPr>
        <w:t xml:space="preserve">Equipo de Desarrollo, </w:t>
      </w:r>
      <w:r w:rsidR="009C458F">
        <w:rPr>
          <w:color w:val="E36C0A" w:themeColor="accent6" w:themeShade="BF"/>
          <w:sz w:val="20"/>
          <w:szCs w:val="20"/>
        </w:rPr>
        <w:t>Arquitecto</w:t>
      </w:r>
      <w:r w:rsidRPr="00B8657E">
        <w:rPr>
          <w:color w:val="E36C0A" w:themeColor="accent6" w:themeShade="BF"/>
        </w:rPr>
        <w:t xml:space="preserve"> de Sistemas y Jefe de Desarrollo, mediante correo electrónico,</w:t>
      </w:r>
      <w:r w:rsidRPr="00B8657E">
        <w:rPr>
          <w:color w:val="000000" w:themeColor="text1"/>
        </w:rPr>
        <w:t xml:space="preserve"> la culminación de las pruebas técnicas.</w:t>
      </w:r>
    </w:p>
    <w:p w:rsidRPr="00B8657E" w:rsidR="005C093C" w:rsidP="5CF9BFCB" w:rsidRDefault="005C093C" w14:paraId="1135A32D" w14:textId="77777777">
      <w:pPr>
        <w:tabs>
          <w:tab w:val="left" w:pos="709"/>
        </w:tabs>
        <w:spacing w:after="0" w:line="240" w:lineRule="auto"/>
        <w:jc w:val="both"/>
        <w:rPr>
          <w:rFonts w:ascii="Arial" w:hAnsi="Arial" w:cs="Arial"/>
          <w:b/>
          <w:bCs/>
        </w:rPr>
      </w:pPr>
    </w:p>
    <w:p w:rsidRPr="00B8657E" w:rsidR="003509AA" w:rsidP="00160D7F" w:rsidRDefault="7438B2F1" w14:paraId="7FEAB82C" w14:textId="6A8E78F8">
      <w:pPr>
        <w:pStyle w:val="Subtitulo"/>
        <w:rPr>
          <w:b w:val="0"/>
          <w:bCs w:val="0"/>
        </w:rPr>
      </w:pPr>
      <w:r w:rsidRPr="00B8657E">
        <w:t>Equ</w:t>
      </w:r>
      <w:r w:rsidRPr="00B8657E" w:rsidR="56BFBFA9">
        <w:t>i</w:t>
      </w:r>
      <w:r w:rsidRPr="00B8657E">
        <w:t>po de Desarrollo</w:t>
      </w:r>
      <w:r w:rsidRPr="00B8657E" w:rsidR="3EE4776C">
        <w:t>:</w:t>
      </w:r>
    </w:p>
    <w:p w:rsidRPr="00B8657E" w:rsidR="00ED0966" w:rsidP="00FB5E7A" w:rsidRDefault="1B439440" w14:paraId="008634DF" w14:textId="556AEA1F">
      <w:pPr>
        <w:pStyle w:val="ItemsNumerado"/>
        <w:numPr>
          <w:ilvl w:val="0"/>
          <w:numId w:val="68"/>
        </w:numPr>
        <w:rPr>
          <w:color w:val="000000" w:themeColor="text1"/>
        </w:rPr>
      </w:pPr>
      <w:r w:rsidRPr="00B8657E">
        <w:t xml:space="preserve">El </w:t>
      </w:r>
      <w:r w:rsidRPr="00B8657E">
        <w:rPr>
          <w:color w:val="E36C0A" w:themeColor="accent6" w:themeShade="BF"/>
        </w:rPr>
        <w:t>equipo de desarrollo</w:t>
      </w:r>
      <w:r w:rsidRPr="00B8657E">
        <w:rPr>
          <w:color w:val="000000" w:themeColor="text1"/>
        </w:rPr>
        <w:t xml:space="preserve"> </w:t>
      </w:r>
      <w:r w:rsidRPr="00B8657E" w:rsidR="000F3D7C">
        <w:rPr>
          <w:color w:val="000000" w:themeColor="text1"/>
        </w:rPr>
        <w:t>respalda</w:t>
      </w:r>
      <w:r w:rsidRPr="00B8657E" w:rsidR="00ED0966">
        <w:rPr>
          <w:color w:val="000000" w:themeColor="text1"/>
        </w:rPr>
        <w:t>rá</w:t>
      </w:r>
      <w:r w:rsidRPr="00B8657E" w:rsidR="000F3D7C">
        <w:rPr>
          <w:color w:val="000000" w:themeColor="text1"/>
        </w:rPr>
        <w:t xml:space="preserve"> la última versión</w:t>
      </w:r>
      <w:r w:rsidRPr="00B8657E" w:rsidR="00E0332D">
        <w:rPr>
          <w:color w:val="000000" w:themeColor="text1"/>
        </w:rPr>
        <w:t>, e</w:t>
      </w:r>
      <w:r w:rsidRPr="00B8657E" w:rsidR="00ED0966">
        <w:rPr>
          <w:rFonts w:eastAsia="Arial"/>
          <w:color w:val="000000" w:themeColor="text1"/>
        </w:rPr>
        <w:t>sta documentación siempre debe reposar en el sistema de control de versiones para el libre acceso de cualquier integrante del proyecto. Los escenarios y casos de pruebas levantados se reutilizarán durante las pruebas unitarias, técnicas y de usuario.</w:t>
      </w:r>
      <w:r w:rsidRPr="00B8657E" w:rsidR="00C609BA">
        <w:rPr>
          <w:rFonts w:eastAsia="Arial"/>
          <w:color w:val="000000" w:themeColor="text1"/>
        </w:rPr>
        <w:t xml:space="preserve"> </w:t>
      </w:r>
    </w:p>
    <w:p w:rsidRPr="00B8657E" w:rsidR="00203620" w:rsidP="00FB5E7A" w:rsidRDefault="00203620" w14:paraId="3DE8A5A0" w14:textId="44BA9742">
      <w:pPr>
        <w:pStyle w:val="ItemsNumerado"/>
        <w:numPr>
          <w:ilvl w:val="0"/>
          <w:numId w:val="68"/>
        </w:numPr>
        <w:rPr>
          <w:color w:val="000000" w:themeColor="text1"/>
        </w:rPr>
      </w:pPr>
      <w:r w:rsidRPr="00B8657E">
        <w:t>Para corregir los problemas reportados en la bitácora de errores se debe analizar, identificar, replicar y corregir los mismos; cada vez que corrija un</w:t>
      </w:r>
      <w:r w:rsidRPr="00B8657E" w:rsidR="00C609BA">
        <w:rPr>
          <w:color w:val="000000" w:themeColor="text1"/>
        </w:rPr>
        <w:t xml:space="preserve">a incidencia se </w:t>
      </w:r>
      <w:r w:rsidRPr="00B8657E">
        <w:rPr>
          <w:color w:val="000000" w:themeColor="text1"/>
        </w:rPr>
        <w:t xml:space="preserve">deberá cambiarle de estado a POR VALIDAR en el sistema de control de versiones y una vez culminado de corregir todos, deberá comunicarle al </w:t>
      </w:r>
      <w:r w:rsidRPr="00E03FCE" w:rsidR="00EC59F3">
        <w:rPr>
          <w:color w:val="E36C0A" w:themeColor="accent6" w:themeShade="BF"/>
        </w:rPr>
        <w:t xml:space="preserve">Analista de Control de </w:t>
      </w:r>
      <w:r w:rsidR="00E03FCE">
        <w:rPr>
          <w:color w:val="E36C0A" w:themeColor="accent6" w:themeShade="BF"/>
        </w:rPr>
        <w:t>C</w:t>
      </w:r>
      <w:r w:rsidRPr="00E03FCE" w:rsidR="00EC59F3">
        <w:rPr>
          <w:color w:val="E36C0A" w:themeColor="accent6" w:themeShade="BF"/>
        </w:rPr>
        <w:t>ambios</w:t>
      </w:r>
      <w:r w:rsidRPr="00B8657E">
        <w:rPr>
          <w:color w:val="000000" w:themeColor="text1"/>
        </w:rPr>
        <w:t xml:space="preserve"> para que valide la corrección.</w:t>
      </w:r>
    </w:p>
    <w:p w:rsidRPr="00B8657E" w:rsidR="00EE089D" w:rsidP="00FB5E7A" w:rsidRDefault="00E14F58" w14:paraId="149BA155" w14:textId="3539F087">
      <w:pPr>
        <w:pStyle w:val="ItemsNumerado"/>
        <w:numPr>
          <w:ilvl w:val="0"/>
          <w:numId w:val="68"/>
        </w:numPr>
        <w:rPr>
          <w:color w:val="000000" w:themeColor="text1"/>
        </w:rPr>
      </w:pPr>
      <w:r w:rsidRPr="00B8657E">
        <w:t xml:space="preserve">Si existen conflictos de criterios el equipo de desarrollo analizará estos junto </w:t>
      </w:r>
      <w:r w:rsidRPr="00B8657E" w:rsidR="00EE089D">
        <w:rPr>
          <w:color w:val="000000" w:themeColor="text1"/>
        </w:rPr>
        <w:t xml:space="preserve">con el </w:t>
      </w:r>
      <w:r w:rsidRPr="00B8657E">
        <w:rPr>
          <w:color w:val="000000" w:themeColor="text1"/>
        </w:rPr>
        <w:t>J</w:t>
      </w:r>
      <w:r w:rsidRPr="00B8657E" w:rsidR="00EE089D">
        <w:rPr>
          <w:color w:val="000000" w:themeColor="text1"/>
        </w:rPr>
        <w:t>efe de desarrollo</w:t>
      </w:r>
      <w:r w:rsidRPr="00B8657E">
        <w:rPr>
          <w:color w:val="000000" w:themeColor="text1"/>
        </w:rPr>
        <w:t>, en el caso que amerite su corrección se codificara los ajustes solicitados</w:t>
      </w:r>
      <w:r w:rsidRPr="00B8657E" w:rsidR="004F544A">
        <w:rPr>
          <w:color w:val="000000" w:themeColor="text1"/>
        </w:rPr>
        <w:t xml:space="preserve"> </w:t>
      </w:r>
      <w:r w:rsidRPr="00B8657E" w:rsidR="00EE089D">
        <w:rPr>
          <w:color w:val="000000" w:themeColor="text1"/>
        </w:rPr>
        <w:t>y actualiza</w:t>
      </w:r>
      <w:r w:rsidRPr="00B8657E" w:rsidR="004F544A">
        <w:rPr>
          <w:color w:val="000000" w:themeColor="text1"/>
        </w:rPr>
        <w:t xml:space="preserve">rá </w:t>
      </w:r>
      <w:r w:rsidRPr="00B8657E" w:rsidR="00EE089D">
        <w:rPr>
          <w:color w:val="000000" w:themeColor="text1"/>
        </w:rPr>
        <w:t xml:space="preserve">el repositorio </w:t>
      </w:r>
    </w:p>
    <w:p w:rsidRPr="00B8657E" w:rsidR="0097323D" w:rsidP="00FB5E7A" w:rsidRDefault="00EE089D" w14:paraId="594C858C" w14:textId="75F7E587">
      <w:pPr>
        <w:pStyle w:val="ItemsNumerado"/>
        <w:numPr>
          <w:ilvl w:val="0"/>
          <w:numId w:val="68"/>
        </w:numPr>
      </w:pPr>
      <w:r w:rsidRPr="00B8657E">
        <w:t xml:space="preserve">Reporta errores corregidos en la bitácora de errores, luego el </w:t>
      </w:r>
      <w:r w:rsidR="00266AFA">
        <w:t>A</w:t>
      </w:r>
      <w:r w:rsidRPr="00B8657E">
        <w:t xml:space="preserve">nalista de </w:t>
      </w:r>
      <w:r w:rsidR="00266AFA">
        <w:t>C</w:t>
      </w:r>
      <w:r w:rsidRPr="00B8657E">
        <w:t xml:space="preserve">ontrol de </w:t>
      </w:r>
      <w:r w:rsidR="00266AFA">
        <w:t>C</w:t>
      </w:r>
      <w:r w:rsidR="00AF3423">
        <w:t>ambios</w:t>
      </w:r>
      <w:r w:rsidRPr="00B8657E">
        <w:t xml:space="preserve"> verificara la seguridad y estándares en el código fuente.</w:t>
      </w:r>
    </w:p>
    <w:p w:rsidRPr="00B8657E" w:rsidR="00342454" w:rsidP="00FB5E7A" w:rsidRDefault="1B439440" w14:paraId="32864726" w14:textId="459071BD">
      <w:pPr>
        <w:pStyle w:val="ItemsNumerado"/>
        <w:numPr>
          <w:ilvl w:val="0"/>
          <w:numId w:val="68"/>
        </w:numPr>
        <w:rPr>
          <w:color w:val="000000" w:themeColor="text1"/>
        </w:rPr>
      </w:pPr>
      <w:r w:rsidRPr="00B8657E">
        <w:t xml:space="preserve">Revisa si cada uno de los </w:t>
      </w:r>
      <w:r w:rsidRPr="00B8657E" w:rsidR="79E321AE">
        <w:rPr>
          <w:color w:val="000000" w:themeColor="text1"/>
        </w:rPr>
        <w:t>problemas</w:t>
      </w:r>
      <w:r w:rsidRPr="00B8657E">
        <w:rPr>
          <w:color w:val="000000" w:themeColor="text1"/>
        </w:rPr>
        <w:t xml:space="preserve"> en estado POR VALIDAR efectivamente han sido corregidos; de ser así, les cambia de estado ha CERRADO, caso contrario los pondrá como REABIERTO, detallando la fecha de la prueba, el </w:t>
      </w:r>
      <w:r w:rsidRPr="00B8657E" w:rsidR="286A4B0B">
        <w:rPr>
          <w:color w:val="000000" w:themeColor="text1"/>
        </w:rPr>
        <w:t>problema</w:t>
      </w:r>
      <w:r w:rsidRPr="00B8657E">
        <w:rPr>
          <w:color w:val="000000" w:themeColor="text1"/>
        </w:rPr>
        <w:t xml:space="preserve"> encontrado y comunicará al </w:t>
      </w:r>
      <w:r w:rsidRPr="00B8657E" w:rsidR="7EDE14CD">
        <w:rPr>
          <w:color w:val="000000" w:themeColor="text1"/>
        </w:rPr>
        <w:t>Equipo de Desarrollo</w:t>
      </w:r>
      <w:r w:rsidRPr="00B8657E">
        <w:rPr>
          <w:color w:val="000000" w:themeColor="text1"/>
        </w:rPr>
        <w:t xml:space="preserve"> responsable para que vuelva a corregir los </w:t>
      </w:r>
      <w:r w:rsidRPr="00B8657E" w:rsidR="4A3E1090">
        <w:rPr>
          <w:color w:val="000000" w:themeColor="text1"/>
        </w:rPr>
        <w:t>problemas</w:t>
      </w:r>
      <w:r w:rsidRPr="00B8657E">
        <w:rPr>
          <w:color w:val="000000" w:themeColor="text1"/>
        </w:rPr>
        <w:t xml:space="preserve"> reabiertos o nuevos.</w:t>
      </w:r>
    </w:p>
    <w:p w:rsidRPr="00B8657E" w:rsidR="003020C1" w:rsidP="00FB5E7A" w:rsidRDefault="1B439440" w14:paraId="4B60F94A" w14:textId="4652B8C3">
      <w:pPr>
        <w:pStyle w:val="ItemsNumerado"/>
        <w:numPr>
          <w:ilvl w:val="0"/>
          <w:numId w:val="68"/>
        </w:numPr>
        <w:rPr>
          <w:color w:val="000000" w:themeColor="text1"/>
        </w:rPr>
      </w:pPr>
      <w:r w:rsidRPr="00B8657E">
        <w:t xml:space="preserve">Cada </w:t>
      </w:r>
      <w:r w:rsidRPr="00B8657E" w:rsidR="0C290033">
        <w:rPr>
          <w:color w:val="000000" w:themeColor="text1"/>
        </w:rPr>
        <w:t>problema</w:t>
      </w:r>
      <w:r w:rsidRPr="00B8657E">
        <w:rPr>
          <w:color w:val="000000" w:themeColor="text1"/>
        </w:rPr>
        <w:t xml:space="preserve"> reabierto deberá constar con todos los sustentos necesarios para facilitar al </w:t>
      </w:r>
      <w:r w:rsidRPr="00B8657E" w:rsidR="48514267">
        <w:rPr>
          <w:color w:val="000000" w:themeColor="text1"/>
        </w:rPr>
        <w:t>Equipo de Desarrollo</w:t>
      </w:r>
      <w:r w:rsidRPr="00B8657E">
        <w:rPr>
          <w:color w:val="000000" w:themeColor="text1"/>
        </w:rPr>
        <w:t xml:space="preserve"> su reproducción y posterior corrección.</w:t>
      </w:r>
    </w:p>
    <w:p w:rsidRPr="00B8657E" w:rsidR="00ED6147" w:rsidP="00456230" w:rsidRDefault="00ED6147" w14:paraId="65FBEE0C" w14:textId="77777777">
      <w:pPr>
        <w:spacing w:after="0" w:line="240" w:lineRule="auto"/>
        <w:jc w:val="both"/>
        <w:rPr>
          <w:rFonts w:ascii="Arial" w:hAnsi="Arial" w:cs="Arial"/>
          <w:color w:val="000000" w:themeColor="text1"/>
        </w:rPr>
      </w:pPr>
    </w:p>
    <w:p w:rsidRPr="00B8657E" w:rsidR="00ED6147" w:rsidP="00160D7F" w:rsidRDefault="00B91490" w14:paraId="45F84486" w14:textId="5D8627B1">
      <w:pPr>
        <w:pStyle w:val="Subtitulo"/>
        <w:rPr>
          <w:b w:val="0"/>
          <w:bCs w:val="0"/>
          <w:color w:val="E36C0A" w:themeColor="accent6" w:themeShade="BF"/>
        </w:rPr>
      </w:pPr>
      <w:r>
        <w:rPr>
          <w:color w:val="F79646" w:themeColor="accent6"/>
        </w:rPr>
        <w:t>Célula de trabajo</w:t>
      </w:r>
      <w:r w:rsidRPr="00B8657E" w:rsidR="6C0F1341">
        <w:rPr>
          <w:color w:val="E36C0A" w:themeColor="accent6" w:themeShade="BF"/>
        </w:rPr>
        <w:t>:</w:t>
      </w:r>
    </w:p>
    <w:p w:rsidRPr="00B8657E" w:rsidR="00CC47B3" w:rsidP="00FB5E7A" w:rsidRDefault="00723FF0" w14:paraId="3E15F46C" w14:textId="12A6ACFA">
      <w:pPr>
        <w:pStyle w:val="Prrafodelista"/>
        <w:numPr>
          <w:ilvl w:val="0"/>
          <w:numId w:val="68"/>
        </w:numPr>
        <w:spacing w:after="0" w:line="240" w:lineRule="auto"/>
        <w:jc w:val="both"/>
        <w:rPr>
          <w:rFonts w:ascii="Arial" w:hAnsi="Arial" w:cs="Arial"/>
          <w:color w:val="F79646" w:themeColor="accent6"/>
        </w:rPr>
      </w:pPr>
      <w:r>
        <w:rPr>
          <w:rStyle w:val="ItemsNumeradoCar"/>
          <w:color w:val="F79646" w:themeColor="accent6"/>
        </w:rPr>
        <w:t xml:space="preserve">El Jefe de Desarrollo, en conjunto con el Arquitecto de Sistemas </w:t>
      </w:r>
      <w:r w:rsidR="00995DCA">
        <w:rPr>
          <w:rStyle w:val="ItemsNumeradoCar"/>
          <w:color w:val="F79646" w:themeColor="accent6"/>
        </w:rPr>
        <w:t>g</w:t>
      </w:r>
      <w:r w:rsidRPr="68D44CE3" w:rsidR="6576E235">
        <w:rPr>
          <w:rStyle w:val="ItemsNumeradoCar"/>
          <w:color w:val="F79646" w:themeColor="accent6"/>
        </w:rPr>
        <w:t>estiona</w:t>
      </w:r>
      <w:r w:rsidR="00995DCA">
        <w:rPr>
          <w:rStyle w:val="ItemsNumeradoCar"/>
          <w:color w:val="F79646" w:themeColor="accent6"/>
        </w:rPr>
        <w:t>n</w:t>
      </w:r>
      <w:r w:rsidRPr="68D44CE3" w:rsidR="6576E235">
        <w:rPr>
          <w:rStyle w:val="ItemsNumeradoCar"/>
          <w:color w:val="F79646" w:themeColor="accent6"/>
        </w:rPr>
        <w:t xml:space="preserve"> los </w:t>
      </w:r>
      <w:r w:rsidRPr="68D44CE3" w:rsidR="6E69C332">
        <w:rPr>
          <w:rStyle w:val="ItemsNumeradoCar"/>
          <w:color w:val="F79646" w:themeColor="accent6"/>
        </w:rPr>
        <w:t>errores</w:t>
      </w:r>
      <w:r w:rsidRPr="68D44CE3" w:rsidR="6576E235">
        <w:rPr>
          <w:rStyle w:val="ItemsNumeradoCar"/>
          <w:color w:val="F79646" w:themeColor="accent6"/>
        </w:rPr>
        <w:t xml:space="preserve"> reabiertos </w:t>
      </w:r>
      <w:r w:rsidR="006E5DC0">
        <w:rPr>
          <w:rStyle w:val="ItemsNumeradoCar"/>
          <w:color w:val="F79646" w:themeColor="accent6"/>
        </w:rPr>
        <w:t xml:space="preserve">en los que, por temas técnicos, </w:t>
      </w:r>
      <w:r w:rsidR="0048427A">
        <w:rPr>
          <w:rStyle w:val="ItemsNumeradoCar"/>
          <w:color w:val="F79646" w:themeColor="accent6"/>
        </w:rPr>
        <w:t>negocio</w:t>
      </w:r>
      <w:r w:rsidR="006E5DC0">
        <w:rPr>
          <w:rStyle w:val="ItemsNumeradoCar"/>
          <w:color w:val="F79646" w:themeColor="accent6"/>
        </w:rPr>
        <w:t>, agentes externos, etc.</w:t>
      </w:r>
      <w:r w:rsidR="0048427A">
        <w:rPr>
          <w:rStyle w:val="ItemsNumeradoCar"/>
          <w:color w:val="F79646" w:themeColor="accent6"/>
        </w:rPr>
        <w:t xml:space="preserve">, </w:t>
      </w:r>
      <w:r w:rsidRPr="68D44CE3" w:rsidR="6576E235">
        <w:rPr>
          <w:rStyle w:val="ItemsNumeradoCar"/>
          <w:color w:val="F79646" w:themeColor="accent6"/>
        </w:rPr>
        <w:t xml:space="preserve">el </w:t>
      </w:r>
      <w:r w:rsidRPr="68D44CE3" w:rsidR="4CA6A644">
        <w:rPr>
          <w:rStyle w:val="ItemsNumeradoCar"/>
          <w:color w:val="F79646" w:themeColor="accent6"/>
        </w:rPr>
        <w:t>Equipo de Desarrollo</w:t>
      </w:r>
      <w:r w:rsidRPr="68D44CE3" w:rsidR="1EFB428F">
        <w:rPr>
          <w:rStyle w:val="ItemsNumeradoCar"/>
          <w:color w:val="F79646" w:themeColor="accent6"/>
        </w:rPr>
        <w:t xml:space="preserve"> no está de acuerdo con lo planteado por el encargado de las pruebas</w:t>
      </w:r>
      <w:r w:rsidR="0048427A">
        <w:rPr>
          <w:rStyle w:val="ItemsNumeradoCar"/>
          <w:color w:val="F79646" w:themeColor="accent6"/>
        </w:rPr>
        <w:t>.</w:t>
      </w:r>
      <w:r w:rsidRPr="68D44CE3" w:rsidR="6576E235">
        <w:rPr>
          <w:rStyle w:val="ItemsNumeradoCar"/>
          <w:color w:val="F79646" w:themeColor="accent6"/>
        </w:rPr>
        <w:t xml:space="preserve"> </w:t>
      </w:r>
      <w:r w:rsidR="0048427A">
        <w:rPr>
          <w:rStyle w:val="ItemsNumeradoCar"/>
          <w:color w:val="F79646" w:themeColor="accent6"/>
        </w:rPr>
        <w:t>E</w:t>
      </w:r>
      <w:r w:rsidRPr="68D44CE3" w:rsidR="5B3E3CE4">
        <w:rPr>
          <w:rStyle w:val="ItemsNumeradoCar"/>
          <w:color w:val="F79646" w:themeColor="accent6"/>
        </w:rPr>
        <w:t xml:space="preserve">n estos casos </w:t>
      </w:r>
      <w:r w:rsidR="00995DCA">
        <w:rPr>
          <w:rStyle w:val="ItemsNumeradoCar"/>
          <w:color w:val="F79646" w:themeColor="accent6"/>
        </w:rPr>
        <w:t xml:space="preserve">actúan como </w:t>
      </w:r>
      <w:r w:rsidRPr="68D44CE3" w:rsidR="5B3E3CE4">
        <w:rPr>
          <w:rStyle w:val="ItemsNumeradoCar"/>
          <w:color w:val="F79646" w:themeColor="accent6"/>
        </w:rPr>
        <w:t>mediador</w:t>
      </w:r>
      <w:r w:rsidR="00995DCA">
        <w:rPr>
          <w:rStyle w:val="ItemsNumeradoCar"/>
          <w:color w:val="F79646" w:themeColor="accent6"/>
        </w:rPr>
        <w:t>es</w:t>
      </w:r>
      <w:r w:rsidRPr="68D44CE3" w:rsidR="5B3E3CE4">
        <w:rPr>
          <w:rStyle w:val="ItemsNumeradoCar"/>
          <w:color w:val="F79646" w:themeColor="accent6"/>
        </w:rPr>
        <w:t xml:space="preserve"> para</w:t>
      </w:r>
      <w:r w:rsidRPr="68D44CE3" w:rsidR="6576E235">
        <w:rPr>
          <w:rStyle w:val="ItemsNumeradoCar"/>
          <w:color w:val="F79646" w:themeColor="accent6"/>
        </w:rPr>
        <w:t xml:space="preserve"> </w:t>
      </w:r>
      <w:r w:rsidRPr="68D44CE3" w:rsidR="5D315F16">
        <w:rPr>
          <w:rStyle w:val="ItemsNumeradoCar"/>
          <w:color w:val="F79646" w:themeColor="accent6"/>
        </w:rPr>
        <w:t xml:space="preserve">que se desarrolle una </w:t>
      </w:r>
      <w:r w:rsidRPr="68D44CE3" w:rsidR="6576E235">
        <w:rPr>
          <w:rStyle w:val="ItemsNumeradoCar"/>
          <w:color w:val="F79646" w:themeColor="accent6"/>
        </w:rPr>
        <w:t>corre</w:t>
      </w:r>
      <w:r w:rsidRPr="68D44CE3" w:rsidR="25D0A19D">
        <w:rPr>
          <w:rStyle w:val="ItemsNumeradoCar"/>
          <w:color w:val="F79646" w:themeColor="accent6"/>
        </w:rPr>
        <w:t>c</w:t>
      </w:r>
      <w:r w:rsidRPr="68D44CE3" w:rsidR="52C50156">
        <w:rPr>
          <w:rStyle w:val="ItemsNumeradoCar"/>
          <w:color w:val="F79646" w:themeColor="accent6"/>
        </w:rPr>
        <w:t>ción</w:t>
      </w:r>
      <w:r w:rsidRPr="68D44CE3" w:rsidR="4D538E12">
        <w:rPr>
          <w:rStyle w:val="ItemsNumeradoCar"/>
          <w:color w:val="F79646" w:themeColor="accent6"/>
        </w:rPr>
        <w:t xml:space="preserve"> viable</w:t>
      </w:r>
      <w:r w:rsidRPr="68D44CE3" w:rsidR="6576E235">
        <w:rPr>
          <w:rStyle w:val="ItemsNumeradoCar"/>
          <w:color w:val="F79646" w:themeColor="accent6"/>
        </w:rPr>
        <w:t xml:space="preserve"> </w:t>
      </w:r>
      <w:r w:rsidRPr="68D44CE3" w:rsidR="34147E69">
        <w:rPr>
          <w:rStyle w:val="ItemsNumeradoCar"/>
          <w:color w:val="F79646" w:themeColor="accent6"/>
        </w:rPr>
        <w:t xml:space="preserve">o </w:t>
      </w:r>
      <w:r w:rsidRPr="68D44CE3" w:rsidR="07C8E4D1">
        <w:rPr>
          <w:rStyle w:val="ItemsNumeradoCar"/>
          <w:color w:val="F79646" w:themeColor="accent6"/>
        </w:rPr>
        <w:t xml:space="preserve">en su defecto </w:t>
      </w:r>
      <w:r w:rsidRPr="68D44CE3" w:rsidR="73345622">
        <w:rPr>
          <w:rStyle w:val="ItemsNumeradoCar"/>
          <w:color w:val="F79646" w:themeColor="accent6"/>
        </w:rPr>
        <w:t>se</w:t>
      </w:r>
      <w:r w:rsidRPr="68D44CE3" w:rsidR="791C3278">
        <w:rPr>
          <w:rStyle w:val="ItemsNumeradoCar"/>
          <w:color w:val="F79646" w:themeColor="accent6"/>
        </w:rPr>
        <w:t xml:space="preserve"> justifique el cierre del error sin la corrección</w:t>
      </w:r>
      <w:r w:rsidRPr="68D44CE3" w:rsidR="2BA4CCC5">
        <w:rPr>
          <w:rStyle w:val="ItemsNumeradoCar"/>
          <w:color w:val="F79646" w:themeColor="accent6"/>
        </w:rPr>
        <w:t xml:space="preserve"> solicitada</w:t>
      </w:r>
      <w:r w:rsidR="00995DCA">
        <w:rPr>
          <w:rStyle w:val="ItemsNumeradoCar"/>
          <w:color w:val="F79646" w:themeColor="accent6"/>
        </w:rPr>
        <w:t>.</w:t>
      </w:r>
      <w:r w:rsidRPr="68D44CE3" w:rsidR="73345622">
        <w:rPr>
          <w:rStyle w:val="ItemsNumeradoCar"/>
          <w:color w:val="F79646" w:themeColor="accent6"/>
        </w:rPr>
        <w:t xml:space="preserve"> </w:t>
      </w:r>
      <w:r w:rsidR="000963BC">
        <w:rPr>
          <w:rStyle w:val="ItemsNumeradoCar"/>
          <w:color w:val="F79646" w:themeColor="accent6"/>
        </w:rPr>
        <w:t>En caso de ser necesario</w:t>
      </w:r>
      <w:r w:rsidRPr="68D44CE3" w:rsidR="5B41BA44">
        <w:rPr>
          <w:rStyle w:val="ItemsNumeradoCar"/>
          <w:color w:val="F79646" w:themeColor="accent6"/>
        </w:rPr>
        <w:t xml:space="preserve"> se solicita</w:t>
      </w:r>
      <w:r w:rsidR="00101A53">
        <w:rPr>
          <w:rStyle w:val="ItemsNumeradoCar"/>
          <w:color w:val="F79646" w:themeColor="accent6"/>
        </w:rPr>
        <w:t>rá</w:t>
      </w:r>
      <w:r w:rsidRPr="68D44CE3" w:rsidR="5B41BA44">
        <w:rPr>
          <w:rStyle w:val="ItemsNumeradoCar"/>
          <w:color w:val="F79646" w:themeColor="accent6"/>
        </w:rPr>
        <w:t xml:space="preserve"> la </w:t>
      </w:r>
      <w:r w:rsidRPr="68D44CE3" w:rsidR="0380D955">
        <w:rPr>
          <w:rStyle w:val="ItemsNumeradoCar"/>
          <w:color w:val="F79646" w:themeColor="accent6"/>
        </w:rPr>
        <w:t xml:space="preserve">intervención </w:t>
      </w:r>
      <w:r w:rsidR="000963BC">
        <w:rPr>
          <w:rStyle w:val="ItemsNumeradoCar"/>
          <w:color w:val="F79646" w:themeColor="accent6"/>
        </w:rPr>
        <w:t xml:space="preserve">de otros miembros </w:t>
      </w:r>
      <w:r w:rsidRPr="68D44CE3" w:rsidR="51620B7D">
        <w:rPr>
          <w:rStyle w:val="ItemsNumeradoCar"/>
          <w:color w:val="F79646" w:themeColor="accent6"/>
        </w:rPr>
        <w:t xml:space="preserve">de </w:t>
      </w:r>
      <w:r w:rsidRPr="68D44CE3" w:rsidR="0380D955">
        <w:rPr>
          <w:rStyle w:val="ItemsNumeradoCar"/>
          <w:color w:val="F79646" w:themeColor="accent6"/>
        </w:rPr>
        <w:t xml:space="preserve">la célula de trabajo, con la finalidad de </w:t>
      </w:r>
      <w:r w:rsidRPr="68D44CE3" w:rsidR="28FCD042">
        <w:rPr>
          <w:rStyle w:val="ItemsNumeradoCar"/>
          <w:color w:val="F79646" w:themeColor="accent6"/>
        </w:rPr>
        <w:t xml:space="preserve">sanear </w:t>
      </w:r>
      <w:r w:rsidRPr="68D44CE3" w:rsidR="0380D955">
        <w:rPr>
          <w:rStyle w:val="ItemsNumeradoCar"/>
          <w:color w:val="F79646" w:themeColor="accent6"/>
        </w:rPr>
        <w:t xml:space="preserve">el conflicto </w:t>
      </w:r>
      <w:r w:rsidRPr="68D44CE3" w:rsidR="076A3FEF">
        <w:rPr>
          <w:rStyle w:val="ItemsNumeradoCar"/>
          <w:color w:val="F79646" w:themeColor="accent6"/>
        </w:rPr>
        <w:t>definitivamente</w:t>
      </w:r>
      <w:r w:rsidRPr="68D44CE3" w:rsidR="0380D955">
        <w:rPr>
          <w:rFonts w:ascii="Arial" w:hAnsi="Arial" w:cs="Arial"/>
          <w:color w:val="F79646" w:themeColor="accent6"/>
        </w:rPr>
        <w:t>.</w:t>
      </w:r>
    </w:p>
    <w:p w:rsidRPr="00DB3E5C" w:rsidR="00EE089D" w:rsidP="00B45B2E" w:rsidRDefault="00EE089D" w14:paraId="26C6ED1D" w14:textId="0D3EF982">
      <w:pPr>
        <w:pStyle w:val="Prrafodelista"/>
        <w:spacing w:after="0" w:line="240" w:lineRule="auto"/>
        <w:ind w:left="567"/>
        <w:rPr>
          <w:rFonts w:ascii="Arial" w:hAnsi="Arial" w:cs="Arial"/>
          <w:color w:val="000000" w:themeColor="text1"/>
          <w:sz w:val="20"/>
          <w:szCs w:val="20"/>
        </w:rPr>
      </w:pPr>
    </w:p>
    <w:bookmarkStart w:name="_Toc387159816" w:id="361"/>
    <w:bookmarkStart w:name="_Toc387159916" w:id="362"/>
    <w:bookmarkStart w:name="_Toc387160016" w:id="363"/>
    <w:bookmarkStart w:name="_Toc371934875" w:id="364"/>
    <w:bookmarkStart w:name="_Toc372043289" w:id="365"/>
    <w:bookmarkStart w:name="_Toc387159817" w:id="366"/>
    <w:bookmarkStart w:name="_Toc387159917" w:id="367"/>
    <w:bookmarkStart w:name="_Toc387160017" w:id="368"/>
    <w:bookmarkStart w:name="_Toc387159818" w:id="369"/>
    <w:bookmarkStart w:name="_Toc387159918" w:id="370"/>
    <w:bookmarkStart w:name="_Toc387160018" w:id="371"/>
    <w:bookmarkStart w:name="_Toc387159819" w:id="372"/>
    <w:bookmarkStart w:name="_Toc387159919" w:id="373"/>
    <w:bookmarkStart w:name="_Toc387160019" w:id="374"/>
    <w:bookmarkStart w:name="_Toc387159820" w:id="375"/>
    <w:bookmarkStart w:name="_Toc387159920" w:id="376"/>
    <w:bookmarkStart w:name="_Toc387160020" w:id="377"/>
    <w:bookmarkStart w:name="_Toc387159821" w:id="378"/>
    <w:bookmarkStart w:name="_Toc387159921" w:id="379"/>
    <w:bookmarkStart w:name="_Toc387160021" w:id="380"/>
    <w:bookmarkStart w:name="_Toc387159822" w:id="381"/>
    <w:bookmarkStart w:name="_Toc387159922" w:id="382"/>
    <w:bookmarkStart w:name="_Toc387160022" w:id="383"/>
    <w:bookmarkStart w:name="_Toc371582736" w:id="384"/>
    <w:bookmarkStart w:name="_Toc371590936" w:id="385"/>
    <w:bookmarkStart w:name="_Toc371591149" w:id="38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rsidRPr="00B8657E" w:rsidR="0097323D" w:rsidP="000D6E00" w:rsidRDefault="003509AA" w14:paraId="7D40A9FA" w14:textId="677A9B0C">
      <w:pPr>
        <w:pStyle w:val="Titulo2"/>
        <w:tabs>
          <w:tab w:val="left" w:pos="720"/>
        </w:tabs>
        <w:ind w:left="720"/>
      </w:pPr>
      <w:r>
        <w:fldChar w:fldCharType="begin"/>
      </w:r>
      <w:r>
        <w:instrText xml:space="preserve"> HYPERLINK \l "PruebaAlfa" </w:instrText>
      </w:r>
      <w:r>
        <w:fldChar w:fldCharType="separate"/>
      </w:r>
      <w:bookmarkStart w:name="_Toc165286673" w:id="387"/>
      <w:bookmarkStart w:name="_Toc163723221" w:id="388"/>
      <w:bookmarkStart w:name="_Toc44141380" w:id="389"/>
      <w:bookmarkStart w:name="_Toc44515180" w:id="390"/>
      <w:bookmarkStart w:name="_Toc44142205" w:id="391"/>
      <w:bookmarkStart w:name="_Toc59610476" w:id="392"/>
      <w:bookmarkStart w:name="_Toc629429778" w:id="393"/>
      <w:bookmarkStart w:name="_Toc1591981365" w:id="394"/>
      <w:bookmarkStart w:name="_Toc553705928" w:id="395"/>
      <w:bookmarkStart w:name="_Toc936975070" w:id="396"/>
      <w:bookmarkStart w:name="_Toc1545317051" w:id="397"/>
      <w:bookmarkStart w:name="_Toc198333017" w:id="398"/>
      <w:r w:rsidR="3FEFA15A">
        <w:t>Pruebas de Usuario</w:t>
      </w:r>
      <w:bookmarkEnd w:id="387"/>
      <w:bookmarkEnd w:id="388"/>
      <w:bookmarkEnd w:id="389"/>
      <w:bookmarkEnd w:id="390"/>
      <w:bookmarkEnd w:id="391"/>
      <w:bookmarkEnd w:id="392"/>
      <w:r>
        <w:fldChar w:fldCharType="end"/>
      </w:r>
      <w:bookmarkEnd w:id="393"/>
      <w:bookmarkEnd w:id="394"/>
      <w:bookmarkEnd w:id="395"/>
      <w:bookmarkEnd w:id="396"/>
      <w:bookmarkEnd w:id="397"/>
      <w:bookmarkEnd w:id="398"/>
    </w:p>
    <w:p w:rsidR="00F46E56" w:rsidP="00160D7F" w:rsidRDefault="00F46E56" w14:paraId="614E0696" w14:textId="15014794">
      <w:pPr>
        <w:pStyle w:val="Subtitulo"/>
      </w:pPr>
      <w:r w:rsidRPr="00B8657E">
        <w:t>Analista de Control de Cambios:</w:t>
      </w:r>
    </w:p>
    <w:p w:rsidRPr="00B8657E" w:rsidR="00710F3B" w:rsidP="00FB5E7A" w:rsidRDefault="00710F3B" w14:paraId="6AB1B024" w14:textId="406B0C40">
      <w:pPr>
        <w:pStyle w:val="ItemsNumerado"/>
        <w:numPr>
          <w:ilvl w:val="0"/>
          <w:numId w:val="72"/>
        </w:numPr>
      </w:pPr>
      <w:r w:rsidRPr="00B8657E">
        <w:t>Verifica que en el sistema de control de versiones se encuentre:</w:t>
      </w:r>
    </w:p>
    <w:p w:rsidRPr="00B8657E" w:rsidR="00710F3B" w:rsidP="00FB5E7A" w:rsidRDefault="00710F3B" w14:paraId="3DBF55F5" w14:textId="63FF426B">
      <w:pPr>
        <w:pStyle w:val="ItemsNivel1Guion"/>
        <w:numPr>
          <w:ilvl w:val="1"/>
          <w:numId w:val="73"/>
        </w:numPr>
      </w:pPr>
      <w:r w:rsidRPr="00B8657E">
        <w:t>Todo el expediente técnico generado en el desarrollo (historias de usuario, prototipos,</w:t>
      </w:r>
    </w:p>
    <w:p w:rsidRPr="00B8657E" w:rsidR="00710F3B" w:rsidP="00FB5E7A" w:rsidRDefault="00710F3B" w14:paraId="70515BA9" w14:textId="77777777">
      <w:pPr>
        <w:pStyle w:val="ItemsNivel1Guion"/>
        <w:numPr>
          <w:ilvl w:val="1"/>
          <w:numId w:val="73"/>
        </w:numPr>
      </w:pPr>
      <w:r w:rsidRPr="00B8657E">
        <w:t>manual de usuario actualizado, documentación del código fuente, diccionario de datos,</w:t>
      </w:r>
    </w:p>
    <w:p w:rsidRPr="00B8657E" w:rsidR="00710F3B" w:rsidP="00FB5E7A" w:rsidRDefault="00710F3B" w14:paraId="7C36636B" w14:textId="77777777">
      <w:pPr>
        <w:pStyle w:val="ItemsNivel1Guion"/>
        <w:numPr>
          <w:ilvl w:val="1"/>
          <w:numId w:val="73"/>
        </w:numPr>
      </w:pPr>
      <w:r w:rsidRPr="00B8657E">
        <w:t>matriz de parametrizaciones, instructivo para puesta en producción, diseños de las</w:t>
      </w:r>
    </w:p>
    <w:p w:rsidRPr="00B8657E" w:rsidR="006A175E" w:rsidP="00FB5E7A" w:rsidRDefault="00710F3B" w14:paraId="1CAD6678" w14:textId="7A2EF90F">
      <w:pPr>
        <w:pStyle w:val="ItemsNivel1Guion"/>
        <w:numPr>
          <w:ilvl w:val="1"/>
          <w:numId w:val="73"/>
        </w:numPr>
      </w:pPr>
      <w:r w:rsidRPr="00B8657E">
        <w:t>bases de datos)</w:t>
      </w:r>
      <w:r w:rsidRPr="00B8657E" w:rsidR="000A5FB9">
        <w:t xml:space="preserve">. </w:t>
      </w:r>
    </w:p>
    <w:p w:rsidRPr="00B8657E" w:rsidR="00710F3B" w:rsidP="00FB5E7A" w:rsidRDefault="00710F3B" w14:paraId="71183787" w14:textId="03BD5FD2">
      <w:pPr>
        <w:pStyle w:val="ItemsNivel1Guion"/>
        <w:numPr>
          <w:ilvl w:val="1"/>
          <w:numId w:val="73"/>
        </w:numPr>
        <w:rPr>
          <w:b/>
          <w:bCs/>
        </w:rPr>
      </w:pPr>
      <w:r w:rsidRPr="00B8657E">
        <w:t>Todos los procedimientos almacenados, scripts, etc., utilizados para cumplir con el requerimiento</w:t>
      </w:r>
    </w:p>
    <w:p w:rsidRPr="00B8657E" w:rsidR="006A175E" w:rsidP="00FB5E7A" w:rsidRDefault="006A175E" w14:paraId="56912A72" w14:textId="4CB238E1">
      <w:pPr>
        <w:pStyle w:val="ItemsNivel1Guion"/>
        <w:numPr>
          <w:ilvl w:val="1"/>
          <w:numId w:val="73"/>
        </w:numPr>
      </w:pPr>
      <w:r w:rsidRPr="00B8657E">
        <w:t>Verificar el plan de pruebas.</w:t>
      </w:r>
    </w:p>
    <w:p w:rsidRPr="00B8657E" w:rsidR="006A175E" w:rsidP="00FB5E7A" w:rsidRDefault="006A175E" w14:paraId="6326F127" w14:textId="15937A2B">
      <w:pPr>
        <w:pStyle w:val="ItemsNivel1Guion"/>
        <w:numPr>
          <w:ilvl w:val="1"/>
          <w:numId w:val="73"/>
        </w:numPr>
      </w:pPr>
      <w:r w:rsidRPr="00B8657E">
        <w:t xml:space="preserve">Si encuentra alguna inconsistencia le debe comunicar al </w:t>
      </w:r>
      <w:r w:rsidR="00534264">
        <w:rPr>
          <w:color w:val="E36C0A" w:themeColor="accent6" w:themeShade="BF"/>
        </w:rPr>
        <w:t>Desarrollador de Sistemas</w:t>
      </w:r>
      <w:r w:rsidRPr="00B8657E">
        <w:t xml:space="preserve"> responsable para su corrección, si todo se encuentra bien se bloquea el sistema de control de versiones, para evitar que existan cambios de último movimiento por parte del </w:t>
      </w:r>
      <w:r w:rsidR="00534264">
        <w:t>Desarrollador de Sistemas</w:t>
      </w:r>
      <w:r w:rsidRPr="00B8657E">
        <w:t xml:space="preserve"> informáticos.</w:t>
      </w:r>
    </w:p>
    <w:p w:rsidRPr="00B8657E" w:rsidR="000A5FB9" w:rsidP="007D4D5F" w:rsidRDefault="00801C83" w14:paraId="4C8A6FB1" w14:textId="4A7A8521">
      <w:pPr>
        <w:pStyle w:val="ItemsNivel1Guion"/>
        <w:numPr>
          <w:ilvl w:val="0"/>
          <w:numId w:val="72"/>
        </w:numPr>
      </w:pPr>
      <w:r w:rsidRPr="00B8657E">
        <w:t>B</w:t>
      </w:r>
      <w:r w:rsidRPr="00B8657E" w:rsidR="008F55AA">
        <w:t>loque</w:t>
      </w:r>
      <w:r w:rsidRPr="00B8657E">
        <w:t xml:space="preserve">a </w:t>
      </w:r>
      <w:r w:rsidRPr="00B8657E" w:rsidR="008F55AA">
        <w:t>la rama del control de versiones</w:t>
      </w:r>
      <w:r w:rsidRPr="00B8657E">
        <w:t xml:space="preserve"> para que el </w:t>
      </w:r>
      <w:r w:rsidR="00534264">
        <w:t>Desarrollador de Sistemas</w:t>
      </w:r>
      <w:r w:rsidRPr="00B8657E">
        <w:t xml:space="preserve"> informáticos no pueda incluir ningún cambio de última hora, sin permiso del </w:t>
      </w:r>
      <w:r w:rsidR="1DE37F95">
        <w:t>a</w:t>
      </w:r>
      <w:r w:rsidR="5FED3CDE">
        <w:t>nalista</w:t>
      </w:r>
      <w:r w:rsidRPr="00B8657E">
        <w:t xml:space="preserve"> de control de cambios.</w:t>
      </w:r>
    </w:p>
    <w:p w:rsidR="00915B4C" w:rsidP="007D4D5F" w:rsidRDefault="00C5538B" w14:paraId="0CD41846" w14:textId="63DAD29A">
      <w:pPr>
        <w:pStyle w:val="ItemsNumerado"/>
        <w:numPr>
          <w:ilvl w:val="0"/>
          <w:numId w:val="72"/>
        </w:numPr>
      </w:pPr>
      <w:ins w:author="Microsoft Word" w:date="2024-04-18T15:03:00Z" w16du:dateUtc="2024-04-18T20:03:00Z" w:id="399">
        <w:r w:rsidRPr="00B8657E">
          <w:t xml:space="preserve">Preparara el entorno para las pruebas de usuario, en la cual se debe constatar el correcto funcionamiento de solución informática, en base al plan de pruebas, que podría ser actualizado por el </w:t>
        </w:r>
      </w:ins>
      <w:r w:rsidR="00E53AAA">
        <w:t>A</w:t>
      </w:r>
      <w:ins w:author="Microsoft Word" w:date="2024-04-18T15:03:00Z" w16du:dateUtc="2024-04-18T20:03:00Z" w:id="400">
        <w:r w:rsidRPr="00B8657E">
          <w:t xml:space="preserve">nalista de </w:t>
        </w:r>
      </w:ins>
      <w:r w:rsidR="00E53AAA">
        <w:t>C</w:t>
      </w:r>
      <w:ins w:author="Microsoft Word" w:date="2024-04-18T15:03:00Z" w16du:dateUtc="2024-04-18T20:03:00Z" w:id="401">
        <w:r w:rsidRPr="00B8657E">
          <w:t xml:space="preserve">ontrol de </w:t>
        </w:r>
      </w:ins>
      <w:r w:rsidR="00E53AAA">
        <w:t>C</w:t>
      </w:r>
      <w:ins w:author="Microsoft Word" w:date="2024-04-18T15:03:00Z" w16du:dateUtc="2024-04-18T20:03:00Z" w:id="402">
        <w:r w:rsidRPr="00B8657E">
          <w:t>ambios si así lo considera</w:t>
        </w:r>
      </w:ins>
      <w:r w:rsidRPr="00B8657E" w:rsidR="1AA70500">
        <w:t xml:space="preserve"> </w:t>
      </w:r>
    </w:p>
    <w:p w:rsidRPr="00F62C09" w:rsidR="00494B48" w:rsidP="007D4D5F" w:rsidRDefault="00494B48" w14:paraId="4B33EB02" w14:textId="77777777">
      <w:pPr>
        <w:pStyle w:val="ItemsNumerado"/>
        <w:numPr>
          <w:ilvl w:val="0"/>
          <w:numId w:val="72"/>
        </w:numPr>
      </w:pPr>
      <w:r>
        <w:t>S</w:t>
      </w:r>
      <w:r w:rsidRPr="00B8657E">
        <w:t xml:space="preserve">e planificará con el dueño del producto e integrantes de la célula de trabajo para definir el: lugar, la fecha y la hora en que se efectuará </w:t>
      </w:r>
      <w:r>
        <w:t>l</w:t>
      </w:r>
      <w:r w:rsidRPr="00B8657E">
        <w:t xml:space="preserve">a exposición del sistema, en el cual, el Analista de Control de Cambios expondrá los cambios y/o mejoras </w:t>
      </w:r>
      <w:r w:rsidRPr="00F62C09">
        <w:t>definidas en la fase de análisis.</w:t>
      </w:r>
    </w:p>
    <w:p w:rsidRPr="00F62C09" w:rsidR="001224CE" w:rsidP="007D4D5F" w:rsidRDefault="001224CE" w14:paraId="2BFC8434" w14:textId="10DDD23C">
      <w:pPr>
        <w:pStyle w:val="ItemsNumerado"/>
        <w:numPr>
          <w:ilvl w:val="0"/>
          <w:numId w:val="72"/>
        </w:numPr>
        <w:rPr>
          <w:color w:val="E36C0A" w:themeColor="accent6" w:themeShade="BF"/>
        </w:rPr>
      </w:pPr>
      <w:r w:rsidRPr="00F62C09">
        <w:rPr>
          <w:color w:val="E36C0A" w:themeColor="accent6" w:themeShade="BF"/>
        </w:rPr>
        <w:t xml:space="preserve">Revisa y documenta el resultado de las </w:t>
      </w:r>
      <w:r w:rsidRPr="00F62C09" w:rsidR="003A010E">
        <w:rPr>
          <w:color w:val="E36C0A" w:themeColor="accent6" w:themeShade="BF"/>
        </w:rPr>
        <w:t>pruebas d</w:t>
      </w:r>
      <w:r w:rsidRPr="00F62C09">
        <w:rPr>
          <w:color w:val="E36C0A" w:themeColor="accent6" w:themeShade="BF"/>
        </w:rPr>
        <w:t>e usuario.</w:t>
      </w:r>
    </w:p>
    <w:p w:rsidRPr="00F62C09" w:rsidR="00F64E9E" w:rsidP="007D4D5F" w:rsidRDefault="001224CE" w14:paraId="7399324D" w14:textId="52CD7835">
      <w:pPr>
        <w:pStyle w:val="ItemsNumerado"/>
        <w:numPr>
          <w:ilvl w:val="0"/>
          <w:numId w:val="72"/>
        </w:numPr>
        <w:rPr>
          <w:b/>
          <w:bCs/>
          <w:color w:val="E36C0A" w:themeColor="accent6" w:themeShade="BF"/>
          <w:u w:val="single"/>
        </w:rPr>
      </w:pPr>
      <w:r w:rsidRPr="00F62C09">
        <w:rPr>
          <w:color w:val="E36C0A" w:themeColor="accent6" w:themeShade="BF"/>
        </w:rPr>
        <w:t>En caso de haber encontrado errores en la solución informática</w:t>
      </w:r>
      <w:r w:rsidRPr="00F62C09" w:rsidR="001421CD">
        <w:rPr>
          <w:color w:val="E36C0A" w:themeColor="accent6" w:themeShade="BF"/>
        </w:rPr>
        <w:t xml:space="preserve"> o la misma no cumpla los criterios de aceptación de la célula de trabajo</w:t>
      </w:r>
      <w:r w:rsidRPr="00F62C09">
        <w:rPr>
          <w:color w:val="E36C0A" w:themeColor="accent6" w:themeShade="BF"/>
        </w:rPr>
        <w:t xml:space="preserve">, se registrarán en la Bitácora de Errores, lo más detallado posible, </w:t>
      </w:r>
      <w:r w:rsidRPr="00F62C09" w:rsidR="001421CD">
        <w:rPr>
          <w:color w:val="E36C0A" w:themeColor="accent6" w:themeShade="BF"/>
        </w:rPr>
        <w:t>todas las observaciones realizadas por la célula de trabajo durante las pruebas de usuario,</w:t>
      </w:r>
      <w:r w:rsidRPr="00F62C09">
        <w:rPr>
          <w:color w:val="E36C0A" w:themeColor="accent6" w:themeShade="BF"/>
        </w:rPr>
        <w:t xml:space="preserve"> la idea es que el equipo de desarrollo pueda </w:t>
      </w:r>
      <w:r w:rsidRPr="00F62C09" w:rsidR="001421CD">
        <w:rPr>
          <w:color w:val="E36C0A" w:themeColor="accent6" w:themeShade="BF"/>
        </w:rPr>
        <w:t>analizar estas observaciones y, si amerita, realizar las respectivas correcciones solicitadas</w:t>
      </w:r>
      <w:r w:rsidRPr="00F62C09" w:rsidR="005A585A">
        <w:rPr>
          <w:color w:val="E36C0A" w:themeColor="accent6" w:themeShade="BF"/>
        </w:rPr>
        <w:t xml:space="preserve">. </w:t>
      </w:r>
      <w:r w:rsidRPr="00F62C09" w:rsidR="005A585A">
        <w:t>Una vez reportados los errores debe notificar vía correo electrónico a</w:t>
      </w:r>
      <w:r w:rsidRPr="00F62C09" w:rsidR="006E5DC0">
        <w:t>l</w:t>
      </w:r>
      <w:r w:rsidRPr="00F62C09" w:rsidR="005A585A">
        <w:t xml:space="preserve"> Jefe de Desarrollo de Sistemas, equipo de desarrollo y </w:t>
      </w:r>
      <w:r w:rsidRPr="00F62C09" w:rsidR="005A585A">
        <w:rPr>
          <w:color w:val="E36C0A" w:themeColor="accent6" w:themeShade="BF"/>
        </w:rPr>
        <w:t>Arquitecto de Sistemas</w:t>
      </w:r>
      <w:r w:rsidRPr="00F62C09" w:rsidR="005A585A">
        <w:t>.</w:t>
      </w:r>
    </w:p>
    <w:p w:rsidRPr="00482106" w:rsidR="0039497F" w:rsidP="007D4D5F" w:rsidRDefault="0039497F" w14:paraId="00CB5174" w14:textId="2ABE6C05">
      <w:pPr>
        <w:pStyle w:val="ItemsNumerado"/>
        <w:numPr>
          <w:ilvl w:val="0"/>
          <w:numId w:val="72"/>
        </w:numPr>
        <w:rPr>
          <w:b/>
          <w:bCs/>
          <w:u w:val="single"/>
        </w:rPr>
      </w:pPr>
      <w:r w:rsidRPr="00482106">
        <w:t>Desbloquear las ramas del sistema de control de versiones para que el equipo de desarrollo pueda incluir los cambios solicitados</w:t>
      </w:r>
    </w:p>
    <w:p w:rsidRPr="00482106" w:rsidR="0039497F" w:rsidP="007D4D5F" w:rsidRDefault="0039497F" w14:paraId="2D00D83D" w14:textId="0AD9F536">
      <w:pPr>
        <w:pStyle w:val="ItemsNumerado"/>
        <w:numPr>
          <w:ilvl w:val="0"/>
          <w:numId w:val="72"/>
        </w:numPr>
        <w:rPr>
          <w:rStyle w:val="Hipervnculo"/>
          <w:color w:val="auto"/>
          <w:u w:val="none"/>
        </w:rPr>
      </w:pPr>
      <w:r w:rsidRPr="00482106">
        <w:t>Cuando todas las observaciones han sido solventadas, se bloqueará nuevamente las ramas del sistema de control de versiones</w:t>
      </w:r>
    </w:p>
    <w:p w:rsidRPr="00B8657E" w:rsidR="001224CE" w:rsidP="007D4D5F" w:rsidRDefault="001224CE" w14:paraId="7325A1B5" w14:textId="29F64FA6">
      <w:pPr>
        <w:pStyle w:val="ItemsNumerado"/>
        <w:numPr>
          <w:ilvl w:val="0"/>
          <w:numId w:val="72"/>
        </w:numPr>
        <w:rPr>
          <w:highlight w:val="yellow"/>
        </w:rPr>
      </w:pPr>
      <w:r w:rsidRPr="00E429C8">
        <w:rPr>
          <w:color w:val="E36C0A" w:themeColor="accent6" w:themeShade="BF"/>
          <w:highlight w:val="yellow"/>
        </w:rPr>
        <w:t>Si no se han</w:t>
      </w:r>
      <w:r w:rsidRPr="00E429C8" w:rsidR="00E429C8">
        <w:rPr>
          <w:color w:val="E36C0A" w:themeColor="accent6" w:themeShade="BF"/>
          <w:highlight w:val="yellow"/>
        </w:rPr>
        <w:t xml:space="preserve"> registrado observaciones durante las pruebas de usuario, el Analista de Control de Cambios</w:t>
      </w:r>
      <w:r w:rsidRPr="00E429C8">
        <w:rPr>
          <w:color w:val="E36C0A" w:themeColor="accent6" w:themeShade="BF"/>
          <w:highlight w:val="yellow"/>
        </w:rPr>
        <w:t xml:space="preserve"> </w:t>
      </w:r>
      <w:r w:rsidRPr="007D4D5F">
        <w:rPr>
          <w:highlight w:val="magenta"/>
        </w:rPr>
        <w:t>gestiona</w:t>
      </w:r>
      <w:r w:rsidRPr="007D4D5F" w:rsidR="00411394">
        <w:rPr>
          <w:highlight w:val="magenta"/>
        </w:rPr>
        <w:t xml:space="preserve">rá la configuración para el despliegue en producción </w:t>
      </w:r>
      <w:r w:rsidR="00411394">
        <w:rPr>
          <w:highlight w:val="yellow"/>
        </w:rPr>
        <w:t>y</w:t>
      </w:r>
      <w:r w:rsidRPr="00B8657E">
        <w:rPr>
          <w:highlight w:val="yellow"/>
        </w:rPr>
        <w:t xml:space="preserve"> la aprobación del formulario de “Registro de puesta en producción” junto con la documentación de las pruebas. </w:t>
      </w:r>
      <w:hyperlink w:anchor="_ANEXO_#19:_Registro">
        <w:r w:rsidRPr="00B8657E" w:rsidR="001F6A63">
          <w:rPr>
            <w:rStyle w:val="Hipervnculo"/>
            <w:highlight w:val="yellow"/>
          </w:rPr>
          <w:t>A</w:t>
        </w:r>
        <w:r w:rsidRPr="00B8657E" w:rsidR="00217C9A">
          <w:rPr>
            <w:rStyle w:val="Hipervnculo"/>
            <w:highlight w:val="yellow"/>
          </w:rPr>
          <w:t>nexo</w:t>
        </w:r>
        <w:r w:rsidRPr="00B8657E" w:rsidR="001F6A63">
          <w:rPr>
            <w:rStyle w:val="Hipervnculo"/>
            <w:highlight w:val="yellow"/>
          </w:rPr>
          <w:t xml:space="preserve"> </w:t>
        </w:r>
        <w:r w:rsidRPr="00B8657E">
          <w:rPr>
            <w:rStyle w:val="Hipervnculo"/>
            <w:highlight w:val="yellow"/>
          </w:rPr>
          <w:t xml:space="preserve"> #19</w:t>
        </w:r>
      </w:hyperlink>
      <w:r w:rsidRPr="00B8657E">
        <w:rPr>
          <w:highlight w:val="yellow"/>
        </w:rPr>
        <w:t>, este documento se lo debe hacer firmar por el dueño del producto.</w:t>
      </w:r>
    </w:p>
    <w:p w:rsidRPr="00B8657E" w:rsidR="009422EA" w:rsidP="00B45B2E" w:rsidRDefault="009422EA" w14:paraId="5B6C4E86" w14:textId="77777777">
      <w:pPr>
        <w:pStyle w:val="Prrafodelista"/>
        <w:spacing w:after="0" w:line="240" w:lineRule="auto"/>
        <w:ind w:left="567"/>
        <w:jc w:val="both"/>
        <w:rPr>
          <w:rFonts w:ascii="Arial" w:hAnsi="Arial" w:cs="Arial"/>
        </w:rPr>
      </w:pPr>
    </w:p>
    <w:p w:rsidRPr="00B8657E" w:rsidR="009422EA" w:rsidP="00FB5E7A" w:rsidRDefault="009422EA" w14:paraId="02EE0786" w14:textId="77777777">
      <w:pPr>
        <w:pStyle w:val="Subtitulo"/>
        <w:rPr>
          <w:b w:val="0"/>
          <w:bCs w:val="0"/>
        </w:rPr>
      </w:pPr>
      <w:r w:rsidRPr="00B8657E">
        <w:rPr>
          <w:color w:val="F79646" w:themeColor="accent6"/>
        </w:rPr>
        <w:t>Célula de trabajo</w:t>
      </w:r>
      <w:r w:rsidRPr="00B8657E">
        <w:t>:</w:t>
      </w:r>
    </w:p>
    <w:p w:rsidRPr="00B8657E" w:rsidR="009422EA" w:rsidP="007D4D5F" w:rsidRDefault="009422EA" w14:paraId="00A34992" w14:textId="1C33E3A6">
      <w:pPr>
        <w:pStyle w:val="Prrafodelista"/>
        <w:numPr>
          <w:ilvl w:val="0"/>
          <w:numId w:val="72"/>
        </w:numPr>
        <w:spacing w:after="0" w:line="240" w:lineRule="auto"/>
        <w:jc w:val="both"/>
        <w:rPr>
          <w:rFonts w:ascii="Arial" w:hAnsi="Arial" w:cs="Arial"/>
          <w:color w:val="E36C0A" w:themeColor="accent6" w:themeShade="BF"/>
        </w:rPr>
      </w:pPr>
      <w:r w:rsidRPr="00B8657E">
        <w:rPr>
          <w:rStyle w:val="ItemsNumeradoCar"/>
          <w:color w:val="F79646" w:themeColor="accent6"/>
        </w:rPr>
        <w:t xml:space="preserve">Luego de revisar y analizar los criterios del equipo de desarrollo y el </w:t>
      </w:r>
      <w:r w:rsidRPr="00B8657E" w:rsidR="000D6A15">
        <w:rPr>
          <w:rStyle w:val="ItemsNumeradoCar"/>
          <w:color w:val="F79646" w:themeColor="accent6"/>
        </w:rPr>
        <w:t>Analista</w:t>
      </w:r>
      <w:r w:rsidRPr="00B8657E">
        <w:rPr>
          <w:rStyle w:val="ItemsNumeradoCar"/>
          <w:color w:val="F79646" w:themeColor="accent6"/>
        </w:rPr>
        <w:t xml:space="preserve"> de control de </w:t>
      </w:r>
      <w:r w:rsidR="00266AFA">
        <w:rPr>
          <w:rStyle w:val="ItemsNumeradoCar"/>
          <w:color w:val="F79646" w:themeColor="accent6"/>
        </w:rPr>
        <w:t>C</w:t>
      </w:r>
      <w:r w:rsidRPr="00B8657E">
        <w:rPr>
          <w:rStyle w:val="ItemsNumeradoCar"/>
          <w:color w:val="F79646" w:themeColor="accent6"/>
        </w:rPr>
        <w:t xml:space="preserve">ambios, en base al producto mínimo viable requerido, se define si algún incidente pendiente de corregir es un error o un nuevo requerimiento y si se puede dejar para el siguiente sprint. Si se trata de un nuevo requerimiento, se gestiona con el dueño del producto el compromiso de su revisión e implementación para el próximo sprint. Si se obtiene la aceptación del dueño del producto, el desarrollo pasa a producción; por otro lado, si el incidente es un error se lo debe corregir inmediatamente. Si no se obtiene la aceptación </w:t>
      </w:r>
      <w:r w:rsidR="00772D4A">
        <w:rPr>
          <w:rStyle w:val="ItemsNumeradoCar"/>
          <w:color w:val="F79646" w:themeColor="accent6"/>
        </w:rPr>
        <w:t>de la célula de trabajo</w:t>
      </w:r>
      <w:r w:rsidRPr="00B8657E">
        <w:rPr>
          <w:rStyle w:val="ItemsNumeradoCar"/>
          <w:color w:val="F79646" w:themeColor="accent6"/>
        </w:rPr>
        <w:t xml:space="preserve"> para la puesta en producción de la versión actual, </w:t>
      </w:r>
      <w:r w:rsidR="00772D4A">
        <w:rPr>
          <w:rStyle w:val="ItemsNumeradoCar"/>
          <w:color w:val="F79646" w:themeColor="accent6"/>
        </w:rPr>
        <w:t xml:space="preserve">o si depende de otro </w:t>
      </w:r>
      <w:r w:rsidR="005B2533">
        <w:rPr>
          <w:rStyle w:val="ItemsNumeradoCar"/>
          <w:color w:val="F79646" w:themeColor="accent6"/>
        </w:rPr>
        <w:t>desarrollo</w:t>
      </w:r>
      <w:r w:rsidR="00772D4A">
        <w:rPr>
          <w:rStyle w:val="ItemsNumeradoCar"/>
          <w:color w:val="F79646" w:themeColor="accent6"/>
        </w:rPr>
        <w:t>,</w:t>
      </w:r>
      <w:r w:rsidRPr="00B8657E">
        <w:rPr>
          <w:rStyle w:val="ItemsNumeradoCar"/>
          <w:color w:val="F79646" w:themeColor="accent6"/>
        </w:rPr>
        <w:t xml:space="preserve"> se da por cerrado el sprint y se retornará a la fase de diseño</w:t>
      </w:r>
      <w:r w:rsidRPr="00B8657E">
        <w:rPr>
          <w:rFonts w:ascii="Arial" w:hAnsi="Arial" w:cs="Arial"/>
          <w:color w:val="E36C0A" w:themeColor="accent6" w:themeShade="BF"/>
        </w:rPr>
        <w:t>.</w:t>
      </w:r>
    </w:p>
    <w:p w:rsidRPr="00B8657E" w:rsidR="0097323D" w:rsidP="19AC57B6" w:rsidRDefault="0097323D" w14:paraId="2993F788" w14:textId="3263B5AA">
      <w:pPr>
        <w:tabs>
          <w:tab w:val="left" w:pos="709"/>
        </w:tabs>
        <w:spacing w:after="0" w:line="240" w:lineRule="auto"/>
        <w:jc w:val="both"/>
        <w:rPr>
          <w:rFonts w:ascii="Arial" w:hAnsi="Arial" w:cs="Arial"/>
          <w:b/>
          <w:bCs/>
        </w:rPr>
      </w:pPr>
    </w:p>
    <w:p w:rsidRPr="00B8657E" w:rsidR="00A15B5E" w:rsidP="00FB5E7A" w:rsidRDefault="00915B4C" w14:paraId="0ABCA815" w14:textId="1AA497FB">
      <w:pPr>
        <w:pStyle w:val="Subtitulo"/>
      </w:pPr>
      <w:r w:rsidRPr="00B8657E">
        <w:t>Dueño del producto</w:t>
      </w:r>
      <w:r w:rsidRPr="00B8657E" w:rsidR="003509AA">
        <w:t>:</w:t>
      </w:r>
    </w:p>
    <w:p w:rsidRPr="00B8657E" w:rsidR="00A15B5E" w:rsidP="007D4D5F" w:rsidRDefault="4861ED61" w14:paraId="4F78EEEC" w14:textId="5CCA93ED">
      <w:pPr>
        <w:pStyle w:val="ItemsNumerado"/>
        <w:numPr>
          <w:ilvl w:val="0"/>
          <w:numId w:val="72"/>
        </w:numPr>
        <w:rPr>
          <w:color w:val="E36C0A" w:themeColor="accent6" w:themeShade="BF"/>
        </w:rPr>
      </w:pPr>
      <w:r w:rsidRPr="00B8657E">
        <w:rPr>
          <w:color w:val="F79646" w:themeColor="accent6"/>
        </w:rPr>
        <w:t xml:space="preserve">De acuerdo con el plan de pruebas, el dueño del producto o su(s) delegado(s), </w:t>
      </w:r>
      <w:r w:rsidR="005B2533">
        <w:rPr>
          <w:color w:val="F79646" w:themeColor="accent6"/>
        </w:rPr>
        <w:t xml:space="preserve">en conjunto con la célula de trabajo, </w:t>
      </w:r>
      <w:r w:rsidRPr="00B8657E">
        <w:rPr>
          <w:color w:val="F79646" w:themeColor="accent6"/>
        </w:rPr>
        <w:t xml:space="preserve">probarán la solución informática para certificar el correcto funcionamiento y el cumplimiento de las expectativas planteadas en los requerimientos. Estas pruebas deben ser lo más parecido a como se realiza el trabajo en el día a día. El </w:t>
      </w:r>
      <w:r w:rsidRPr="00B8657E" w:rsidR="00266AFA">
        <w:rPr>
          <w:rStyle w:val="ItemsNumeradoCar"/>
          <w:color w:val="F79646" w:themeColor="accent6"/>
        </w:rPr>
        <w:t xml:space="preserve">Analista de </w:t>
      </w:r>
      <w:r w:rsidR="00266AFA">
        <w:rPr>
          <w:rStyle w:val="ItemsNumeradoCar"/>
          <w:color w:val="F79646" w:themeColor="accent6"/>
        </w:rPr>
        <w:t>C</w:t>
      </w:r>
      <w:r w:rsidRPr="00B8657E" w:rsidR="00266AFA">
        <w:rPr>
          <w:rStyle w:val="ItemsNumeradoCar"/>
          <w:color w:val="F79646" w:themeColor="accent6"/>
        </w:rPr>
        <w:t xml:space="preserve">ontrol de </w:t>
      </w:r>
      <w:r w:rsidR="00266AFA">
        <w:rPr>
          <w:rStyle w:val="ItemsNumeradoCar"/>
          <w:color w:val="F79646" w:themeColor="accent6"/>
        </w:rPr>
        <w:t>C</w:t>
      </w:r>
      <w:r w:rsidRPr="00B8657E" w:rsidR="00266AFA">
        <w:rPr>
          <w:rStyle w:val="ItemsNumeradoCar"/>
          <w:color w:val="F79646" w:themeColor="accent6"/>
        </w:rPr>
        <w:t>ambios</w:t>
      </w:r>
      <w:r w:rsidRPr="00B8657E">
        <w:rPr>
          <w:color w:val="E36C0A" w:themeColor="accent6" w:themeShade="BF"/>
        </w:rPr>
        <w:t xml:space="preserve"> deberá guiar la ejecución de estas pruebas. El dueño del producto o su(s) delegado(s) deberán reportar al </w:t>
      </w:r>
      <w:r w:rsidRPr="00B8657E" w:rsidR="00266AFA">
        <w:rPr>
          <w:rStyle w:val="ItemsNumeradoCar"/>
          <w:color w:val="F79646" w:themeColor="accent6"/>
        </w:rPr>
        <w:t xml:space="preserve">Analista de control de </w:t>
      </w:r>
      <w:r w:rsidR="00266AFA">
        <w:rPr>
          <w:rStyle w:val="ItemsNumeradoCar"/>
          <w:color w:val="F79646" w:themeColor="accent6"/>
        </w:rPr>
        <w:t>C</w:t>
      </w:r>
      <w:r w:rsidRPr="00B8657E" w:rsidR="00266AFA">
        <w:rPr>
          <w:rStyle w:val="ItemsNumeradoCar"/>
          <w:color w:val="F79646" w:themeColor="accent6"/>
        </w:rPr>
        <w:t>ambios</w:t>
      </w:r>
      <w:r w:rsidRPr="00B8657E">
        <w:rPr>
          <w:color w:val="E36C0A" w:themeColor="accent6" w:themeShade="BF"/>
        </w:rPr>
        <w:t xml:space="preserve"> </w:t>
      </w:r>
      <w:r w:rsidR="00434988">
        <w:rPr>
          <w:color w:val="E36C0A" w:themeColor="accent6" w:themeShade="BF"/>
        </w:rPr>
        <w:t>las observaciones identificadas</w:t>
      </w:r>
      <w:r w:rsidRPr="00B8657E">
        <w:rPr>
          <w:color w:val="E36C0A" w:themeColor="accent6" w:themeShade="BF"/>
        </w:rPr>
        <w:t xml:space="preserve"> en el sistema.</w:t>
      </w:r>
    </w:p>
    <w:p w:rsidRPr="00B8657E" w:rsidR="004B542C" w:rsidP="007D4D5F" w:rsidRDefault="3546C83D" w14:paraId="1DEECE47" w14:textId="0997A6A4">
      <w:pPr>
        <w:pStyle w:val="ItemsNumerado"/>
        <w:numPr>
          <w:ilvl w:val="0"/>
          <w:numId w:val="72"/>
        </w:numPr>
        <w:rPr>
          <w:color w:val="E36C0A" w:themeColor="accent6" w:themeShade="BF"/>
        </w:rPr>
      </w:pPr>
      <w:r w:rsidRPr="00B8657E">
        <w:rPr>
          <w:color w:val="F79646" w:themeColor="accent6"/>
        </w:rPr>
        <w:t xml:space="preserve">Si el dueño del producto o su(s) </w:t>
      </w:r>
      <w:r w:rsidRPr="00B8657E">
        <w:rPr>
          <w:color w:val="E36C0A" w:themeColor="accent6" w:themeShade="BF"/>
        </w:rPr>
        <w:t>delegados(s) no identifican errores, pero consideran que el desarrollo no cumple con los criterios de aceptación definidos en la fase de análisis, procederán a solicitar las correcciones que consideren necesarias.</w:t>
      </w:r>
    </w:p>
    <w:p w:rsidRPr="00B8657E" w:rsidR="000D6A15" w:rsidP="007D4D5F" w:rsidRDefault="000D6A15" w14:paraId="37370A5E" w14:textId="69AE13C1">
      <w:pPr>
        <w:pStyle w:val="ItemsNumerado"/>
        <w:numPr>
          <w:ilvl w:val="0"/>
          <w:numId w:val="72"/>
        </w:numPr>
      </w:pPr>
      <w:r w:rsidRPr="00B8657E">
        <w:t xml:space="preserve">Firma el formulario de “Registro de puesta en producción” </w:t>
      </w:r>
      <w:hyperlink w:anchor="_ANEXO_#19:_Registro">
        <w:r w:rsidRPr="00B8657E" w:rsidR="001F6A63">
          <w:rPr>
            <w:rStyle w:val="Hipervnculo"/>
          </w:rPr>
          <w:t>A</w:t>
        </w:r>
        <w:r w:rsidRPr="00B8657E" w:rsidR="00217C9A">
          <w:rPr>
            <w:rStyle w:val="Hipervnculo"/>
          </w:rPr>
          <w:t>nexo</w:t>
        </w:r>
        <w:r w:rsidRPr="00B8657E">
          <w:rPr>
            <w:rStyle w:val="Hipervnculo"/>
          </w:rPr>
          <w:t xml:space="preserve"> #1</w:t>
        </w:r>
        <w:r w:rsidR="00BE1FC6">
          <w:rPr>
            <w:rStyle w:val="Hipervnculo"/>
          </w:rPr>
          <w:t>8</w:t>
        </w:r>
      </w:hyperlink>
      <w:r w:rsidRPr="00B8657E">
        <w:t xml:space="preserve"> para dejar constancia de su participación en las pruebas de la solución informática.</w:t>
      </w:r>
    </w:p>
    <w:p w:rsidRPr="00B8657E" w:rsidR="003509AA" w:rsidP="00B45B2E" w:rsidRDefault="003509AA" w14:paraId="7C50A117" w14:textId="295A23DA">
      <w:pPr>
        <w:tabs>
          <w:tab w:val="left" w:pos="709"/>
        </w:tabs>
        <w:autoSpaceDE w:val="0"/>
        <w:autoSpaceDN w:val="0"/>
        <w:adjustRightInd w:val="0"/>
        <w:spacing w:after="0" w:line="240" w:lineRule="auto"/>
        <w:jc w:val="both"/>
        <w:rPr>
          <w:rFonts w:ascii="Arial" w:hAnsi="Arial" w:cs="Arial"/>
          <w:b/>
          <w:bCs/>
        </w:rPr>
      </w:pPr>
    </w:p>
    <w:p w:rsidRPr="00FB5E7A" w:rsidR="003509AA" w:rsidP="00FB5E7A" w:rsidRDefault="37AD9EC2" w14:paraId="1FB4EF69" w14:textId="1A46DFB9">
      <w:pPr>
        <w:pStyle w:val="Titulo2"/>
        <w:ind w:left="720"/>
      </w:pPr>
      <w:bookmarkStart w:name="_Toc387159824" w:id="403"/>
      <w:bookmarkStart w:name="_Toc387159924" w:id="404"/>
      <w:bookmarkStart w:name="_Toc387160024" w:id="405"/>
      <w:bookmarkStart w:name="_Toc387159825" w:id="406"/>
      <w:bookmarkStart w:name="_Toc387159925" w:id="407"/>
      <w:bookmarkStart w:name="_Toc387160025" w:id="408"/>
      <w:bookmarkStart w:name="_Toc387159826" w:id="409"/>
      <w:bookmarkStart w:name="_Toc387159926" w:id="410"/>
      <w:bookmarkStart w:name="_Toc387160026" w:id="411"/>
      <w:bookmarkStart w:name="_Toc387159827" w:id="412"/>
      <w:bookmarkStart w:name="_Toc387159927" w:id="413"/>
      <w:bookmarkStart w:name="_Toc387160027" w:id="414"/>
      <w:bookmarkStart w:name="_Toc387159828" w:id="415"/>
      <w:bookmarkStart w:name="_Toc387159928" w:id="416"/>
      <w:bookmarkStart w:name="_Toc387160028" w:id="417"/>
      <w:bookmarkStart w:name="_Toc387159829" w:id="418"/>
      <w:bookmarkStart w:name="_Toc387159929" w:id="419"/>
      <w:bookmarkStart w:name="_Toc387160029" w:id="420"/>
      <w:bookmarkStart w:name="_Toc387159830" w:id="421"/>
      <w:bookmarkStart w:name="_Toc387159930" w:id="422"/>
      <w:bookmarkStart w:name="_Toc387160030" w:id="423"/>
      <w:bookmarkStart w:name="_Toc387159831" w:id="424"/>
      <w:bookmarkStart w:name="_Toc387159931" w:id="425"/>
      <w:bookmarkStart w:name="_Toc387160031" w:id="426"/>
      <w:bookmarkStart w:name="_Toc387159832" w:id="427"/>
      <w:bookmarkStart w:name="_Toc387159932" w:id="428"/>
      <w:bookmarkStart w:name="_Toc387160032" w:id="429"/>
      <w:bookmarkStart w:name="_Toc387159833" w:id="430"/>
      <w:bookmarkStart w:name="_Toc387159933" w:id="431"/>
      <w:bookmarkStart w:name="_Toc387160033" w:id="432"/>
      <w:bookmarkStart w:name="_Toc387159834" w:id="433"/>
      <w:bookmarkStart w:name="_Toc387159934" w:id="434"/>
      <w:bookmarkStart w:name="_Toc387160034" w:id="435"/>
      <w:bookmarkStart w:name="_Toc387159835" w:id="436"/>
      <w:bookmarkStart w:name="_Toc387159935" w:id="437"/>
      <w:bookmarkStart w:name="_Toc387160035" w:id="438"/>
      <w:bookmarkStart w:name="_Toc387159836" w:id="439"/>
      <w:bookmarkStart w:name="_Toc387159936" w:id="440"/>
      <w:bookmarkStart w:name="_Toc387160036" w:id="441"/>
      <w:bookmarkStart w:name="_Toc387159837" w:id="442"/>
      <w:bookmarkStart w:name="_Toc387159937" w:id="443"/>
      <w:bookmarkStart w:name="_Toc387160037" w:id="444"/>
      <w:bookmarkStart w:name="_Toc387159838" w:id="445"/>
      <w:bookmarkStart w:name="_Toc387159938" w:id="446"/>
      <w:bookmarkStart w:name="_Toc387160038" w:id="447"/>
      <w:bookmarkStart w:name="_Toc371934878" w:id="448"/>
      <w:bookmarkStart w:name="_Toc372043292" w:id="449"/>
      <w:bookmarkStart w:name="_Toc372205258" w:id="450"/>
      <w:bookmarkStart w:name="_Toc387159839" w:id="451"/>
      <w:bookmarkStart w:name="_Toc387159939" w:id="452"/>
      <w:bookmarkStart w:name="_Toc387160039" w:id="453"/>
      <w:bookmarkStart w:name="_Toc387159840" w:id="454"/>
      <w:bookmarkStart w:name="_Toc387159940" w:id="455"/>
      <w:bookmarkStart w:name="_Toc387160040" w:id="456"/>
      <w:bookmarkStart w:name="_Toc44141381" w:id="457"/>
      <w:bookmarkStart w:name="_Toc44515181" w:id="458"/>
      <w:bookmarkStart w:name="_Toc44142206" w:id="459"/>
      <w:bookmarkStart w:name="_Toc59610477" w:id="460"/>
      <w:bookmarkStart w:name="_Toc1898961341" w:id="461"/>
      <w:bookmarkStart w:name="_Toc147797960" w:id="462"/>
      <w:bookmarkStart w:name="_Toc163723222" w:id="463"/>
      <w:bookmarkStart w:name="_Toc1079364639" w:id="464"/>
      <w:bookmarkStart w:name="_Toc2083498406" w:id="465"/>
      <w:bookmarkStart w:name="_Toc1039298637" w:id="466"/>
      <w:bookmarkStart w:name="_Toc165286674" w:id="467"/>
      <w:bookmarkStart w:name="_Toc1545835621" w:id="468"/>
      <w:bookmarkStart w:name="_Toc371582737" w:id="469"/>
      <w:bookmarkStart w:name="_Toc371590937" w:id="470"/>
      <w:bookmarkStart w:name="_Toc371591150" w:id="471"/>
      <w:bookmarkEnd w:id="384"/>
      <w:bookmarkEnd w:id="385"/>
      <w:bookmarkEnd w:id="386"/>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t xml:space="preserve">Puesta en Producción de </w:t>
      </w:r>
      <w:bookmarkEnd w:id="457"/>
      <w:bookmarkEnd w:id="458"/>
      <w:bookmarkEnd w:id="459"/>
      <w:r w:rsidR="1E613095">
        <w:t>las Soluciones Informáticas.</w:t>
      </w:r>
      <w:bookmarkEnd w:id="460"/>
      <w:bookmarkEnd w:id="461"/>
      <w:bookmarkEnd w:id="462"/>
      <w:bookmarkEnd w:id="463"/>
      <w:bookmarkEnd w:id="464"/>
      <w:bookmarkEnd w:id="465"/>
      <w:bookmarkEnd w:id="466"/>
      <w:bookmarkEnd w:id="467"/>
      <w:bookmarkEnd w:id="468"/>
    </w:p>
    <w:p w:rsidRPr="00B8657E" w:rsidR="003509AA" w:rsidP="00160D7F" w:rsidRDefault="001224CE" w14:paraId="7B51434B" w14:textId="4FF90065">
      <w:pPr>
        <w:pStyle w:val="Subtitulo"/>
        <w:rPr>
          <w:b w:val="0"/>
          <w:bCs w:val="0"/>
        </w:rPr>
      </w:pPr>
      <w:r w:rsidRPr="00B8657E">
        <w:t xml:space="preserve">Analista </w:t>
      </w:r>
      <w:r w:rsidRPr="00B8657E" w:rsidR="003509AA">
        <w:t>de Control de Cambios:</w:t>
      </w:r>
    </w:p>
    <w:p w:rsidRPr="009C2460" w:rsidR="009C2460" w:rsidP="00FB5E7A" w:rsidRDefault="00515559" w14:paraId="660F60A6" w14:textId="77777777">
      <w:pPr>
        <w:pStyle w:val="ItemsNumerado"/>
        <w:numPr>
          <w:ilvl w:val="0"/>
          <w:numId w:val="75"/>
        </w:numPr>
        <w:rPr>
          <w:color w:val="00B050"/>
        </w:rPr>
      </w:pPr>
      <w:r w:rsidRPr="009C2460">
        <w:rPr>
          <w:color w:val="00B050"/>
        </w:rPr>
        <w:t xml:space="preserve">Revisa el expediente técnico </w:t>
      </w:r>
      <w:r w:rsidRPr="009C2460" w:rsidR="009C2460">
        <w:rPr>
          <w:color w:val="00B050"/>
        </w:rPr>
        <w:t>y código fuente.</w:t>
      </w:r>
    </w:p>
    <w:p w:rsidRPr="00B8657E" w:rsidR="00515559" w:rsidP="00FB5E7A" w:rsidRDefault="009C2460" w14:paraId="1BE20633" w14:textId="3E760120">
      <w:pPr>
        <w:pStyle w:val="ItemsNumerado"/>
        <w:numPr>
          <w:ilvl w:val="0"/>
          <w:numId w:val="75"/>
        </w:numPr>
      </w:pPr>
      <w:r>
        <w:t>C</w:t>
      </w:r>
      <w:r w:rsidRPr="00B8657E" w:rsidR="00515559">
        <w:t xml:space="preserve">onstata que todo se encuentre de acuerdo con la especificación de instalación y la estructura de la solución informática. Si la documentación no se encuentra de acuerdo con lo desarrollado en la solución informática solicita realizar los respectivos </w:t>
      </w:r>
      <w:r w:rsidRPr="00DC0536" w:rsidR="00515559">
        <w:t xml:space="preserve">cambios </w:t>
      </w:r>
      <w:r w:rsidRPr="00DC0536" w:rsidR="00515559">
        <w:rPr>
          <w:color w:val="E36C0A" w:themeColor="accent6" w:themeShade="BF"/>
        </w:rPr>
        <w:t xml:space="preserve">al </w:t>
      </w:r>
      <w:r w:rsidRPr="00DC0536" w:rsidR="00DC0536">
        <w:rPr>
          <w:color w:val="E36C0A" w:themeColor="accent6" w:themeShade="BF"/>
        </w:rPr>
        <w:t>Equipo</w:t>
      </w:r>
      <w:r w:rsidR="00DC0536">
        <w:rPr>
          <w:color w:val="E36C0A" w:themeColor="accent6" w:themeShade="BF"/>
        </w:rPr>
        <w:t xml:space="preserve"> de Desarrollo</w:t>
      </w:r>
      <w:r w:rsidR="00515559">
        <w:rPr>
          <w:color w:val="E36C0A" w:themeColor="accent6" w:themeShade="BF"/>
        </w:rPr>
        <w:t>.</w:t>
      </w:r>
    </w:p>
    <w:p w:rsidRPr="00B8657E" w:rsidR="00515559" w:rsidP="00FB5E7A" w:rsidRDefault="00515559" w14:paraId="61E09C9E" w14:textId="6AAE7C08">
      <w:pPr>
        <w:pStyle w:val="ItemsNumerado"/>
        <w:numPr>
          <w:ilvl w:val="0"/>
          <w:numId w:val="75"/>
        </w:numPr>
      </w:pPr>
      <w:r w:rsidRPr="00B8657E">
        <w:t>Solicitará parametrización en caso de ser necesario.</w:t>
      </w:r>
    </w:p>
    <w:p w:rsidRPr="00B8657E" w:rsidR="00515559" w:rsidP="00FB5E7A" w:rsidRDefault="003118FA" w14:paraId="596C7981" w14:textId="45C74E3A">
      <w:pPr>
        <w:pStyle w:val="ItemsNumerado"/>
        <w:numPr>
          <w:ilvl w:val="0"/>
          <w:numId w:val="75"/>
        </w:numPr>
      </w:pPr>
      <w:r w:rsidRPr="00B8657E">
        <w:t xml:space="preserve">Valida que el formulario de puesta en producción se encuentre legalizado. </w:t>
      </w:r>
    </w:p>
    <w:p w:rsidRPr="00B8657E" w:rsidR="00DC3914" w:rsidP="00FB5E7A" w:rsidRDefault="00DC3914" w14:paraId="7B6672BB" w14:textId="27ED47AA">
      <w:pPr>
        <w:pStyle w:val="ItemsNumerado"/>
        <w:numPr>
          <w:ilvl w:val="0"/>
          <w:numId w:val="75"/>
        </w:numPr>
      </w:pPr>
      <w:r w:rsidRPr="00B8657E">
        <w:t xml:space="preserve">Sincroniza el sistema de </w:t>
      </w:r>
      <w:r w:rsidR="007C5A1F">
        <w:t>control de versiones</w:t>
      </w:r>
      <w:r w:rsidRPr="00B8657E">
        <w:t xml:space="preserve"> del código y base de datos.</w:t>
      </w:r>
    </w:p>
    <w:p w:rsidRPr="00B8657E" w:rsidR="00160D7F" w:rsidP="00FB5E7A" w:rsidRDefault="00160D7F" w14:paraId="71881ABC" w14:textId="77777777">
      <w:pPr>
        <w:pStyle w:val="Prrafodelista"/>
        <w:spacing w:after="0" w:line="240" w:lineRule="auto"/>
        <w:ind w:left="567"/>
        <w:jc w:val="both"/>
        <w:rPr>
          <w:rFonts w:ascii="Arial" w:hAnsi="Arial" w:cs="Arial"/>
        </w:rPr>
      </w:pPr>
    </w:p>
    <w:p w:rsidRPr="00B8657E" w:rsidR="00493938" w:rsidP="00FB5E7A" w:rsidRDefault="009F173D" w14:paraId="493F52D3" w14:textId="68181CB1">
      <w:pPr>
        <w:pStyle w:val="Subtitulo"/>
      </w:pPr>
      <w:r w:rsidRPr="00B8657E">
        <w:t>Jefe de</w:t>
      </w:r>
      <w:r w:rsidRPr="00B8657E" w:rsidR="00540318">
        <w:t xml:space="preserve"> Seguridad de la Información</w:t>
      </w:r>
      <w:r w:rsidRPr="00B8657E" w:rsidR="00493938">
        <w:t>:</w:t>
      </w:r>
    </w:p>
    <w:p w:rsidRPr="00B8657E" w:rsidR="003509AA" w:rsidP="00FB5E7A" w:rsidRDefault="7C3BF51F" w14:paraId="778F7E44" w14:textId="4DA2663B">
      <w:pPr>
        <w:pStyle w:val="ItemsNumerado"/>
        <w:numPr>
          <w:ilvl w:val="0"/>
          <w:numId w:val="75"/>
        </w:numPr>
      </w:pPr>
      <w:r w:rsidRPr="00B8657E">
        <w:t>Si es necesario realizar una parametrización, debe enviar mediante correo electrónico la solicitud de parametrización al oficial de seguridad</w:t>
      </w:r>
      <w:r w:rsidRPr="00B8657E" w:rsidR="45EE999F">
        <w:t xml:space="preserve"> de la información</w:t>
      </w:r>
      <w:r w:rsidRPr="00B8657E">
        <w:t>, si no es necesario la parametrización debe e</w:t>
      </w:r>
      <w:r w:rsidRPr="00B8657E" w:rsidR="78214A98">
        <w:t xml:space="preserve">ntrega al Jefe de Infraestructura Tecnológica el formulario de “Registro de </w:t>
      </w:r>
      <w:r w:rsidRPr="00B8657E" w:rsidR="43A14759">
        <w:t xml:space="preserve">puesta </w:t>
      </w:r>
      <w:r w:rsidRPr="00B8657E" w:rsidR="78214A98">
        <w:t xml:space="preserve">en </w:t>
      </w:r>
      <w:r w:rsidRPr="00B8657E" w:rsidR="43A14759">
        <w:t>producción</w:t>
      </w:r>
      <w:r w:rsidRPr="00B8657E" w:rsidR="78214A98">
        <w:t>”</w:t>
      </w:r>
      <w:r w:rsidRPr="00B8657E" w:rsidR="5F2137E2">
        <w:t xml:space="preserve"> </w:t>
      </w:r>
      <w:hyperlink w:history="1" w:anchor="_ANEXO_#18:_Registro">
        <w:r w:rsidRPr="00D27B71" w:rsidR="00D27B71">
          <w:rPr>
            <w:rStyle w:val="Hipervnculo"/>
          </w:rPr>
          <w:t>Anexo #18</w:t>
        </w:r>
      </w:hyperlink>
      <w:r w:rsidR="00D27B71">
        <w:t xml:space="preserve">, </w:t>
      </w:r>
      <w:r w:rsidRPr="00B8657E" w:rsidR="78214A98">
        <w:t>para la generación de las bases de datos, tablas y procedimientos de l</w:t>
      </w:r>
      <w:r w:rsidRPr="00B8657E" w:rsidR="75735232">
        <w:t>a</w:t>
      </w:r>
      <w:r w:rsidRPr="00B8657E" w:rsidR="78214A98">
        <w:t xml:space="preserve">s </w:t>
      </w:r>
      <w:r w:rsidRPr="00B8657E" w:rsidR="07E1DE79">
        <w:t xml:space="preserve">soluciones informáticas </w:t>
      </w:r>
      <w:r w:rsidRPr="00B8657E" w:rsidR="78214A98">
        <w:t>desarrollados o actualizados, en caso de que se requiera.</w:t>
      </w:r>
    </w:p>
    <w:p w:rsidRPr="00FB5E7A" w:rsidR="00A15CBA" w:rsidP="00FB5E7A" w:rsidRDefault="009F173D" w14:paraId="56EBF7CE" w14:textId="093069C7">
      <w:pPr>
        <w:pStyle w:val="ItemsNumerado"/>
        <w:numPr>
          <w:ilvl w:val="0"/>
          <w:numId w:val="75"/>
        </w:numPr>
      </w:pPr>
      <w:r w:rsidRPr="00B8657E">
        <w:t xml:space="preserve">El jefe de Seguridad de la Información </w:t>
      </w:r>
      <w:r w:rsidRPr="00B8657E" w:rsidR="00545248">
        <w:t xml:space="preserve">confirmará </w:t>
      </w:r>
      <w:r w:rsidRPr="00B8657E">
        <w:t xml:space="preserve">por medio de correo electrónico </w:t>
      </w:r>
      <w:r w:rsidRPr="00B8657E" w:rsidR="00545248">
        <w:t>la ejecución de la parametrización</w:t>
      </w:r>
      <w:r w:rsidRPr="00B8657E">
        <w:t>.</w:t>
      </w:r>
    </w:p>
    <w:p w:rsidRPr="00B8657E" w:rsidR="003509AA" w:rsidP="00FB5E7A" w:rsidRDefault="78214A98" w14:paraId="358E727A" w14:textId="4002DEF5">
      <w:pPr>
        <w:pStyle w:val="Subtitulo"/>
      </w:pPr>
      <w:r w:rsidRPr="00B8657E">
        <w:rPr>
          <w:highlight w:val="yellow"/>
        </w:rPr>
        <w:t xml:space="preserve">Jefe de </w:t>
      </w:r>
      <w:r w:rsidRPr="00B8657E" w:rsidR="002E6DC1">
        <w:rPr>
          <w:highlight w:val="yellow"/>
        </w:rPr>
        <w:t xml:space="preserve">Operaciones de </w:t>
      </w:r>
      <w:r w:rsidRPr="00B8657E">
        <w:rPr>
          <w:highlight w:val="yellow"/>
        </w:rPr>
        <w:t>Tecnol</w:t>
      </w:r>
      <w:r w:rsidRPr="00B8657E" w:rsidR="002E6DC1">
        <w:rPr>
          <w:highlight w:val="yellow"/>
        </w:rPr>
        <w:t>ogía de la Información</w:t>
      </w:r>
      <w:r w:rsidRPr="00B8657E">
        <w:rPr>
          <w:highlight w:val="yellow"/>
        </w:rPr>
        <w:t>:</w:t>
      </w:r>
    </w:p>
    <w:p w:rsidRPr="00B8657E" w:rsidR="003509AA" w:rsidP="00FB5E7A" w:rsidRDefault="78214A98" w14:paraId="34CA8797" w14:textId="5230DA3C">
      <w:pPr>
        <w:pStyle w:val="ItemsNumerado"/>
        <w:numPr>
          <w:ilvl w:val="0"/>
          <w:numId w:val="75"/>
        </w:numPr>
      </w:pPr>
      <w:r w:rsidRPr="00B8657E">
        <w:t xml:space="preserve">Respalda la Base de datos de </w:t>
      </w:r>
      <w:r w:rsidRPr="00B8657E" w:rsidR="51C4963C">
        <w:t>producción</w:t>
      </w:r>
      <w:r w:rsidR="00AE20C9">
        <w:t>.</w:t>
      </w:r>
    </w:p>
    <w:p w:rsidRPr="00B8657E" w:rsidR="003509AA" w:rsidP="00FB5E7A" w:rsidRDefault="78214A98" w14:paraId="58C07A74" w14:textId="0A64CD61">
      <w:pPr>
        <w:pStyle w:val="ItemsNumerado"/>
        <w:numPr>
          <w:ilvl w:val="0"/>
          <w:numId w:val="75"/>
        </w:numPr>
      </w:pPr>
      <w:r w:rsidRPr="00B8657E">
        <w:t>Ejecuta en el servidor de producción</w:t>
      </w:r>
      <w:r w:rsidRPr="00B8657E" w:rsidR="00546362">
        <w:t xml:space="preserve"> la última versión de</w:t>
      </w:r>
      <w:r w:rsidRPr="00B8657E">
        <w:t xml:space="preserve"> los scripts </w:t>
      </w:r>
      <w:r w:rsidRPr="00B8657E" w:rsidR="00546362">
        <w:t xml:space="preserve">y </w:t>
      </w:r>
      <w:r w:rsidRPr="00B8657E">
        <w:t>creación de bases de datos, tablas y procedimientos almacenados, de acuerdo a lo especificado en el formulario: “Registro de Puesta en Producción”.</w:t>
      </w:r>
    </w:p>
    <w:p w:rsidRPr="006E5372" w:rsidR="006151F1" w:rsidP="00FB5E7A" w:rsidRDefault="006151F1" w14:paraId="2C22B9AD" w14:textId="600F677C">
      <w:pPr>
        <w:pStyle w:val="ItemsNumerado"/>
        <w:numPr>
          <w:ilvl w:val="0"/>
          <w:numId w:val="75"/>
        </w:numPr>
        <w:rPr>
          <w:color w:val="00B050"/>
        </w:rPr>
      </w:pPr>
      <w:r w:rsidRPr="006E5372">
        <w:rPr>
          <w:color w:val="00B050"/>
        </w:rPr>
        <w:t>Configura el proceso de construcción y despliegue automatizado</w:t>
      </w:r>
      <w:r w:rsidRPr="006E5372" w:rsidR="00D3017D">
        <w:rPr>
          <w:color w:val="00B050"/>
        </w:rPr>
        <w:t>.</w:t>
      </w:r>
    </w:p>
    <w:p w:rsidR="006151F1" w:rsidP="00FB5E7A" w:rsidRDefault="006151F1" w14:paraId="3D3493CC" w14:textId="2EF03044">
      <w:pPr>
        <w:pStyle w:val="ItemsNumerado"/>
        <w:numPr>
          <w:ilvl w:val="0"/>
          <w:numId w:val="75"/>
        </w:numPr>
        <w:rPr>
          <w:color w:val="00B050"/>
        </w:rPr>
      </w:pPr>
      <w:r w:rsidRPr="006E5372">
        <w:rPr>
          <w:color w:val="00B050"/>
        </w:rPr>
        <w:t>Cambiar variables de entorno de desarrollo a producción</w:t>
      </w:r>
      <w:r w:rsidRPr="006E5372" w:rsidR="00D3017D">
        <w:rPr>
          <w:color w:val="00B050"/>
        </w:rPr>
        <w:t>.</w:t>
      </w:r>
    </w:p>
    <w:p w:rsidRPr="006E5372" w:rsidR="008956F2" w:rsidP="00FB5E7A" w:rsidRDefault="00344D36" w14:paraId="043A2883" w14:textId="78E5D7BF">
      <w:pPr>
        <w:pStyle w:val="ItemsNumerado"/>
        <w:numPr>
          <w:ilvl w:val="0"/>
          <w:numId w:val="75"/>
        </w:numPr>
        <w:rPr>
          <w:color w:val="00B050"/>
        </w:rPr>
      </w:pPr>
      <w:r>
        <w:rPr>
          <w:color w:val="00B050"/>
        </w:rPr>
        <w:t>Acepta</w:t>
      </w:r>
      <w:r w:rsidR="008956F2">
        <w:rPr>
          <w:color w:val="00B050"/>
        </w:rPr>
        <w:t xml:space="preserve"> el despliegue en producción</w:t>
      </w:r>
    </w:p>
    <w:p w:rsidRPr="009C2460" w:rsidR="000D13CA" w:rsidP="00FB5E7A" w:rsidRDefault="000A1D56" w14:paraId="3FF1D504" w14:textId="282B0491">
      <w:pPr>
        <w:pStyle w:val="ItemsNumerado"/>
        <w:numPr>
          <w:ilvl w:val="0"/>
          <w:numId w:val="75"/>
        </w:numPr>
        <w:rPr>
          <w:color w:val="00B050"/>
        </w:rPr>
      </w:pPr>
      <w:r w:rsidRPr="009C2460">
        <w:rPr>
          <w:color w:val="00B050"/>
        </w:rPr>
        <w:t xml:space="preserve">Proceder a realizar </w:t>
      </w:r>
      <w:r w:rsidRPr="009C2460" w:rsidR="000D13CA">
        <w:rPr>
          <w:color w:val="00B050"/>
        </w:rPr>
        <w:t xml:space="preserve">Monitoreo y revisión de logs </w:t>
      </w:r>
      <w:r w:rsidRPr="009C2460">
        <w:rPr>
          <w:color w:val="00B050"/>
        </w:rPr>
        <w:t>con la finalidad de identificar si existió algún problema durante la publicación del sistema</w:t>
      </w:r>
    </w:p>
    <w:p w:rsidR="000D13CA" w:rsidP="00FB5E7A" w:rsidRDefault="000A1D56" w14:paraId="0260BA92" w14:textId="329559FE">
      <w:pPr>
        <w:pStyle w:val="ItemsNumerado"/>
        <w:numPr>
          <w:ilvl w:val="0"/>
          <w:numId w:val="75"/>
        </w:numPr>
        <w:rPr>
          <w:color w:val="7030A0"/>
        </w:rPr>
      </w:pPr>
      <w:r w:rsidRPr="009C2460">
        <w:rPr>
          <w:color w:val="00B050"/>
        </w:rPr>
        <w:t>Si se identifica algún erro</w:t>
      </w:r>
      <w:r w:rsidRPr="009C2460" w:rsidR="00B87782">
        <w:rPr>
          <w:color w:val="00B050"/>
        </w:rPr>
        <w:t>r</w:t>
      </w:r>
      <w:r w:rsidRPr="009C2460">
        <w:rPr>
          <w:color w:val="00B050"/>
        </w:rPr>
        <w:t xml:space="preserve">, el Jefe de Operaciones de TI deberá </w:t>
      </w:r>
      <w:r w:rsidRPr="009C2460" w:rsidR="00D21E68">
        <w:rPr>
          <w:color w:val="00B050"/>
        </w:rPr>
        <w:t>reversar los sistemas a la última versión estable</w:t>
      </w:r>
      <w:r w:rsidRPr="009C2460" w:rsidR="00B87782">
        <w:rPr>
          <w:color w:val="00B050"/>
        </w:rPr>
        <w:t xml:space="preserve"> y comunicar a</w:t>
      </w:r>
      <w:r w:rsidRPr="009C2460" w:rsidR="00203F90">
        <w:rPr>
          <w:color w:val="00B050"/>
        </w:rPr>
        <w:t xml:space="preserve"> la Célula de Trabajo sobre lo acontecido y al Equipo de Desarrollo </w:t>
      </w:r>
      <w:r w:rsidRPr="009C2460" w:rsidR="00AF5B74">
        <w:rPr>
          <w:color w:val="00B050"/>
        </w:rPr>
        <w:t>para que realice las correcciones necesarias</w:t>
      </w:r>
      <w:r w:rsidRPr="009C2460" w:rsidR="00D21E68">
        <w:rPr>
          <w:color w:val="00B050"/>
        </w:rPr>
        <w:t>.</w:t>
      </w:r>
    </w:p>
    <w:p w:rsidR="00AF5B74" w:rsidP="00AF5B74" w:rsidRDefault="00AF5B74" w14:paraId="2D04A5AB" w14:textId="77777777">
      <w:pPr>
        <w:pStyle w:val="ItemsNumerado"/>
        <w:numPr>
          <w:ilvl w:val="0"/>
          <w:numId w:val="0"/>
        </w:numPr>
        <w:ind w:left="720"/>
        <w:rPr>
          <w:color w:val="7030A0"/>
        </w:rPr>
      </w:pPr>
    </w:p>
    <w:p w:rsidRPr="009C2460" w:rsidR="00AF5B74" w:rsidP="00AF5B74" w:rsidRDefault="00AF5B74" w14:paraId="6C9A4953" w14:textId="15B49E5D">
      <w:pPr>
        <w:pStyle w:val="ItemsNumerado"/>
        <w:numPr>
          <w:ilvl w:val="0"/>
          <w:numId w:val="0"/>
        </w:numPr>
        <w:ind w:left="360" w:hanging="360"/>
        <w:rPr>
          <w:b/>
          <w:bCs/>
          <w:color w:val="00B050"/>
        </w:rPr>
      </w:pPr>
      <w:r w:rsidRPr="009C2460">
        <w:rPr>
          <w:b/>
          <w:bCs/>
          <w:color w:val="00B050"/>
        </w:rPr>
        <w:t>Equipo de Desarrollo</w:t>
      </w:r>
    </w:p>
    <w:p w:rsidRPr="009C2460" w:rsidR="00AF5B74" w:rsidP="00AF5B74" w:rsidRDefault="00AF5B74" w14:paraId="0EC37A9D" w14:textId="1EE13499">
      <w:pPr>
        <w:pStyle w:val="ItemsNumerado"/>
        <w:numPr>
          <w:ilvl w:val="0"/>
          <w:numId w:val="75"/>
        </w:numPr>
        <w:rPr>
          <w:b/>
          <w:bCs/>
          <w:color w:val="00B050"/>
        </w:rPr>
      </w:pPr>
      <w:r w:rsidRPr="009C2460">
        <w:rPr>
          <w:color w:val="00B050"/>
        </w:rPr>
        <w:t xml:space="preserve">Analiza e identifica el problema </w:t>
      </w:r>
      <w:r w:rsidRPr="009C2460" w:rsidR="00870537">
        <w:rPr>
          <w:color w:val="00B050"/>
        </w:rPr>
        <w:t>y realiza las correcciones necesarias</w:t>
      </w:r>
      <w:r w:rsidRPr="009C2460" w:rsidR="009C2460">
        <w:rPr>
          <w:color w:val="00B050"/>
        </w:rPr>
        <w:t>.</w:t>
      </w:r>
    </w:p>
    <w:bookmarkEnd w:id="469"/>
    <w:bookmarkEnd w:id="470"/>
    <w:bookmarkEnd w:id="471"/>
    <w:p w:rsidRPr="00D2640B" w:rsidR="000D13CA" w:rsidP="00D2640B" w:rsidRDefault="000D13CA" w14:paraId="1CD6400D" w14:textId="5D1454A9">
      <w:pPr>
        <w:spacing w:after="0" w:line="240" w:lineRule="auto"/>
        <w:rPr>
          <w:rFonts w:ascii="Arial" w:hAnsi="Arial" w:cs="Arial"/>
          <w:b/>
          <w:bCs/>
          <w:color w:val="7030A0"/>
        </w:rPr>
      </w:pPr>
    </w:p>
    <w:p w:rsidRPr="00B8657E" w:rsidR="00B94907" w:rsidP="00FB5E7A" w:rsidRDefault="5FED3CDE" w14:paraId="7D62871D" w14:textId="3A1EB5C8">
      <w:pPr>
        <w:pStyle w:val="Subtitulo"/>
      </w:pPr>
      <w:r>
        <w:t>Analista de control de cambios</w:t>
      </w:r>
      <w:r w:rsidR="77905631">
        <w:t>:</w:t>
      </w:r>
    </w:p>
    <w:p w:rsidR="00540318" w:rsidP="00FB5E7A" w:rsidRDefault="21A418DA" w14:paraId="09CD3C10" w14:textId="481CE7EA">
      <w:pPr>
        <w:pStyle w:val="ItemsNumerado"/>
        <w:numPr>
          <w:ilvl w:val="0"/>
          <w:numId w:val="75"/>
        </w:numPr>
        <w:rPr>
          <w:color w:val="E36C0A" w:themeColor="accent6" w:themeShade="BF"/>
        </w:rPr>
      </w:pPr>
      <w:r w:rsidRPr="00481B70">
        <w:rPr>
          <w:color w:val="E36C0A" w:themeColor="accent6" w:themeShade="BF"/>
        </w:rPr>
        <w:t xml:space="preserve">Si la puesta en producción fue exitosa, el </w:t>
      </w:r>
      <w:r w:rsidRPr="00481B70" w:rsidR="7AA00476">
        <w:rPr>
          <w:color w:val="E36C0A" w:themeColor="accent6" w:themeShade="BF"/>
        </w:rPr>
        <w:t>a</w:t>
      </w:r>
      <w:r w:rsidRPr="00481B70" w:rsidR="5FED3CDE">
        <w:rPr>
          <w:color w:val="E36C0A" w:themeColor="accent6" w:themeShade="BF"/>
        </w:rPr>
        <w:t>nalista</w:t>
      </w:r>
      <w:r w:rsidRPr="00481B70">
        <w:rPr>
          <w:color w:val="E36C0A" w:themeColor="accent6" w:themeShade="BF"/>
        </w:rPr>
        <w:t xml:space="preserve"> de control de cambios </w:t>
      </w:r>
      <w:r w:rsidRPr="00481B70" w:rsidR="009E3AAA">
        <w:rPr>
          <w:color w:val="E36C0A" w:themeColor="accent6" w:themeShade="BF"/>
        </w:rPr>
        <w:t>sincroniza</w:t>
      </w:r>
      <w:r w:rsidRPr="00481B70">
        <w:rPr>
          <w:color w:val="E36C0A" w:themeColor="accent6" w:themeShade="BF"/>
        </w:rPr>
        <w:t xml:space="preserve"> la rama máster</w:t>
      </w:r>
      <w:r w:rsidRPr="00481B70" w:rsidR="009E3AAA">
        <w:rPr>
          <w:color w:val="E36C0A" w:themeColor="accent6" w:themeShade="BF"/>
        </w:rPr>
        <w:t xml:space="preserve"> del proyecto de base de datos </w:t>
      </w:r>
      <w:r w:rsidR="00C12390">
        <w:rPr>
          <w:color w:val="E36C0A" w:themeColor="accent6" w:themeShade="BF"/>
        </w:rPr>
        <w:t>con los procedimientos almacenados desarrollados o actualizados para el desarrollo de la solución informática.</w:t>
      </w:r>
    </w:p>
    <w:p w:rsidRPr="00481B70" w:rsidR="00CD796A" w:rsidP="00FB5E7A" w:rsidRDefault="00CD796A" w14:paraId="6AC5D546" w14:textId="199FFAD8">
      <w:pPr>
        <w:pStyle w:val="ItemsNumerado"/>
        <w:numPr>
          <w:ilvl w:val="0"/>
          <w:numId w:val="75"/>
        </w:numPr>
        <w:rPr>
          <w:color w:val="E36C0A" w:themeColor="accent6" w:themeShade="BF"/>
        </w:rPr>
      </w:pPr>
      <w:r>
        <w:rPr>
          <w:color w:val="E36C0A" w:themeColor="accent6" w:themeShade="BF"/>
        </w:rPr>
        <w:t>Comunica a la célula de trabajo el despliegue exitoso de la solución informática.</w:t>
      </w:r>
    </w:p>
    <w:p w:rsidRPr="00FD3D9E" w:rsidR="00FD3D9E" w:rsidP="00FD3D9E" w:rsidRDefault="00FD3D9E" w14:paraId="2433C6FF" w14:textId="77777777">
      <w:pPr>
        <w:pStyle w:val="ItemsNumerado"/>
        <w:numPr>
          <w:ilvl w:val="0"/>
          <w:numId w:val="0"/>
        </w:numPr>
        <w:ind w:left="720"/>
      </w:pPr>
    </w:p>
    <w:p w:rsidRPr="006254A6" w:rsidR="003509AA" w:rsidP="00FD3D9E" w:rsidRDefault="31E0BCEC" w14:paraId="1B2E8767" w14:textId="0E5849E1">
      <w:pPr>
        <w:pStyle w:val="Titulo2"/>
        <w:rPr>
          <w:color w:val="E36C0A" w:themeColor="accent6" w:themeShade="BF"/>
        </w:rPr>
      </w:pPr>
      <w:bookmarkStart w:name="_Toc529956549" w:id="472"/>
      <w:bookmarkStart w:name="_Toc529956605" w:id="473"/>
      <w:bookmarkStart w:name="_Toc529956709" w:id="474"/>
      <w:bookmarkStart w:name="_Toc530035016" w:id="475"/>
      <w:bookmarkStart w:name="_Toc252186443" w:id="476"/>
      <w:bookmarkStart w:name="_Toc165286675" w:id="477"/>
      <w:bookmarkStart w:name="_Toc1945840250" w:id="478"/>
      <w:bookmarkStart w:name="_Toc44141385" w:id="479"/>
      <w:bookmarkStart w:name="_Toc44515185" w:id="480"/>
      <w:bookmarkStart w:name="_Toc44142210" w:id="481"/>
      <w:bookmarkStart w:name="_Toc59610479" w:id="482"/>
      <w:bookmarkStart w:name="_Toc1386611345" w:id="483"/>
      <w:bookmarkStart w:name="_Toc1777321119" w:id="484"/>
      <w:bookmarkStart w:name="_Toc163723224" w:id="485"/>
      <w:bookmarkStart w:name="_Toc1161748927" w:id="486"/>
      <w:bookmarkStart w:name="_Toc1374961850" w:id="487"/>
      <w:bookmarkEnd w:id="472"/>
      <w:bookmarkEnd w:id="473"/>
      <w:bookmarkEnd w:id="474"/>
      <w:bookmarkEnd w:id="475"/>
      <w:r w:rsidRPr="5E3F4570">
        <w:rPr>
          <w:color w:val="E36C0A" w:themeColor="accent6" w:themeShade="BF"/>
        </w:rPr>
        <w:t>Plan de entrenamiento a los usuarios</w:t>
      </w:r>
      <w:bookmarkEnd w:id="476"/>
      <w:bookmarkEnd w:id="477"/>
      <w:bookmarkEnd w:id="478"/>
      <w:r w:rsidRPr="5E3F4570">
        <w:rPr>
          <w:color w:val="E36C0A" w:themeColor="accent6" w:themeShade="BF"/>
        </w:rPr>
        <w:t xml:space="preserve"> </w:t>
      </w:r>
      <w:bookmarkEnd w:id="479"/>
      <w:bookmarkEnd w:id="480"/>
      <w:bookmarkEnd w:id="481"/>
      <w:bookmarkEnd w:id="482"/>
      <w:bookmarkEnd w:id="483"/>
      <w:bookmarkEnd w:id="484"/>
      <w:bookmarkEnd w:id="485"/>
      <w:bookmarkEnd w:id="486"/>
      <w:bookmarkEnd w:id="487"/>
    </w:p>
    <w:p w:rsidRPr="000D6E00" w:rsidR="00E95BE6" w:rsidP="000D6E00" w:rsidRDefault="00E95BE6" w14:paraId="0F068634" w14:textId="77777777">
      <w:pPr>
        <w:pStyle w:val="Subtitulo"/>
        <w:rPr>
          <w:color w:val="E36C0A" w:themeColor="accent6" w:themeShade="BF"/>
        </w:rPr>
      </w:pPr>
      <w:r w:rsidRPr="000D6E00">
        <w:rPr>
          <w:color w:val="E36C0A" w:themeColor="accent6" w:themeShade="BF"/>
        </w:rPr>
        <w:t>Célula de trabajo:</w:t>
      </w:r>
    </w:p>
    <w:p w:rsidRPr="006254A6" w:rsidR="00BC2B36" w:rsidP="00BC2B36" w:rsidRDefault="00BC2B36" w14:paraId="463D7EE8" w14:textId="77777777">
      <w:pPr>
        <w:pStyle w:val="ItemsNumerado"/>
        <w:numPr>
          <w:ilvl w:val="0"/>
          <w:numId w:val="0"/>
        </w:numPr>
        <w:ind w:left="360" w:hanging="360"/>
        <w:rPr>
          <w:color w:val="E36C0A" w:themeColor="accent6" w:themeShade="BF"/>
        </w:rPr>
      </w:pPr>
    </w:p>
    <w:p w:rsidRPr="006254A6" w:rsidR="00E95BE6" w:rsidP="00D379F0" w:rsidRDefault="00E95BE6" w14:paraId="3ACF5731" w14:textId="73981B41">
      <w:pPr>
        <w:pStyle w:val="ItemsNumerado"/>
        <w:numPr>
          <w:ilvl w:val="0"/>
          <w:numId w:val="79"/>
        </w:numPr>
        <w:rPr>
          <w:color w:val="E36C0A" w:themeColor="accent6" w:themeShade="BF"/>
        </w:rPr>
      </w:pPr>
      <w:r w:rsidRPr="006254A6">
        <w:rPr>
          <w:color w:val="E36C0A" w:themeColor="accent6" w:themeShade="BF"/>
        </w:rPr>
        <w:t>Define alcance y la modalidad que se usará para ejecutar el entrenamiento a los usuarios finales de la solución informática, pudiendo realizarse utilizando la modalidad más adecuada para el entrenamiento.</w:t>
      </w:r>
    </w:p>
    <w:p w:rsidRPr="006254A6" w:rsidR="00530B16" w:rsidP="00530B16" w:rsidRDefault="00530B16" w14:paraId="61F55872" w14:textId="77777777">
      <w:pPr>
        <w:pStyle w:val="ItemsNumerado"/>
        <w:numPr>
          <w:ilvl w:val="0"/>
          <w:numId w:val="0"/>
        </w:numPr>
        <w:rPr>
          <w:color w:val="E36C0A" w:themeColor="accent6" w:themeShade="BF"/>
        </w:rPr>
      </w:pPr>
    </w:p>
    <w:p w:rsidRPr="006254A6" w:rsidR="00530B16" w:rsidP="00D379F0" w:rsidRDefault="00530B16" w14:paraId="19D6BC9E" w14:textId="67206FA4">
      <w:pPr>
        <w:pStyle w:val="ItemsNumerado"/>
        <w:numPr>
          <w:ilvl w:val="0"/>
          <w:numId w:val="0"/>
        </w:numPr>
        <w:ind w:left="360" w:hanging="360"/>
        <w:rPr>
          <w:b/>
          <w:color w:val="E36C0A" w:themeColor="accent6" w:themeShade="BF"/>
        </w:rPr>
      </w:pPr>
      <w:r w:rsidRPr="006254A6">
        <w:rPr>
          <w:b/>
          <w:color w:val="E36C0A" w:themeColor="accent6" w:themeShade="BF"/>
        </w:rPr>
        <w:t>Oficinista de tecnología</w:t>
      </w:r>
    </w:p>
    <w:p w:rsidRPr="006254A6" w:rsidR="4E9C845A" w:rsidP="006254A6" w:rsidRDefault="00530B16" w14:paraId="63F0C0CD" w14:textId="5CD3D835">
      <w:pPr>
        <w:pStyle w:val="ItemsNumerado"/>
        <w:numPr>
          <w:ilvl w:val="0"/>
          <w:numId w:val="79"/>
        </w:numPr>
        <w:rPr>
          <w:color w:val="E36C0A" w:themeColor="accent6" w:themeShade="BF"/>
        </w:rPr>
      </w:pPr>
      <w:r w:rsidRPr="006254A6">
        <w:rPr>
          <w:color w:val="E36C0A" w:themeColor="accent6" w:themeShade="BF"/>
        </w:rPr>
        <w:t xml:space="preserve">Elabora el material referente al entrenamiento </w:t>
      </w:r>
      <w:r w:rsidRPr="006254A6" w:rsidR="00046AD1">
        <w:rPr>
          <w:color w:val="E36C0A" w:themeColor="accent6" w:themeShade="BF"/>
        </w:rPr>
        <w:t xml:space="preserve">conforme </w:t>
      </w:r>
      <w:r w:rsidRPr="006254A6" w:rsidR="0054487D">
        <w:rPr>
          <w:color w:val="E36C0A" w:themeColor="accent6" w:themeShade="BF"/>
        </w:rPr>
        <w:t>al alcance definido</w:t>
      </w:r>
      <w:r w:rsidRPr="006254A6" w:rsidR="008B5A73">
        <w:rPr>
          <w:color w:val="E36C0A" w:themeColor="accent6" w:themeShade="BF"/>
        </w:rPr>
        <w:t xml:space="preserve"> y el manual de usuario de las soluciones informáticas de acuerdo con los estándares definidos en el presente documento</w:t>
      </w:r>
      <w:r w:rsidRPr="006254A6" w:rsidR="4E9C845A">
        <w:rPr>
          <w:color w:val="E36C0A" w:themeColor="accent6" w:themeShade="BF"/>
        </w:rPr>
        <w:t>.</w:t>
      </w:r>
    </w:p>
    <w:p w:rsidRPr="006254A6" w:rsidR="1924F977" w:rsidP="1924F977" w:rsidRDefault="1924F977" w14:paraId="2E6F2A5D" w14:textId="01970EB8">
      <w:pPr>
        <w:pStyle w:val="ItemsNumerado"/>
        <w:numPr>
          <w:ilvl w:val="0"/>
          <w:numId w:val="0"/>
        </w:numPr>
        <w:rPr>
          <w:color w:val="E36C0A" w:themeColor="accent6" w:themeShade="BF"/>
        </w:rPr>
      </w:pPr>
    </w:p>
    <w:p w:rsidR="4E9C845A" w:rsidP="007B286F" w:rsidRDefault="4E9C845A" w14:paraId="0659E1C7" w14:textId="56A1E524">
      <w:pPr>
        <w:pStyle w:val="ItemsNumerado"/>
        <w:numPr>
          <w:ilvl w:val="0"/>
          <w:numId w:val="0"/>
        </w:numPr>
        <w:ind w:left="360" w:hanging="360"/>
        <w:rPr>
          <w:b/>
          <w:bCs/>
          <w:color w:val="E36C0A" w:themeColor="accent6" w:themeShade="BF"/>
        </w:rPr>
      </w:pPr>
      <w:r w:rsidRPr="1924F977">
        <w:rPr>
          <w:b/>
          <w:bCs/>
          <w:color w:val="E36C0A" w:themeColor="accent6" w:themeShade="BF"/>
        </w:rPr>
        <w:t>Célula de trabajo:</w:t>
      </w:r>
    </w:p>
    <w:p w:rsidRPr="00DB3E5C" w:rsidR="00396C68" w:rsidP="006254A6" w:rsidRDefault="00E95BE6" w14:paraId="6C1FEC58" w14:textId="0DA04684">
      <w:pPr>
        <w:pStyle w:val="ItemsNumerado"/>
        <w:numPr>
          <w:ilvl w:val="0"/>
          <w:numId w:val="79"/>
        </w:numPr>
        <w:rPr>
          <w:color w:val="E36C0A" w:themeColor="accent6" w:themeShade="BF"/>
        </w:rPr>
      </w:pPr>
      <w:r w:rsidRPr="006254A6">
        <w:rPr>
          <w:color w:val="E36C0A" w:themeColor="accent6" w:themeShade="BF"/>
        </w:rPr>
        <w:t>Revisa el material</w:t>
      </w:r>
      <w:r w:rsidRPr="006254A6" w:rsidR="00396C68">
        <w:rPr>
          <w:color w:val="E36C0A" w:themeColor="accent6" w:themeShade="BF"/>
        </w:rPr>
        <w:t xml:space="preserve"> </w:t>
      </w:r>
      <w:r w:rsidRPr="006254A6" w:rsidR="0062474E">
        <w:rPr>
          <w:color w:val="E36C0A" w:themeColor="accent6" w:themeShade="BF"/>
        </w:rPr>
        <w:t xml:space="preserve">desarrollado </w:t>
      </w:r>
      <w:r w:rsidRPr="006254A6" w:rsidR="00396C68">
        <w:rPr>
          <w:color w:val="E36C0A" w:themeColor="accent6" w:themeShade="BF"/>
        </w:rPr>
        <w:t>y constata que todo se encuentre de acuerdo a las especificaciones y alcance del proyecto. Si el manual</w:t>
      </w:r>
      <w:r w:rsidRPr="006254A6" w:rsidR="0062474E">
        <w:rPr>
          <w:color w:val="E36C0A" w:themeColor="accent6" w:themeShade="BF"/>
        </w:rPr>
        <w:t>, instructivo o plan de entrenamiento</w:t>
      </w:r>
      <w:r w:rsidRPr="006254A6" w:rsidR="00396C68">
        <w:rPr>
          <w:color w:val="E36C0A" w:themeColor="accent6" w:themeShade="BF"/>
        </w:rPr>
        <w:t xml:space="preserve"> no se encuentra de acuerdo con lo desarrollado en la solución informática</w:t>
      </w:r>
      <w:r w:rsidRPr="006254A6" w:rsidR="0062474E">
        <w:rPr>
          <w:color w:val="E36C0A" w:themeColor="accent6" w:themeShade="BF"/>
        </w:rPr>
        <w:t>,</w:t>
      </w:r>
      <w:r w:rsidRPr="006254A6" w:rsidR="00396C68">
        <w:rPr>
          <w:color w:val="E36C0A" w:themeColor="accent6" w:themeShade="BF"/>
        </w:rPr>
        <w:t xml:space="preserve"> solicita realizar los respectivos cambios al </w:t>
      </w:r>
      <w:r w:rsidRPr="006254A6" w:rsidR="0062474E">
        <w:rPr>
          <w:color w:val="E36C0A" w:themeColor="accent6" w:themeShade="BF"/>
        </w:rPr>
        <w:t>Oficinista de Tecnología.</w:t>
      </w:r>
    </w:p>
    <w:p w:rsidRPr="00DB3E5C" w:rsidR="00E95BE6" w:rsidP="006254A6" w:rsidRDefault="00E95BE6" w14:paraId="11C9D548" w14:textId="77777777">
      <w:pPr>
        <w:pStyle w:val="ItemsNumerado"/>
        <w:numPr>
          <w:ilvl w:val="0"/>
          <w:numId w:val="79"/>
        </w:numPr>
        <w:rPr>
          <w:color w:val="E36C0A" w:themeColor="accent6" w:themeShade="BF"/>
        </w:rPr>
      </w:pPr>
      <w:r w:rsidRPr="19AC57B6">
        <w:rPr>
          <w:color w:val="E36C0A" w:themeColor="accent6" w:themeShade="BF"/>
        </w:rPr>
        <w:t>Una vez listo el material, la célula asigna un representante que llevará a cabo el entrenamiento.</w:t>
      </w:r>
    </w:p>
    <w:p w:rsidRPr="00BC2B36" w:rsidR="000D6E00" w:rsidP="006254A6" w:rsidRDefault="00E95BE6" w14:paraId="50FDCCA1" w14:textId="7E695120">
      <w:pPr>
        <w:pStyle w:val="ItemsNumerado"/>
        <w:numPr>
          <w:ilvl w:val="0"/>
          <w:numId w:val="79"/>
        </w:numPr>
        <w:rPr>
          <w:color w:val="E36C0A" w:themeColor="accent6" w:themeShade="BF"/>
          <w:lang w:eastAsia="es-EC"/>
        </w:rPr>
      </w:pPr>
      <w:r w:rsidRPr="5CF9BFCB">
        <w:rPr>
          <w:color w:val="E36C0A" w:themeColor="accent6" w:themeShade="BF"/>
        </w:rPr>
        <w:t xml:space="preserve">El representante de la célula </w:t>
      </w:r>
      <w:r w:rsidRPr="000C6BC7">
        <w:rPr>
          <w:color w:val="E36C0A" w:themeColor="accent6" w:themeShade="BF"/>
        </w:rPr>
        <w:t>llevará a cabo</w:t>
      </w:r>
      <w:r w:rsidRPr="5CF9BFCB">
        <w:rPr>
          <w:color w:val="E36C0A" w:themeColor="accent6" w:themeShade="BF"/>
        </w:rPr>
        <w:t xml:space="preserve"> el entrenamiento, para lo cual convoca a los usuarios de la solución informática mediante correo electrónico y ejecuta el entrenamiento según la modalidad establecida.</w:t>
      </w:r>
    </w:p>
    <w:p w:rsidRPr="006254A6" w:rsidR="006254A6" w:rsidP="006254A6" w:rsidRDefault="006254A6" w14:paraId="194D067D" w14:textId="7F3F2056">
      <w:pPr>
        <w:pStyle w:val="ItemsNumerado"/>
        <w:numPr>
          <w:ilvl w:val="0"/>
          <w:numId w:val="79"/>
        </w:numPr>
        <w:rPr>
          <w:color w:val="E36C0A" w:themeColor="accent6" w:themeShade="BF"/>
        </w:rPr>
      </w:pPr>
      <w:r w:rsidRPr="006254A6">
        <w:rPr>
          <w:color w:val="E36C0A" w:themeColor="accent6" w:themeShade="BF"/>
        </w:rPr>
        <w:t xml:space="preserve">El </w:t>
      </w:r>
      <w:r w:rsidR="00846BF8">
        <w:rPr>
          <w:color w:val="E36C0A" w:themeColor="accent6" w:themeShade="BF"/>
        </w:rPr>
        <w:t>A</w:t>
      </w:r>
      <w:r w:rsidRPr="006254A6">
        <w:rPr>
          <w:color w:val="E36C0A" w:themeColor="accent6" w:themeShade="BF"/>
        </w:rPr>
        <w:t xml:space="preserve">nalista de </w:t>
      </w:r>
      <w:r w:rsidR="00846BF8">
        <w:rPr>
          <w:color w:val="E36C0A" w:themeColor="accent6" w:themeShade="BF"/>
        </w:rPr>
        <w:t>C</w:t>
      </w:r>
      <w:r w:rsidRPr="006254A6">
        <w:rPr>
          <w:color w:val="E36C0A" w:themeColor="accent6" w:themeShade="BF"/>
        </w:rPr>
        <w:t xml:space="preserve">ontrol de </w:t>
      </w:r>
      <w:r w:rsidR="00846BF8">
        <w:rPr>
          <w:color w:val="E36C0A" w:themeColor="accent6" w:themeShade="BF"/>
        </w:rPr>
        <w:t>C</w:t>
      </w:r>
      <w:r w:rsidRPr="006254A6">
        <w:rPr>
          <w:color w:val="E36C0A" w:themeColor="accent6" w:themeShade="BF"/>
        </w:rPr>
        <w:t>ambios publica la versión más reciente del manual de usuario en la solución informática para que pueda ser accedido por los usuarios.</w:t>
      </w:r>
    </w:p>
    <w:p w:rsidRPr="00BC2B36" w:rsidR="0062474E" w:rsidP="006254A6" w:rsidRDefault="006254A6" w14:paraId="502BC097" w14:textId="3AFEABCC">
      <w:pPr>
        <w:pStyle w:val="ItemsNumerado"/>
        <w:numPr>
          <w:ilvl w:val="0"/>
          <w:numId w:val="79"/>
        </w:numPr>
        <w:rPr>
          <w:color w:val="E36C0A" w:themeColor="accent6" w:themeShade="BF"/>
          <w:lang w:eastAsia="es-EC"/>
        </w:rPr>
      </w:pPr>
      <w:r w:rsidRPr="006254A6">
        <w:rPr>
          <w:color w:val="E36C0A" w:themeColor="accent6" w:themeShade="BF"/>
        </w:rPr>
        <w:t>Custodia el expediente técnico y el manual de usuario de la solución informática desarrollada</w:t>
      </w:r>
    </w:p>
    <w:p w:rsidR="000D6E00" w:rsidP="387B4121" w:rsidRDefault="000D6E00" w14:paraId="3BEB766C" w14:textId="77777777">
      <w:pPr>
        <w:spacing w:after="0" w:line="240" w:lineRule="auto"/>
        <w:jc w:val="both"/>
        <w:rPr>
          <w:rFonts w:ascii="Arial" w:hAnsi="Arial" w:cs="Arial"/>
          <w:color w:val="E36C0A" w:themeColor="accent6" w:themeShade="BF"/>
          <w:sz w:val="20"/>
          <w:szCs w:val="20"/>
        </w:rPr>
      </w:pPr>
    </w:p>
    <w:p w:rsidR="00583249" w:rsidP="387B4121" w:rsidRDefault="00583249" w14:paraId="06AF004C" w14:textId="77777777">
      <w:pPr>
        <w:spacing w:after="0" w:line="240" w:lineRule="auto"/>
        <w:jc w:val="both"/>
        <w:rPr>
          <w:rFonts w:ascii="Arial" w:hAnsi="Arial" w:cs="Arial"/>
          <w:color w:val="E36C0A" w:themeColor="accent6" w:themeShade="BF"/>
          <w:sz w:val="20"/>
          <w:szCs w:val="20"/>
        </w:rPr>
      </w:pPr>
    </w:p>
    <w:p w:rsidR="00583249" w:rsidP="387B4121" w:rsidRDefault="00583249" w14:paraId="76A78F6C" w14:textId="77777777">
      <w:pPr>
        <w:spacing w:after="0" w:line="240" w:lineRule="auto"/>
        <w:jc w:val="both"/>
        <w:rPr>
          <w:rFonts w:ascii="Arial" w:hAnsi="Arial" w:cs="Arial"/>
          <w:color w:val="E36C0A" w:themeColor="accent6" w:themeShade="BF"/>
          <w:sz w:val="20"/>
          <w:szCs w:val="20"/>
        </w:rPr>
      </w:pPr>
    </w:p>
    <w:p w:rsidR="00583249" w:rsidP="387B4121" w:rsidRDefault="00583249" w14:paraId="4DF83C75" w14:textId="77777777">
      <w:pPr>
        <w:spacing w:after="0" w:line="240" w:lineRule="auto"/>
        <w:jc w:val="both"/>
        <w:rPr>
          <w:rFonts w:ascii="Arial" w:hAnsi="Arial" w:cs="Arial"/>
          <w:color w:val="E36C0A" w:themeColor="accent6" w:themeShade="BF"/>
          <w:sz w:val="20"/>
          <w:szCs w:val="20"/>
        </w:rPr>
      </w:pPr>
    </w:p>
    <w:p w:rsidR="00583249" w:rsidP="387B4121" w:rsidRDefault="00583249" w14:paraId="13DA17A1" w14:textId="77777777">
      <w:pPr>
        <w:spacing w:after="0" w:line="240" w:lineRule="auto"/>
        <w:jc w:val="both"/>
        <w:rPr>
          <w:rFonts w:ascii="Arial" w:hAnsi="Arial" w:cs="Arial"/>
          <w:color w:val="E36C0A" w:themeColor="accent6" w:themeShade="BF"/>
          <w:sz w:val="20"/>
          <w:szCs w:val="20"/>
        </w:rPr>
      </w:pPr>
    </w:p>
    <w:p w:rsidR="00583249" w:rsidP="387B4121" w:rsidRDefault="00583249" w14:paraId="5485B5D7" w14:textId="77777777">
      <w:pPr>
        <w:spacing w:after="0" w:line="240" w:lineRule="auto"/>
        <w:jc w:val="both"/>
        <w:rPr>
          <w:rFonts w:ascii="Arial" w:hAnsi="Arial" w:cs="Arial"/>
          <w:color w:val="E36C0A" w:themeColor="accent6" w:themeShade="BF"/>
          <w:sz w:val="20"/>
          <w:szCs w:val="20"/>
        </w:rPr>
      </w:pPr>
    </w:p>
    <w:p w:rsidR="00583249" w:rsidP="387B4121" w:rsidRDefault="00583249" w14:paraId="32FBE105" w14:textId="77777777">
      <w:pPr>
        <w:spacing w:after="0" w:line="240" w:lineRule="auto"/>
        <w:jc w:val="both"/>
        <w:rPr>
          <w:rFonts w:ascii="Arial" w:hAnsi="Arial" w:cs="Arial"/>
          <w:color w:val="E36C0A" w:themeColor="accent6" w:themeShade="BF"/>
          <w:sz w:val="20"/>
          <w:szCs w:val="20"/>
        </w:rPr>
      </w:pPr>
    </w:p>
    <w:p w:rsidR="00583249" w:rsidP="387B4121" w:rsidRDefault="00583249" w14:paraId="02EA27BB" w14:textId="77777777">
      <w:pPr>
        <w:spacing w:after="0" w:line="240" w:lineRule="auto"/>
        <w:jc w:val="both"/>
        <w:rPr>
          <w:rFonts w:ascii="Arial" w:hAnsi="Arial" w:cs="Arial"/>
          <w:color w:val="E36C0A" w:themeColor="accent6" w:themeShade="BF"/>
          <w:sz w:val="20"/>
          <w:szCs w:val="20"/>
        </w:rPr>
      </w:pPr>
    </w:p>
    <w:p w:rsidR="00205FA6" w:rsidP="387B4121" w:rsidRDefault="00205FA6" w14:paraId="1D1C17BF" w14:textId="77777777">
      <w:pPr>
        <w:spacing w:after="0" w:line="240" w:lineRule="auto"/>
        <w:jc w:val="both"/>
        <w:rPr>
          <w:rFonts w:ascii="Arial" w:hAnsi="Arial" w:cs="Arial"/>
          <w:color w:val="E36C0A" w:themeColor="accent6" w:themeShade="BF"/>
          <w:sz w:val="20"/>
          <w:szCs w:val="20"/>
        </w:rPr>
      </w:pPr>
    </w:p>
    <w:p w:rsidR="00205FA6" w:rsidP="387B4121" w:rsidRDefault="00205FA6" w14:paraId="5D9C3AFD" w14:textId="77777777">
      <w:pPr>
        <w:spacing w:after="0" w:line="240" w:lineRule="auto"/>
        <w:jc w:val="both"/>
        <w:rPr>
          <w:rFonts w:ascii="Arial" w:hAnsi="Arial" w:cs="Arial"/>
          <w:color w:val="E36C0A" w:themeColor="accent6" w:themeShade="BF"/>
          <w:sz w:val="20"/>
          <w:szCs w:val="20"/>
        </w:rPr>
      </w:pPr>
    </w:p>
    <w:p w:rsidR="00205FA6" w:rsidP="387B4121" w:rsidRDefault="00205FA6" w14:paraId="24411ED1" w14:textId="77777777">
      <w:pPr>
        <w:spacing w:after="0" w:line="240" w:lineRule="auto"/>
        <w:jc w:val="both"/>
        <w:rPr>
          <w:rFonts w:ascii="Arial" w:hAnsi="Arial" w:cs="Arial"/>
          <w:color w:val="E36C0A" w:themeColor="accent6" w:themeShade="BF"/>
          <w:sz w:val="20"/>
          <w:szCs w:val="20"/>
        </w:rPr>
      </w:pPr>
    </w:p>
    <w:p w:rsidR="00205FA6" w:rsidP="387B4121" w:rsidRDefault="00205FA6" w14:paraId="7340707F" w14:textId="77777777">
      <w:pPr>
        <w:spacing w:after="0" w:line="240" w:lineRule="auto"/>
        <w:jc w:val="both"/>
        <w:rPr>
          <w:rFonts w:ascii="Arial" w:hAnsi="Arial" w:cs="Arial"/>
          <w:color w:val="E36C0A" w:themeColor="accent6" w:themeShade="BF"/>
          <w:sz w:val="20"/>
          <w:szCs w:val="20"/>
        </w:rPr>
      </w:pPr>
    </w:p>
    <w:p w:rsidR="00205FA6" w:rsidP="387B4121" w:rsidRDefault="00205FA6" w14:paraId="541B570C" w14:textId="77777777">
      <w:pPr>
        <w:spacing w:after="0" w:line="240" w:lineRule="auto"/>
        <w:jc w:val="both"/>
        <w:rPr>
          <w:rFonts w:ascii="Arial" w:hAnsi="Arial" w:cs="Arial"/>
          <w:color w:val="E36C0A" w:themeColor="accent6" w:themeShade="BF"/>
          <w:sz w:val="20"/>
          <w:szCs w:val="20"/>
        </w:rPr>
      </w:pPr>
    </w:p>
    <w:p w:rsidR="00205FA6" w:rsidP="387B4121" w:rsidRDefault="00205FA6" w14:paraId="3CB1BF3A" w14:textId="77777777">
      <w:pPr>
        <w:spacing w:after="0" w:line="240" w:lineRule="auto"/>
        <w:jc w:val="both"/>
        <w:rPr>
          <w:rFonts w:ascii="Arial" w:hAnsi="Arial" w:cs="Arial"/>
          <w:color w:val="E36C0A" w:themeColor="accent6" w:themeShade="BF"/>
          <w:sz w:val="20"/>
          <w:szCs w:val="20"/>
        </w:rPr>
      </w:pPr>
    </w:p>
    <w:p w:rsidR="00205FA6" w:rsidP="387B4121" w:rsidRDefault="00205FA6" w14:paraId="06F136BE" w14:textId="77777777">
      <w:pPr>
        <w:spacing w:after="0" w:line="240" w:lineRule="auto"/>
        <w:jc w:val="both"/>
        <w:rPr>
          <w:rFonts w:ascii="Arial" w:hAnsi="Arial" w:cs="Arial"/>
          <w:color w:val="E36C0A" w:themeColor="accent6" w:themeShade="BF"/>
          <w:sz w:val="20"/>
          <w:szCs w:val="20"/>
        </w:rPr>
      </w:pPr>
    </w:p>
    <w:p w:rsidR="00205FA6" w:rsidP="387B4121" w:rsidRDefault="00205FA6" w14:paraId="68D876EB" w14:textId="77777777">
      <w:pPr>
        <w:spacing w:after="0" w:line="240" w:lineRule="auto"/>
        <w:jc w:val="both"/>
        <w:rPr>
          <w:rFonts w:ascii="Arial" w:hAnsi="Arial" w:cs="Arial"/>
          <w:color w:val="E36C0A" w:themeColor="accent6" w:themeShade="BF"/>
          <w:sz w:val="20"/>
          <w:szCs w:val="20"/>
        </w:rPr>
      </w:pPr>
    </w:p>
    <w:p w:rsidR="00205FA6" w:rsidP="387B4121" w:rsidRDefault="00205FA6" w14:paraId="4CD8519C" w14:textId="77777777">
      <w:pPr>
        <w:spacing w:after="0" w:line="240" w:lineRule="auto"/>
        <w:jc w:val="both"/>
        <w:rPr>
          <w:rFonts w:ascii="Arial" w:hAnsi="Arial" w:cs="Arial"/>
          <w:color w:val="E36C0A" w:themeColor="accent6" w:themeShade="BF"/>
          <w:sz w:val="20"/>
          <w:szCs w:val="20"/>
        </w:rPr>
      </w:pPr>
    </w:p>
    <w:p w:rsidR="00205FA6" w:rsidP="387B4121" w:rsidRDefault="00205FA6" w14:paraId="53A37A91" w14:textId="77777777">
      <w:pPr>
        <w:spacing w:after="0" w:line="240" w:lineRule="auto"/>
        <w:jc w:val="both"/>
        <w:rPr>
          <w:rFonts w:ascii="Arial" w:hAnsi="Arial" w:cs="Arial"/>
          <w:color w:val="E36C0A" w:themeColor="accent6" w:themeShade="BF"/>
          <w:sz w:val="20"/>
          <w:szCs w:val="20"/>
        </w:rPr>
      </w:pPr>
    </w:p>
    <w:p w:rsidR="00205FA6" w:rsidP="387B4121" w:rsidRDefault="00205FA6" w14:paraId="7D09511E" w14:textId="77777777">
      <w:pPr>
        <w:spacing w:after="0" w:line="240" w:lineRule="auto"/>
        <w:jc w:val="both"/>
        <w:rPr>
          <w:rFonts w:ascii="Arial" w:hAnsi="Arial" w:cs="Arial"/>
          <w:color w:val="E36C0A" w:themeColor="accent6" w:themeShade="BF"/>
          <w:sz w:val="20"/>
          <w:szCs w:val="20"/>
        </w:rPr>
      </w:pPr>
    </w:p>
    <w:p w:rsidR="00205FA6" w:rsidP="387B4121" w:rsidRDefault="00205FA6" w14:paraId="07185F8A" w14:textId="77777777">
      <w:pPr>
        <w:spacing w:after="0" w:line="240" w:lineRule="auto"/>
        <w:jc w:val="both"/>
        <w:rPr>
          <w:rFonts w:ascii="Arial" w:hAnsi="Arial" w:cs="Arial"/>
          <w:color w:val="E36C0A" w:themeColor="accent6" w:themeShade="BF"/>
          <w:sz w:val="20"/>
          <w:szCs w:val="20"/>
        </w:rPr>
      </w:pPr>
    </w:p>
    <w:p w:rsidR="00583249" w:rsidP="387B4121" w:rsidRDefault="00583249" w14:paraId="3D9C0B8A" w14:textId="77777777">
      <w:pPr>
        <w:spacing w:after="0" w:line="240" w:lineRule="auto"/>
        <w:jc w:val="both"/>
        <w:rPr>
          <w:rFonts w:ascii="Arial" w:hAnsi="Arial" w:cs="Arial"/>
          <w:color w:val="E36C0A" w:themeColor="accent6" w:themeShade="BF"/>
          <w:sz w:val="20"/>
          <w:szCs w:val="20"/>
        </w:rPr>
      </w:pPr>
    </w:p>
    <w:p w:rsidR="00583249" w:rsidP="387B4121" w:rsidRDefault="00583249" w14:paraId="12E0458B" w14:textId="77777777">
      <w:pPr>
        <w:spacing w:after="0" w:line="240" w:lineRule="auto"/>
        <w:jc w:val="both"/>
        <w:rPr>
          <w:rFonts w:ascii="Arial" w:hAnsi="Arial" w:cs="Arial"/>
          <w:color w:val="E36C0A" w:themeColor="accent6" w:themeShade="BF"/>
          <w:sz w:val="20"/>
          <w:szCs w:val="20"/>
        </w:rPr>
      </w:pPr>
    </w:p>
    <w:p w:rsidRPr="000D6E00" w:rsidR="004A11B9" w:rsidP="00066090" w:rsidRDefault="1B16A4F2" w14:paraId="11768EA7" w14:textId="5B37EA08">
      <w:pPr>
        <w:pStyle w:val="Titulo1"/>
        <w:autoSpaceDE w:val="0"/>
        <w:autoSpaceDN w:val="0"/>
        <w:adjustRightInd w:val="0"/>
        <w:spacing w:after="0"/>
        <w:ind w:hanging="720"/>
        <w:jc w:val="both"/>
        <w:rPr>
          <w:sz w:val="20"/>
          <w:szCs w:val="20"/>
          <w:lang w:val="es-MX"/>
        </w:rPr>
      </w:pPr>
      <w:bookmarkStart w:name="_Toc44661992" w:id="488"/>
      <w:bookmarkStart w:name="_Toc59610480" w:id="489"/>
      <w:bookmarkStart w:name="_Toc1347007925" w:id="490"/>
      <w:bookmarkStart w:name="_Toc907126246" w:id="491"/>
      <w:bookmarkStart w:name="_Toc163723225" w:id="492"/>
      <w:bookmarkStart w:name="_Toc41173011" w:id="493"/>
      <w:bookmarkStart w:name="_Toc154296570" w:id="494"/>
      <w:bookmarkStart w:name="_Toc752883902" w:id="495"/>
      <w:bookmarkStart w:name="_Toc165286676" w:id="496"/>
      <w:bookmarkStart w:name="_Toc237820127" w:id="497"/>
      <w:r w:rsidRPr="5E3F4570">
        <w:rPr>
          <w:lang w:eastAsia="es-EC"/>
        </w:rPr>
        <w:t>ANEXO</w:t>
      </w:r>
      <w:r w:rsidRPr="5E3F4570" w:rsidR="432715B9">
        <w:rPr>
          <w:lang w:eastAsia="es-EC"/>
        </w:rPr>
        <w:t>S</w:t>
      </w:r>
      <w:bookmarkEnd w:id="488"/>
      <w:bookmarkEnd w:id="489"/>
      <w:bookmarkEnd w:id="490"/>
      <w:bookmarkEnd w:id="491"/>
      <w:bookmarkEnd w:id="492"/>
      <w:bookmarkEnd w:id="493"/>
      <w:bookmarkEnd w:id="494"/>
      <w:bookmarkEnd w:id="495"/>
      <w:bookmarkEnd w:id="496"/>
      <w:bookmarkEnd w:id="497"/>
      <w:r w:rsidRPr="5E3F4570" w:rsidR="432715B9">
        <w:rPr>
          <w:lang w:eastAsia="es-EC"/>
        </w:rPr>
        <w:t xml:space="preserve"> </w:t>
      </w:r>
    </w:p>
    <w:p w:rsidRPr="007B286F" w:rsidR="007B286F" w:rsidP="007B286F" w:rsidRDefault="1B16A4F2" w14:paraId="25B22CC3" w14:textId="153FCBD9">
      <w:pPr>
        <w:pStyle w:val="Ttulo2"/>
        <w:spacing w:line="240" w:lineRule="auto"/>
        <w:rPr>
          <w:rFonts w:ascii="Arial" w:hAnsi="Arial" w:eastAsia="Arial" w:cs="Arial"/>
          <w:color w:val="000000" w:themeColor="text1"/>
          <w:sz w:val="22"/>
          <w:szCs w:val="22"/>
        </w:rPr>
      </w:pPr>
      <w:bookmarkStart w:name="_Herramientas_para_el" w:id="498"/>
      <w:bookmarkStart w:name="_Toc330476438" w:id="499"/>
      <w:bookmarkStart w:name="_Toc331525251" w:id="500"/>
      <w:bookmarkStart w:name="_Toc371580353" w:id="501"/>
      <w:bookmarkStart w:name="_Toc371582756" w:id="502"/>
      <w:bookmarkStart w:name="_Toc371590956" w:id="503"/>
      <w:bookmarkStart w:name="_Toc371591170" w:id="504"/>
      <w:bookmarkStart w:name="_Toc59610482" w:id="505"/>
      <w:bookmarkStart w:name="_Toc726235447" w:id="506"/>
      <w:bookmarkStart w:name="_ANEXO_#2:_Herramientas" w:id="507"/>
      <w:bookmarkStart w:name="_Toc67209369" w:id="508"/>
      <w:bookmarkStart w:name="_Toc163723227" w:id="509"/>
      <w:bookmarkStart w:name="_Toc1913349747" w:id="510"/>
      <w:bookmarkStart w:name="_Toc1270448821" w:id="511"/>
      <w:bookmarkStart w:name="_Toc1584932854" w:id="512"/>
      <w:bookmarkStart w:name="_Toc165286677" w:id="513"/>
      <w:bookmarkStart w:name="_Toc1427705932" w:id="514"/>
      <w:bookmarkEnd w:id="498"/>
      <w:r w:rsidRPr="5E3F4570">
        <w:rPr>
          <w:rFonts w:ascii="Arial" w:hAnsi="Arial" w:eastAsia="Arial" w:cs="Arial"/>
          <w:color w:val="000000" w:themeColor="text1"/>
          <w:sz w:val="22"/>
          <w:szCs w:val="22"/>
        </w:rPr>
        <w:t xml:space="preserve">ANEXO </w:t>
      </w:r>
      <w:r w:rsidRPr="5E3F4570" w:rsidR="2BCABAAD">
        <w:rPr>
          <w:rFonts w:ascii="Arial" w:hAnsi="Arial" w:eastAsia="Arial" w:cs="Arial"/>
          <w:color w:val="000000" w:themeColor="text1"/>
          <w:sz w:val="22"/>
          <w:szCs w:val="22"/>
        </w:rPr>
        <w:t>#</w:t>
      </w:r>
      <w:r w:rsidRPr="5E3F4570" w:rsidR="45F436A2">
        <w:rPr>
          <w:rFonts w:ascii="Arial" w:hAnsi="Arial" w:eastAsia="Arial" w:cs="Arial"/>
          <w:color w:val="000000" w:themeColor="text1"/>
          <w:sz w:val="22"/>
          <w:szCs w:val="22"/>
        </w:rPr>
        <w:t>1</w:t>
      </w:r>
      <w:r w:rsidRPr="5E3F4570" w:rsidR="2BCABAAD">
        <w:rPr>
          <w:rFonts w:ascii="Arial" w:hAnsi="Arial" w:eastAsia="Arial" w:cs="Arial"/>
          <w:color w:val="000000" w:themeColor="text1"/>
          <w:sz w:val="22"/>
          <w:szCs w:val="22"/>
        </w:rPr>
        <w:t xml:space="preserve">: </w:t>
      </w:r>
      <w:r w:rsidRPr="5E3F4570" w:rsidR="32C824CE">
        <w:rPr>
          <w:rFonts w:ascii="Arial" w:hAnsi="Arial" w:eastAsia="Arial" w:cs="Arial"/>
          <w:color w:val="000000" w:themeColor="text1"/>
          <w:sz w:val="22"/>
          <w:szCs w:val="22"/>
        </w:rPr>
        <w:t>Herramientas</w:t>
      </w:r>
      <w:bookmarkEnd w:id="499"/>
      <w:r w:rsidRPr="5E3F4570" w:rsidR="32C824CE">
        <w:rPr>
          <w:rFonts w:ascii="Arial" w:hAnsi="Arial" w:eastAsia="Arial" w:cs="Arial"/>
          <w:color w:val="000000" w:themeColor="text1"/>
          <w:sz w:val="22"/>
          <w:szCs w:val="22"/>
        </w:rPr>
        <w:t xml:space="preserve"> </w:t>
      </w:r>
      <w:r w:rsidRPr="5E3F4570" w:rsidR="483A5763">
        <w:rPr>
          <w:rFonts w:ascii="Arial" w:hAnsi="Arial" w:eastAsia="Arial" w:cs="Arial"/>
          <w:color w:val="000000" w:themeColor="text1"/>
          <w:sz w:val="22"/>
          <w:szCs w:val="22"/>
        </w:rPr>
        <w:t>p</w:t>
      </w:r>
      <w:r w:rsidRPr="5E3F4570" w:rsidR="32C824CE">
        <w:rPr>
          <w:rFonts w:ascii="Arial" w:hAnsi="Arial" w:eastAsia="Arial" w:cs="Arial"/>
          <w:color w:val="000000" w:themeColor="text1"/>
          <w:sz w:val="22"/>
          <w:szCs w:val="22"/>
        </w:rPr>
        <w:t xml:space="preserve">ara </w:t>
      </w:r>
      <w:r w:rsidRPr="5E3F4570" w:rsidR="483A5763">
        <w:rPr>
          <w:rFonts w:ascii="Arial" w:hAnsi="Arial" w:eastAsia="Arial" w:cs="Arial"/>
          <w:color w:val="000000" w:themeColor="text1"/>
          <w:sz w:val="22"/>
          <w:szCs w:val="22"/>
        </w:rPr>
        <w:t xml:space="preserve">el </w:t>
      </w:r>
      <w:r w:rsidRPr="5E3F4570" w:rsidR="2412A2E7">
        <w:rPr>
          <w:rFonts w:ascii="Arial" w:hAnsi="Arial" w:eastAsia="Arial" w:cs="Arial"/>
          <w:color w:val="000000" w:themeColor="text1"/>
          <w:sz w:val="22"/>
          <w:szCs w:val="22"/>
        </w:rPr>
        <w:t>a</w:t>
      </w:r>
      <w:r w:rsidRPr="5E3F4570" w:rsidR="32C824CE">
        <w:rPr>
          <w:rFonts w:ascii="Arial" w:hAnsi="Arial" w:eastAsia="Arial" w:cs="Arial"/>
          <w:color w:val="000000" w:themeColor="text1"/>
          <w:sz w:val="22"/>
          <w:szCs w:val="22"/>
        </w:rPr>
        <w:t>nálisis</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Pr="00B8657E" w:rsidR="00C35AA4" w:rsidP="00BA6317" w:rsidRDefault="0CAAED09" w14:paraId="0B0FE30E" w14:textId="4DFE34EF">
      <w:pPr>
        <w:spacing w:after="0" w:line="240" w:lineRule="auto"/>
        <w:jc w:val="both"/>
        <w:rPr>
          <w:rFonts w:ascii="Arial" w:hAnsi="Arial" w:cs="Arial"/>
          <w:lang w:val="es-ES"/>
        </w:rPr>
      </w:pPr>
      <w:r w:rsidRPr="00B8657E">
        <w:rPr>
          <w:rFonts w:ascii="Arial" w:hAnsi="Arial" w:cs="Arial"/>
          <w:lang w:val="es-ES"/>
        </w:rPr>
        <w:t>El</w:t>
      </w:r>
      <w:r w:rsidRPr="00B8657E" w:rsidR="000F68D0">
        <w:rPr>
          <w:rFonts w:ascii="Arial" w:hAnsi="Arial" w:cs="Arial"/>
          <w:lang w:val="es-ES"/>
        </w:rPr>
        <w:t xml:space="preserve"> </w:t>
      </w:r>
      <w:r w:rsidR="00534264">
        <w:rPr>
          <w:rFonts w:ascii="Arial" w:hAnsi="Arial" w:cs="Arial"/>
          <w:color w:val="E36C0A" w:themeColor="accent6" w:themeShade="BF"/>
          <w:lang w:val="es-ES"/>
        </w:rPr>
        <w:t>Desarrollador de Sistemas</w:t>
      </w:r>
      <w:r w:rsidR="000F68D0">
        <w:rPr>
          <w:rFonts w:ascii="Arial" w:hAnsi="Arial" w:cs="Arial"/>
          <w:color w:val="E36C0A" w:themeColor="accent6" w:themeShade="BF"/>
          <w:lang w:val="es-ES"/>
        </w:rPr>
        <w:t xml:space="preserve"> </w:t>
      </w:r>
      <w:r w:rsidRPr="00B8657E">
        <w:rPr>
          <w:rFonts w:ascii="Arial" w:hAnsi="Arial" w:cs="Arial"/>
          <w:lang w:val="es-ES"/>
        </w:rPr>
        <w:t>puede</w:t>
      </w:r>
      <w:r w:rsidR="000F68D0">
        <w:rPr>
          <w:rFonts w:ascii="Arial" w:hAnsi="Arial" w:cs="Arial"/>
          <w:lang w:val="es-ES"/>
        </w:rPr>
        <w:t>n</w:t>
      </w:r>
      <w:r w:rsidRPr="00B8657E">
        <w:rPr>
          <w:rFonts w:ascii="Arial" w:hAnsi="Arial" w:cs="Arial"/>
          <w:lang w:val="es-ES"/>
        </w:rPr>
        <w:t xml:space="preserve"> hace</w:t>
      </w:r>
      <w:r w:rsidR="009334BC">
        <w:rPr>
          <w:rFonts w:ascii="Arial" w:hAnsi="Arial" w:cs="Arial"/>
          <w:lang w:val="es-ES"/>
        </w:rPr>
        <w:t>r</w:t>
      </w:r>
      <w:r w:rsidRPr="00B8657E">
        <w:rPr>
          <w:rFonts w:ascii="Arial" w:hAnsi="Arial" w:cs="Arial"/>
          <w:lang w:val="es-ES"/>
        </w:rPr>
        <w:t xml:space="preserve"> uso de diferentes técnicas que le permitan realizar de una mejor manera la recolección de información para la definición de las historias de usuario. Estas técnicas pueden ser:</w:t>
      </w:r>
    </w:p>
    <w:p w:rsidRPr="00B8657E" w:rsidR="00C35AA4" w:rsidP="387B4121" w:rsidRDefault="00C35AA4" w14:paraId="68C97DC2" w14:textId="77777777">
      <w:pPr>
        <w:spacing w:after="0" w:line="240" w:lineRule="auto"/>
        <w:rPr>
          <w:rFonts w:ascii="Arial" w:hAnsi="Arial" w:cs="Arial"/>
          <w:b/>
          <w:bCs/>
        </w:rPr>
      </w:pPr>
    </w:p>
    <w:p w:rsidRPr="00B8657E" w:rsidR="00F77344" w:rsidP="387B4121" w:rsidRDefault="0A07718A" w14:paraId="4D696BDA" w14:textId="7B86431C">
      <w:pPr>
        <w:spacing w:after="0" w:line="240" w:lineRule="auto"/>
        <w:rPr>
          <w:rFonts w:ascii="Arial" w:hAnsi="Arial" w:cs="Arial"/>
          <w:b/>
          <w:bCs/>
        </w:rPr>
      </w:pPr>
      <w:r w:rsidRPr="00B8657E">
        <w:rPr>
          <w:rFonts w:ascii="Arial" w:hAnsi="Arial" w:cs="Arial"/>
          <w:b/>
          <w:bCs/>
        </w:rPr>
        <w:t>Entrevistas</w:t>
      </w:r>
    </w:p>
    <w:p w:rsidRPr="00B8657E" w:rsidR="00F77344" w:rsidP="00456230" w:rsidRDefault="0CAAED09" w14:paraId="605B666E" w14:textId="119D2A9A">
      <w:pPr>
        <w:autoSpaceDE w:val="0"/>
        <w:autoSpaceDN w:val="0"/>
        <w:adjustRightInd w:val="0"/>
        <w:spacing w:after="0" w:line="240" w:lineRule="auto"/>
        <w:jc w:val="both"/>
        <w:rPr>
          <w:rFonts w:ascii="Arial" w:hAnsi="Arial" w:cs="Arial"/>
          <w:lang w:val="es-ES"/>
        </w:rPr>
      </w:pPr>
      <w:r w:rsidRPr="00B8657E">
        <w:rPr>
          <w:rFonts w:ascii="Arial" w:hAnsi="Arial" w:cs="Arial"/>
          <w:lang w:val="es-ES"/>
        </w:rPr>
        <w:t xml:space="preserve">El </w:t>
      </w:r>
      <w:r w:rsidR="00534264">
        <w:rPr>
          <w:rFonts w:ascii="Arial" w:hAnsi="Arial" w:cs="Arial"/>
          <w:color w:val="E36C0A" w:themeColor="accent6" w:themeShade="BF"/>
          <w:lang w:val="es-ES"/>
        </w:rPr>
        <w:t>Desarrollador de Sistemas</w:t>
      </w:r>
      <w:r w:rsidR="4A89FC1C">
        <w:rPr>
          <w:rFonts w:ascii="Arial" w:hAnsi="Arial" w:cs="Arial"/>
          <w:color w:val="E36C0A" w:themeColor="accent6" w:themeShade="BF"/>
          <w:lang w:val="es-ES"/>
        </w:rPr>
        <w:t xml:space="preserve"> </w:t>
      </w:r>
      <w:r w:rsidRPr="00B8657E">
        <w:rPr>
          <w:rFonts w:ascii="Arial" w:hAnsi="Arial" w:cs="Arial"/>
          <w:lang w:val="es-ES"/>
        </w:rPr>
        <w:t>se reúne con el/los usuarios para entablar un diálogo que le permitirá obtener información detallada de los requerimientos solicitados, l</w:t>
      </w:r>
      <w:r w:rsidRPr="00B8657E" w:rsidR="0A07718A">
        <w:rPr>
          <w:rFonts w:ascii="Arial" w:hAnsi="Arial" w:cs="Arial"/>
          <w:lang w:val="es-ES"/>
        </w:rPr>
        <w:t>as entrevistas pueden ser clasificadas en dos grandes grupos:</w:t>
      </w:r>
    </w:p>
    <w:p w:rsidRPr="00B8657E" w:rsidR="00F77344" w:rsidP="00456230" w:rsidRDefault="0A07718A" w14:paraId="2D757ACE" w14:textId="2CBD387B">
      <w:pPr>
        <w:pStyle w:val="Prrafodelista"/>
        <w:autoSpaceDE w:val="0"/>
        <w:autoSpaceDN w:val="0"/>
        <w:adjustRightInd w:val="0"/>
        <w:spacing w:after="0" w:line="240" w:lineRule="auto"/>
        <w:ind w:left="426" w:hanging="284"/>
        <w:jc w:val="both"/>
        <w:rPr>
          <w:rFonts w:ascii="Arial" w:hAnsi="Arial" w:cs="Arial"/>
          <w:lang w:val="es-ES"/>
        </w:rPr>
      </w:pPr>
      <w:r w:rsidRPr="00B8657E">
        <w:rPr>
          <w:rFonts w:ascii="Arial" w:hAnsi="Arial" w:eastAsia="SymbolMT" w:cs="Arial"/>
          <w:lang w:val="es-ES"/>
        </w:rPr>
        <w:t xml:space="preserve">• </w:t>
      </w:r>
      <w:r w:rsidRPr="00B8657E">
        <w:rPr>
          <w:rFonts w:ascii="Arial" w:hAnsi="Arial" w:cs="Arial"/>
          <w:lang w:val="es-ES"/>
        </w:rPr>
        <w:t xml:space="preserve">Las entrevistas </w:t>
      </w:r>
      <w:r w:rsidRPr="00B8657E">
        <w:rPr>
          <w:rFonts w:ascii="Arial" w:hAnsi="Arial" w:cs="Arial"/>
          <w:b/>
          <w:bCs/>
          <w:lang w:val="es-ES"/>
        </w:rPr>
        <w:t xml:space="preserve">cerradas, </w:t>
      </w:r>
      <w:r w:rsidRPr="00B8657E">
        <w:rPr>
          <w:rFonts w:ascii="Arial" w:hAnsi="Arial" w:cs="Arial"/>
          <w:lang w:val="es-ES"/>
        </w:rPr>
        <w:t xml:space="preserve">donde el </w:t>
      </w:r>
      <w:r w:rsidR="00534264">
        <w:rPr>
          <w:rFonts w:ascii="Arial" w:hAnsi="Arial" w:cs="Arial"/>
          <w:color w:val="E36C0A" w:themeColor="accent6" w:themeShade="BF"/>
          <w:lang w:val="es-ES"/>
        </w:rPr>
        <w:t>Desarrollador de Sistemas</w:t>
      </w:r>
      <w:r>
        <w:rPr>
          <w:rFonts w:ascii="Arial" w:hAnsi="Arial" w:cs="Arial"/>
          <w:color w:val="E36C0A" w:themeColor="accent6" w:themeShade="BF"/>
          <w:lang w:val="es-ES"/>
        </w:rPr>
        <w:t xml:space="preserve"> </w:t>
      </w:r>
      <w:r w:rsidRPr="00B8657E">
        <w:rPr>
          <w:rFonts w:ascii="Arial" w:hAnsi="Arial" w:cs="Arial"/>
          <w:lang w:val="es-ES"/>
        </w:rPr>
        <w:t>prepara un conjunto de preguntas antes del encuentro con el usuario, y se buscan respuestas para las preguntas formuladas.</w:t>
      </w:r>
    </w:p>
    <w:p w:rsidRPr="00B8657E" w:rsidR="00F77344" w:rsidP="00456230" w:rsidRDefault="0A07718A" w14:paraId="0EF4F972" w14:textId="6609AAC7">
      <w:pPr>
        <w:pStyle w:val="Prrafodelista"/>
        <w:autoSpaceDE w:val="0"/>
        <w:autoSpaceDN w:val="0"/>
        <w:adjustRightInd w:val="0"/>
        <w:spacing w:after="0" w:line="240" w:lineRule="auto"/>
        <w:ind w:left="426" w:hanging="282"/>
        <w:jc w:val="both"/>
        <w:rPr>
          <w:rFonts w:ascii="Arial" w:hAnsi="Arial" w:cs="Arial"/>
          <w:lang w:val="es-ES"/>
        </w:rPr>
      </w:pPr>
      <w:r w:rsidRPr="00B8657E">
        <w:rPr>
          <w:rFonts w:ascii="Arial" w:hAnsi="Arial" w:eastAsia="SymbolMT" w:cs="Arial"/>
          <w:lang w:val="es-ES"/>
        </w:rPr>
        <w:t xml:space="preserve">• </w:t>
      </w:r>
      <w:r w:rsidRPr="00B8657E">
        <w:rPr>
          <w:rFonts w:ascii="Arial" w:hAnsi="Arial" w:cs="Arial"/>
          <w:lang w:val="es-ES"/>
        </w:rPr>
        <w:t xml:space="preserve">Las entrevistas </w:t>
      </w:r>
      <w:r w:rsidRPr="00B8657E">
        <w:rPr>
          <w:rFonts w:ascii="Arial" w:hAnsi="Arial" w:cs="Arial"/>
          <w:b/>
          <w:bCs/>
          <w:lang w:val="es-ES"/>
        </w:rPr>
        <w:t xml:space="preserve">abiertas, </w:t>
      </w:r>
      <w:r w:rsidRPr="00B8657E">
        <w:rPr>
          <w:rFonts w:ascii="Arial" w:hAnsi="Arial" w:cs="Arial"/>
          <w:lang w:val="es-ES"/>
        </w:rPr>
        <w:t>en las cuales no se preparan preguntas concretas, y, por el contrario, se discute con el usuario las expectativas que este tiene de</w:t>
      </w:r>
      <w:r w:rsidRPr="00B8657E" w:rsidR="28F5D607">
        <w:rPr>
          <w:rFonts w:ascii="Arial" w:hAnsi="Arial" w:cs="Arial"/>
          <w:lang w:val="es-ES"/>
        </w:rPr>
        <w:t xml:space="preserve"> </w:t>
      </w:r>
      <w:r w:rsidRPr="00B8657E">
        <w:rPr>
          <w:rFonts w:ascii="Arial" w:hAnsi="Arial" w:cs="Arial"/>
          <w:lang w:val="es-ES"/>
        </w:rPr>
        <w:t>l</w:t>
      </w:r>
      <w:r w:rsidRPr="00B8657E" w:rsidR="28F5D607">
        <w:rPr>
          <w:rFonts w:ascii="Arial" w:hAnsi="Arial" w:cs="Arial"/>
          <w:lang w:val="es-ES"/>
        </w:rPr>
        <w:t>a</w:t>
      </w:r>
      <w:r w:rsidRPr="00B8657E">
        <w:rPr>
          <w:rFonts w:ascii="Arial" w:hAnsi="Arial" w:cs="Arial"/>
          <w:lang w:val="es-ES"/>
        </w:rPr>
        <w:t xml:space="preserve"> </w:t>
      </w:r>
      <w:r w:rsidRPr="00B8657E" w:rsidR="28F5D607">
        <w:rPr>
          <w:rFonts w:ascii="Arial" w:hAnsi="Arial" w:cs="Arial"/>
        </w:rPr>
        <w:t>solución informática</w:t>
      </w:r>
      <w:r w:rsidRPr="00B8657E">
        <w:rPr>
          <w:rFonts w:ascii="Arial" w:hAnsi="Arial" w:cs="Arial"/>
          <w:lang w:val="es-ES"/>
        </w:rPr>
        <w:t>.</w:t>
      </w:r>
    </w:p>
    <w:p w:rsidRPr="00B8657E" w:rsidR="00F77344" w:rsidP="00456230" w:rsidRDefault="00F77344" w14:paraId="67123E43" w14:textId="77777777">
      <w:pPr>
        <w:spacing w:after="0"/>
        <w:rPr>
          <w:rFonts w:ascii="Arial" w:hAnsi="Arial" w:cs="Arial"/>
          <w:lang w:val="es-ES"/>
        </w:rPr>
      </w:pPr>
    </w:p>
    <w:p w:rsidRPr="00B8657E" w:rsidR="00F77344" w:rsidP="387B4121" w:rsidRDefault="0A07718A" w14:paraId="41EB84DB" w14:textId="0543E86B">
      <w:pPr>
        <w:spacing w:after="0" w:line="240" w:lineRule="auto"/>
        <w:rPr>
          <w:rFonts w:ascii="Arial" w:hAnsi="Arial" w:cs="Arial"/>
          <w:b/>
          <w:bCs/>
        </w:rPr>
      </w:pPr>
      <w:r w:rsidRPr="00B8657E">
        <w:rPr>
          <w:rFonts w:ascii="Arial" w:hAnsi="Arial" w:cs="Arial"/>
          <w:b/>
          <w:bCs/>
        </w:rPr>
        <w:t>Observación.</w:t>
      </w:r>
    </w:p>
    <w:p w:rsidRPr="00B8657E" w:rsidR="00F77344" w:rsidP="00456230" w:rsidRDefault="0A07718A" w14:paraId="03548A59" w14:textId="27D01437">
      <w:pPr>
        <w:autoSpaceDE w:val="0"/>
        <w:autoSpaceDN w:val="0"/>
        <w:adjustRightInd w:val="0"/>
        <w:spacing w:after="0" w:line="240" w:lineRule="auto"/>
        <w:jc w:val="both"/>
        <w:rPr>
          <w:rFonts w:ascii="Arial" w:hAnsi="Arial" w:cs="Arial"/>
          <w:lang w:val="es-ES"/>
        </w:rPr>
      </w:pPr>
      <w:r w:rsidRPr="00B8657E">
        <w:rPr>
          <w:rFonts w:ascii="Arial" w:hAnsi="Arial" w:cs="Arial"/>
          <w:lang w:val="es-ES"/>
        </w:rPr>
        <w:t xml:space="preserve">Los métodos de observación involucran a dos participantes, el </w:t>
      </w:r>
      <w:r w:rsidR="00534264">
        <w:rPr>
          <w:rFonts w:ascii="Arial" w:hAnsi="Arial" w:cs="Arial"/>
          <w:color w:val="E36C0A" w:themeColor="accent6" w:themeShade="BF"/>
          <w:lang w:val="es-ES"/>
        </w:rPr>
        <w:t>Desarrollador de Sistemas</w:t>
      </w:r>
      <w:r w:rsidR="4A89FC1C">
        <w:rPr>
          <w:rFonts w:ascii="Arial" w:hAnsi="Arial" w:cs="Arial"/>
          <w:color w:val="E36C0A" w:themeColor="accent6" w:themeShade="BF"/>
          <w:lang w:val="es-ES"/>
        </w:rPr>
        <w:t xml:space="preserve"> </w:t>
      </w:r>
      <w:r w:rsidRPr="00B8657E">
        <w:rPr>
          <w:rFonts w:ascii="Arial" w:hAnsi="Arial" w:cs="Arial"/>
          <w:lang w:val="es-ES"/>
        </w:rPr>
        <w:t xml:space="preserve">y el </w:t>
      </w:r>
      <w:r w:rsidRPr="00B8657E" w:rsidR="40E79157">
        <w:rPr>
          <w:rFonts w:ascii="Arial" w:hAnsi="Arial" w:cs="Arial"/>
          <w:lang w:val="es-MX"/>
        </w:rPr>
        <w:t xml:space="preserve">usuario </w:t>
      </w:r>
      <w:r w:rsidRPr="00B8657E" w:rsidR="2EEEB4E3">
        <w:rPr>
          <w:rFonts w:ascii="Arial" w:hAnsi="Arial" w:cs="Arial"/>
          <w:lang w:val="es-MX"/>
        </w:rPr>
        <w:t xml:space="preserve">de la </w:t>
      </w:r>
      <w:r w:rsidRPr="00B8657E" w:rsidR="2EEEB4E3">
        <w:rPr>
          <w:rFonts w:ascii="Arial" w:hAnsi="Arial" w:cs="Arial"/>
        </w:rPr>
        <w:t>solución informática</w:t>
      </w:r>
      <w:r w:rsidRPr="00B8657E">
        <w:rPr>
          <w:rFonts w:ascii="Arial" w:hAnsi="Arial" w:cs="Arial"/>
          <w:lang w:val="es-ES"/>
        </w:rPr>
        <w:t xml:space="preserve">: </w:t>
      </w:r>
    </w:p>
    <w:p w:rsidRPr="00B8657E" w:rsidR="00F77344" w:rsidP="00456230" w:rsidRDefault="00F77344" w14:paraId="5D4C2211" w14:textId="77777777">
      <w:pPr>
        <w:pStyle w:val="Prrafodelista"/>
        <w:autoSpaceDE w:val="0"/>
        <w:autoSpaceDN w:val="0"/>
        <w:adjustRightInd w:val="0"/>
        <w:spacing w:after="0" w:line="240" w:lineRule="auto"/>
        <w:ind w:left="360"/>
        <w:jc w:val="both"/>
        <w:rPr>
          <w:rFonts w:ascii="Arial" w:hAnsi="Arial" w:cs="Arial"/>
          <w:lang w:val="es-ES"/>
        </w:rPr>
      </w:pPr>
    </w:p>
    <w:p w:rsidRPr="00B8657E" w:rsidR="00F77344" w:rsidP="00456230" w:rsidRDefault="0A07718A" w14:paraId="4CC3C6AF" w14:textId="53280140">
      <w:pPr>
        <w:autoSpaceDE w:val="0"/>
        <w:autoSpaceDN w:val="0"/>
        <w:adjustRightInd w:val="0"/>
        <w:spacing w:after="0" w:line="240" w:lineRule="auto"/>
        <w:jc w:val="both"/>
        <w:rPr>
          <w:rFonts w:ascii="Arial" w:hAnsi="Arial" w:cs="Arial"/>
          <w:lang w:val="es-ES"/>
        </w:rPr>
      </w:pPr>
      <w:r w:rsidRPr="00B8657E">
        <w:rPr>
          <w:rFonts w:ascii="Arial" w:hAnsi="Arial" w:cs="Arial"/>
          <w:lang w:val="es-ES"/>
        </w:rPr>
        <w:t xml:space="preserve">El </w:t>
      </w:r>
      <w:r w:rsidR="00534264">
        <w:rPr>
          <w:rFonts w:ascii="Arial" w:hAnsi="Arial" w:cs="Arial"/>
          <w:color w:val="E36C0A" w:themeColor="accent6" w:themeShade="BF"/>
          <w:lang w:val="es-ES"/>
        </w:rPr>
        <w:t>Desarrollador de Sistemas</w:t>
      </w:r>
      <w:r w:rsidR="4A89FC1C">
        <w:rPr>
          <w:rFonts w:ascii="Arial" w:hAnsi="Arial" w:cs="Arial"/>
          <w:color w:val="E36C0A" w:themeColor="accent6" w:themeShade="BF"/>
          <w:lang w:val="es-ES"/>
        </w:rPr>
        <w:t xml:space="preserve"> </w:t>
      </w:r>
      <w:r w:rsidRPr="00B8657E">
        <w:rPr>
          <w:rFonts w:ascii="Arial" w:hAnsi="Arial" w:cs="Arial"/>
          <w:lang w:val="es-ES"/>
        </w:rPr>
        <w:t xml:space="preserve">observa al </w:t>
      </w:r>
      <w:r w:rsidRPr="00B8657E">
        <w:rPr>
          <w:rFonts w:ascii="Arial" w:hAnsi="Arial" w:cs="Arial"/>
          <w:lang w:val="es-MX"/>
        </w:rPr>
        <w:t>usuario</w:t>
      </w:r>
      <w:r w:rsidRPr="00B8657E">
        <w:rPr>
          <w:rFonts w:ascii="Arial" w:hAnsi="Arial" w:cs="Arial"/>
          <w:lang w:val="es-ES"/>
        </w:rPr>
        <w:t xml:space="preserve"> mientras trabaja y toma nota de las actividades que realiza cotidianamente en su trabajo. </w:t>
      </w:r>
      <w:r w:rsidRPr="00B8657E" w:rsidR="0CAAED09">
        <w:rPr>
          <w:rFonts w:ascii="Arial" w:hAnsi="Arial" w:cs="Arial"/>
          <w:lang w:val="es-ES"/>
        </w:rPr>
        <w:t>Esta técnica</w:t>
      </w:r>
      <w:r w:rsidRPr="00B8657E">
        <w:rPr>
          <w:rFonts w:ascii="Arial" w:hAnsi="Arial" w:cs="Arial"/>
          <w:lang w:val="es-ES"/>
        </w:rPr>
        <w:t xml:space="preserve"> permite observar lo que se hace actualmente en un determinado proceso y reconocer ciertos subprocesos que pueden automatizarse dentro de</w:t>
      </w:r>
      <w:r w:rsidRPr="00B8657E" w:rsidR="5DBC05CC">
        <w:rPr>
          <w:rFonts w:ascii="Arial" w:hAnsi="Arial" w:cs="Arial"/>
          <w:lang w:val="es-ES"/>
        </w:rPr>
        <w:t xml:space="preserve"> </w:t>
      </w:r>
      <w:r w:rsidRPr="00B8657E">
        <w:rPr>
          <w:rFonts w:ascii="Arial" w:hAnsi="Arial" w:cs="Arial"/>
          <w:lang w:val="es-ES"/>
        </w:rPr>
        <w:t>l</w:t>
      </w:r>
      <w:r w:rsidRPr="00B8657E" w:rsidR="5DBC05CC">
        <w:rPr>
          <w:rFonts w:ascii="Arial" w:hAnsi="Arial" w:cs="Arial"/>
          <w:lang w:val="es-ES"/>
        </w:rPr>
        <w:t>a</w:t>
      </w:r>
      <w:r w:rsidRPr="00B8657E">
        <w:rPr>
          <w:rFonts w:ascii="Arial" w:hAnsi="Arial" w:cs="Arial"/>
          <w:lang w:val="es-ES"/>
        </w:rPr>
        <w:t xml:space="preserve"> </w:t>
      </w:r>
      <w:r w:rsidRPr="00B8657E" w:rsidR="5DBC05CC">
        <w:rPr>
          <w:rFonts w:ascii="Arial" w:hAnsi="Arial" w:cs="Arial"/>
          <w:lang w:val="es-ES"/>
        </w:rPr>
        <w:t xml:space="preserve">solución </w:t>
      </w:r>
      <w:r w:rsidRPr="00B8657E" w:rsidR="4A89FC1C">
        <w:rPr>
          <w:rFonts w:ascii="Arial" w:hAnsi="Arial" w:cs="Arial"/>
          <w:lang w:val="es-ES"/>
        </w:rPr>
        <w:t>informátic</w:t>
      </w:r>
      <w:r w:rsidRPr="00B8657E" w:rsidR="5DBC05CC">
        <w:rPr>
          <w:rFonts w:ascii="Arial" w:hAnsi="Arial" w:cs="Arial"/>
          <w:lang w:val="es-ES"/>
        </w:rPr>
        <w:t>a</w:t>
      </w:r>
      <w:r w:rsidRPr="00B8657E">
        <w:rPr>
          <w:rFonts w:ascii="Arial" w:hAnsi="Arial" w:cs="Arial"/>
          <w:lang w:val="es-ES"/>
        </w:rPr>
        <w:t>, además es posible que se puedan plantear mejoras al proceso actual, reconocer formatos, documentos, proveedores, sistemas involucrados, etc.</w:t>
      </w:r>
    </w:p>
    <w:p w:rsidRPr="00B8657E" w:rsidR="00C35AA4" w:rsidP="00456230" w:rsidRDefault="00C35AA4" w14:paraId="375ADFA7" w14:textId="3442D8F1">
      <w:pPr>
        <w:autoSpaceDE w:val="0"/>
        <w:autoSpaceDN w:val="0"/>
        <w:adjustRightInd w:val="0"/>
        <w:spacing w:after="0" w:line="240" w:lineRule="auto"/>
        <w:jc w:val="both"/>
        <w:rPr>
          <w:rFonts w:ascii="Arial" w:hAnsi="Arial" w:cs="Arial"/>
          <w:lang w:val="es-ES"/>
        </w:rPr>
      </w:pPr>
    </w:p>
    <w:p w:rsidRPr="00B8657E" w:rsidR="00C35AA4" w:rsidP="387B4121" w:rsidRDefault="0CAAED09" w14:paraId="03897623" w14:textId="204B5550">
      <w:pPr>
        <w:autoSpaceDE w:val="0"/>
        <w:autoSpaceDN w:val="0"/>
        <w:adjustRightInd w:val="0"/>
        <w:spacing w:after="0" w:line="240" w:lineRule="auto"/>
        <w:jc w:val="both"/>
        <w:rPr>
          <w:rFonts w:ascii="Arial" w:hAnsi="Arial" w:cs="Arial"/>
          <w:b/>
          <w:bCs/>
          <w:lang w:val="es-ES"/>
        </w:rPr>
      </w:pPr>
      <w:r w:rsidRPr="00B8657E">
        <w:rPr>
          <w:rFonts w:ascii="Arial" w:hAnsi="Arial" w:cs="Arial"/>
          <w:b/>
          <w:bCs/>
          <w:lang w:val="es-ES"/>
        </w:rPr>
        <w:t>Análisis de documentación.</w:t>
      </w:r>
    </w:p>
    <w:p w:rsidRPr="00B8657E" w:rsidR="00C35AA4" w:rsidP="00456230" w:rsidRDefault="7082809D" w14:paraId="0514984E" w14:textId="6FB4257F">
      <w:pPr>
        <w:autoSpaceDE w:val="0"/>
        <w:autoSpaceDN w:val="0"/>
        <w:adjustRightInd w:val="0"/>
        <w:spacing w:after="0" w:line="240" w:lineRule="auto"/>
        <w:jc w:val="both"/>
        <w:rPr>
          <w:rFonts w:ascii="Arial" w:hAnsi="Arial" w:cs="Arial"/>
          <w:lang w:val="es-ES"/>
        </w:rPr>
      </w:pPr>
      <w:r w:rsidRPr="00B8657E">
        <w:rPr>
          <w:rFonts w:ascii="Arial" w:hAnsi="Arial" w:cs="Arial"/>
          <w:lang w:val="es-ES"/>
        </w:rPr>
        <w:t xml:space="preserve">Algunos requerimientos solicitados se basan en nuevas normas, políticas o regulaciones internas y/o externas, por lo que el </w:t>
      </w:r>
      <w:r w:rsidR="00534264">
        <w:rPr>
          <w:rFonts w:ascii="Arial" w:hAnsi="Arial" w:cs="Arial"/>
          <w:color w:val="E36C0A" w:themeColor="accent6" w:themeShade="BF"/>
          <w:lang w:val="es-ES"/>
        </w:rPr>
        <w:t>Desarrollador de Sistemas</w:t>
      </w:r>
      <w:r>
        <w:rPr>
          <w:rFonts w:ascii="Arial" w:hAnsi="Arial" w:cs="Arial"/>
          <w:color w:val="E36C0A" w:themeColor="accent6" w:themeShade="BF"/>
          <w:lang w:val="es-ES"/>
        </w:rPr>
        <w:t xml:space="preserve"> </w:t>
      </w:r>
      <w:r w:rsidRPr="00B8657E">
        <w:rPr>
          <w:rFonts w:ascii="Arial" w:hAnsi="Arial" w:cs="Arial"/>
          <w:lang w:val="es-ES"/>
        </w:rPr>
        <w:t>debe solicitar al usuario la documentación para ser analizada y complementar la historia de usuario.</w:t>
      </w:r>
    </w:p>
    <w:p w:rsidRPr="00B8657E" w:rsidR="00C35AA4" w:rsidP="387B4121" w:rsidRDefault="00C35AA4" w14:paraId="5B745086" w14:textId="77777777">
      <w:pPr>
        <w:autoSpaceDE w:val="0"/>
        <w:autoSpaceDN w:val="0"/>
        <w:adjustRightInd w:val="0"/>
        <w:spacing w:after="0" w:line="240" w:lineRule="auto"/>
        <w:ind w:left="360"/>
        <w:jc w:val="both"/>
        <w:rPr>
          <w:rFonts w:ascii="Arial" w:hAnsi="Arial" w:cs="Arial"/>
          <w:b/>
          <w:bCs/>
          <w:lang w:val="es-ES"/>
        </w:rPr>
      </w:pPr>
    </w:p>
    <w:p w:rsidRPr="00B8657E" w:rsidR="00F77344" w:rsidP="387B4121" w:rsidRDefault="0A07718A" w14:paraId="51328C94" w14:textId="27569D6E">
      <w:pPr>
        <w:spacing w:after="0" w:line="240" w:lineRule="auto"/>
        <w:rPr>
          <w:rFonts w:ascii="Arial" w:hAnsi="Arial" w:cs="Arial"/>
          <w:b/>
          <w:bCs/>
        </w:rPr>
      </w:pPr>
      <w:r w:rsidRPr="00B8657E">
        <w:rPr>
          <w:rFonts w:ascii="Arial" w:hAnsi="Arial" w:cs="Arial"/>
          <w:b/>
          <w:bCs/>
        </w:rPr>
        <w:t>Prototipos.</w:t>
      </w:r>
    </w:p>
    <w:p w:rsidRPr="00B8657E" w:rsidR="00570DA2" w:rsidP="00456230" w:rsidRDefault="7082809D" w14:paraId="40E243AD" w14:textId="75986E2C">
      <w:pPr>
        <w:spacing w:after="0" w:line="240" w:lineRule="auto"/>
        <w:jc w:val="both"/>
        <w:rPr>
          <w:rFonts w:ascii="Arial" w:hAnsi="Arial" w:cs="Arial"/>
          <w:lang w:val="es-ES"/>
        </w:rPr>
      </w:pPr>
      <w:r w:rsidRPr="00B8657E">
        <w:rPr>
          <w:rFonts w:ascii="Arial" w:hAnsi="Arial" w:cs="Arial"/>
          <w:lang w:val="es-ES"/>
        </w:rPr>
        <w:t>Esta técnica permite</w:t>
      </w:r>
      <w:r w:rsidRPr="00B8657E" w:rsidR="0BB256BC">
        <w:rPr>
          <w:rFonts w:ascii="Arial" w:hAnsi="Arial" w:cs="Arial"/>
          <w:lang w:val="es-ES"/>
        </w:rPr>
        <w:t xml:space="preserve"> al usuario </w:t>
      </w:r>
      <w:r w:rsidRPr="00B8657E">
        <w:rPr>
          <w:rFonts w:ascii="Arial" w:hAnsi="Arial" w:cs="Arial"/>
          <w:lang w:val="es-ES"/>
        </w:rPr>
        <w:t xml:space="preserve">visualizar o experimentar la solución informática propuesta para cumplir con sus requerimientos, </w:t>
      </w:r>
      <w:r w:rsidRPr="00B8657E" w:rsidR="0BB256BC">
        <w:rPr>
          <w:rFonts w:ascii="Arial" w:hAnsi="Arial" w:cs="Arial"/>
          <w:lang w:val="es-ES"/>
        </w:rPr>
        <w:t>esto le</w:t>
      </w:r>
      <w:r w:rsidRPr="00B8657E">
        <w:rPr>
          <w:rFonts w:ascii="Arial" w:hAnsi="Arial" w:cs="Arial"/>
          <w:lang w:val="es-ES"/>
        </w:rPr>
        <w:t xml:space="preserve"> permit</w:t>
      </w:r>
      <w:r w:rsidRPr="00B8657E" w:rsidR="0BB256BC">
        <w:rPr>
          <w:rFonts w:ascii="Arial" w:hAnsi="Arial" w:cs="Arial"/>
          <w:lang w:val="es-ES"/>
        </w:rPr>
        <w:t>irá</w:t>
      </w:r>
      <w:r w:rsidRPr="00B8657E">
        <w:rPr>
          <w:rFonts w:ascii="Arial" w:hAnsi="Arial" w:cs="Arial"/>
          <w:lang w:val="es-ES"/>
        </w:rPr>
        <w:t xml:space="preserve"> </w:t>
      </w:r>
      <w:r w:rsidRPr="00B8657E" w:rsidR="0BB256BC">
        <w:rPr>
          <w:rFonts w:ascii="Arial" w:hAnsi="Arial" w:cs="Arial"/>
          <w:lang w:val="es-ES"/>
        </w:rPr>
        <w:t xml:space="preserve">tener una idea más clara de la solución informática a desarrollar, logrando </w:t>
      </w:r>
      <w:r w:rsidRPr="00B8657E">
        <w:rPr>
          <w:rFonts w:ascii="Arial" w:hAnsi="Arial" w:cs="Arial"/>
          <w:lang w:val="es-ES"/>
        </w:rPr>
        <w:t>aclar</w:t>
      </w:r>
      <w:r w:rsidRPr="00B8657E" w:rsidR="0BB256BC">
        <w:rPr>
          <w:rFonts w:ascii="Arial" w:hAnsi="Arial" w:cs="Arial"/>
          <w:lang w:val="es-ES"/>
        </w:rPr>
        <w:t>a</w:t>
      </w:r>
      <w:r w:rsidRPr="00B8657E">
        <w:rPr>
          <w:rFonts w:ascii="Arial" w:hAnsi="Arial" w:cs="Arial"/>
          <w:lang w:val="es-ES"/>
        </w:rPr>
        <w:t xml:space="preserve">r </w:t>
      </w:r>
      <w:r w:rsidRPr="00B8657E" w:rsidR="0BB256BC">
        <w:rPr>
          <w:rFonts w:ascii="Arial" w:hAnsi="Arial" w:cs="Arial"/>
          <w:lang w:val="es-ES"/>
        </w:rPr>
        <w:t xml:space="preserve">o mejorar </w:t>
      </w:r>
      <w:r w:rsidRPr="00B8657E">
        <w:rPr>
          <w:rFonts w:ascii="Arial" w:hAnsi="Arial" w:cs="Arial"/>
          <w:lang w:val="es-ES"/>
        </w:rPr>
        <w:t>las especificaciones de requerimientos. Los prototipos puede ser una versión reducida o un conjunto de pantallas de la solución informática</w:t>
      </w:r>
      <w:r w:rsidRPr="00B8657E" w:rsidR="0BB256BC">
        <w:rPr>
          <w:rFonts w:ascii="Arial" w:hAnsi="Arial" w:cs="Arial"/>
          <w:lang w:val="es-ES"/>
        </w:rPr>
        <w:t>, no debe ser necesariamente funcional</w:t>
      </w:r>
      <w:r w:rsidRPr="00B8657E">
        <w:rPr>
          <w:rFonts w:ascii="Arial" w:hAnsi="Arial" w:cs="Arial"/>
          <w:lang w:val="es-ES"/>
        </w:rPr>
        <w:t>.</w:t>
      </w:r>
      <w:r w:rsidRPr="00B8657E" w:rsidR="0BB256BC">
        <w:rPr>
          <w:rFonts w:ascii="Arial" w:hAnsi="Arial" w:cs="Arial"/>
          <w:lang w:val="es-ES"/>
        </w:rPr>
        <w:t xml:space="preserve"> </w:t>
      </w:r>
    </w:p>
    <w:p w:rsidRPr="00B8657E" w:rsidR="00BC6F73" w:rsidP="00456230" w:rsidRDefault="00BC6F73" w14:paraId="2F828AA4" w14:textId="5D871CDF">
      <w:pPr>
        <w:spacing w:after="0" w:line="240" w:lineRule="auto"/>
        <w:jc w:val="both"/>
        <w:rPr>
          <w:rFonts w:ascii="Arial" w:hAnsi="Arial" w:cs="Arial"/>
          <w:lang w:val="es-ES"/>
        </w:rPr>
      </w:pPr>
    </w:p>
    <w:p w:rsidRPr="00B8657E" w:rsidR="00BC6F73" w:rsidP="387B4121" w:rsidRDefault="0BB256BC" w14:paraId="236B763F" w14:textId="1D68038B">
      <w:pPr>
        <w:spacing w:after="0" w:line="240" w:lineRule="auto"/>
        <w:jc w:val="both"/>
        <w:rPr>
          <w:rFonts w:ascii="Arial" w:hAnsi="Arial" w:cs="Arial"/>
          <w:b/>
          <w:bCs/>
          <w:lang w:val="es-ES"/>
        </w:rPr>
      </w:pPr>
      <w:r w:rsidRPr="00B8657E">
        <w:rPr>
          <w:rFonts w:ascii="Arial" w:hAnsi="Arial" w:cs="Arial"/>
          <w:b/>
          <w:bCs/>
          <w:lang w:val="es-ES"/>
        </w:rPr>
        <w:t>Historia de Usuario</w:t>
      </w:r>
    </w:p>
    <w:p w:rsidR="000D6E00" w:rsidP="00456230" w:rsidRDefault="0BB256BC" w14:paraId="339E46CF" w14:textId="548F47C6">
      <w:pPr>
        <w:spacing w:after="0" w:line="240" w:lineRule="auto"/>
        <w:jc w:val="both"/>
        <w:rPr>
          <w:rFonts w:ascii="Arial" w:hAnsi="Arial" w:cs="Arial"/>
          <w:lang w:val="es-ES"/>
        </w:rPr>
      </w:pPr>
      <w:r w:rsidRPr="00B8657E">
        <w:rPr>
          <w:rFonts w:ascii="Arial" w:hAnsi="Arial" w:cs="Arial"/>
          <w:lang w:val="es-ES"/>
        </w:rPr>
        <w:t xml:space="preserve">Una vez recopilada la información necesaria, se procede a la realización de la historia de usuario, la </w:t>
      </w:r>
      <w:r w:rsidRPr="00B8657E" w:rsidR="61697296">
        <w:rPr>
          <w:rFonts w:ascii="Arial" w:hAnsi="Arial" w:cs="Arial"/>
          <w:lang w:val="es-ES"/>
        </w:rPr>
        <w:t>cual</w:t>
      </w:r>
      <w:r w:rsidRPr="00B8657E">
        <w:rPr>
          <w:rFonts w:ascii="Arial" w:hAnsi="Arial" w:cs="Arial"/>
          <w:lang w:val="es-ES"/>
        </w:rPr>
        <w:t xml:space="preserve"> contiene el detalle de los requerimientos del usuario y la forma que </w:t>
      </w:r>
      <w:r w:rsidRPr="00B8657E" w:rsidR="2D62A132">
        <w:rPr>
          <w:rFonts w:ascii="Arial" w:hAnsi="Arial" w:cs="Arial"/>
          <w:lang w:val="es-ES"/>
        </w:rPr>
        <w:t>l</w:t>
      </w:r>
      <w:r w:rsidRPr="00B8657E">
        <w:rPr>
          <w:rFonts w:ascii="Arial" w:hAnsi="Arial" w:cs="Arial"/>
          <w:lang w:val="es-ES"/>
        </w:rPr>
        <w:t xml:space="preserve">a </w:t>
      </w:r>
      <w:r w:rsidRPr="00B8657E" w:rsidR="2D62A132">
        <w:rPr>
          <w:rFonts w:ascii="Arial" w:hAnsi="Arial" w:cs="Arial"/>
          <w:lang w:val="es-ES"/>
        </w:rPr>
        <w:t>solución</w:t>
      </w:r>
      <w:r w:rsidRPr="00B8657E">
        <w:rPr>
          <w:rFonts w:ascii="Arial" w:hAnsi="Arial" w:cs="Arial"/>
          <w:lang w:val="es-ES"/>
        </w:rPr>
        <w:t xml:space="preserve"> informática</w:t>
      </w:r>
      <w:r w:rsidRPr="00B8657E" w:rsidR="2D62A132">
        <w:rPr>
          <w:rFonts w:ascii="Arial" w:hAnsi="Arial" w:cs="Arial"/>
          <w:lang w:val="es-ES"/>
        </w:rPr>
        <w:t xml:space="preserve"> los solventará, el formato de este documento se encuentra en el </w:t>
      </w:r>
      <w:hyperlink w:history="1" w:anchor="_Historias_de_Usuario">
        <w:r w:rsidRPr="00B8657E" w:rsidR="001F6A63">
          <w:rPr>
            <w:rStyle w:val="Hipervnculo"/>
            <w:rFonts w:ascii="Arial" w:hAnsi="Arial" w:cs="Arial"/>
          </w:rPr>
          <w:t xml:space="preserve">Anexo </w:t>
        </w:r>
        <w:r w:rsidRPr="00B8657E" w:rsidR="5381E51B">
          <w:rPr>
            <w:rStyle w:val="Hipervnculo"/>
            <w:rFonts w:ascii="Arial" w:hAnsi="Arial" w:cs="Arial"/>
          </w:rPr>
          <w:t>#1</w:t>
        </w:r>
        <w:r w:rsidR="00AB1F67">
          <w:rPr>
            <w:rStyle w:val="Hipervnculo"/>
            <w:rFonts w:ascii="Arial" w:hAnsi="Arial" w:cs="Arial"/>
          </w:rPr>
          <w:t>3</w:t>
        </w:r>
      </w:hyperlink>
      <w:r w:rsidRPr="00B8657E">
        <w:rPr>
          <w:rStyle w:val="Hipervnculo"/>
          <w:rFonts w:ascii="Arial" w:hAnsi="Arial" w:cs="Arial"/>
        </w:rPr>
        <w:t>.</w:t>
      </w:r>
      <w:r w:rsidR="002B03B0">
        <w:rPr>
          <w:rFonts w:ascii="Arial" w:hAnsi="Arial" w:cs="Arial"/>
          <w:lang w:val="es-ES"/>
        </w:rPr>
        <w:t xml:space="preserve"> </w:t>
      </w:r>
      <w:r w:rsidRPr="00B8657E" w:rsidR="2D62A132">
        <w:rPr>
          <w:rFonts w:ascii="Arial" w:hAnsi="Arial" w:cs="Arial"/>
          <w:lang w:val="es-ES"/>
        </w:rPr>
        <w:t>Este documento podrá incluir al prototipo, referencias de documentos,</w:t>
      </w:r>
      <w:r w:rsidRPr="00B8657E" w:rsidR="3C3BB367">
        <w:rPr>
          <w:rFonts w:ascii="Arial" w:hAnsi="Arial" w:cs="Arial"/>
          <w:lang w:val="es-ES"/>
        </w:rPr>
        <w:t xml:space="preserve"> correos adjuntos,</w:t>
      </w:r>
      <w:r w:rsidRPr="00B8657E" w:rsidR="2D62A132">
        <w:rPr>
          <w:rFonts w:ascii="Arial" w:hAnsi="Arial" w:cs="Arial"/>
          <w:lang w:val="es-ES"/>
        </w:rPr>
        <w:t xml:space="preserve"> etc. Una vez finalizado el </w:t>
      </w:r>
      <w:r w:rsidR="00534264">
        <w:rPr>
          <w:rFonts w:ascii="Arial" w:hAnsi="Arial" w:cs="Arial"/>
          <w:color w:val="E36C0A" w:themeColor="accent6" w:themeShade="BF"/>
          <w:lang w:val="es-ES"/>
        </w:rPr>
        <w:t>Desarrollador de Sistemas</w:t>
      </w:r>
      <w:r w:rsidR="4A89FC1C">
        <w:rPr>
          <w:rFonts w:ascii="Arial" w:hAnsi="Arial" w:cs="Arial"/>
          <w:color w:val="E36C0A" w:themeColor="accent6" w:themeShade="BF"/>
          <w:lang w:val="es-ES"/>
        </w:rPr>
        <w:t xml:space="preserve"> </w:t>
      </w:r>
      <w:r w:rsidRPr="00B8657E" w:rsidR="2D62A132">
        <w:rPr>
          <w:rFonts w:ascii="Arial" w:hAnsi="Arial" w:cs="Arial"/>
          <w:lang w:val="es-ES"/>
        </w:rPr>
        <w:t xml:space="preserve">deberá </w:t>
      </w:r>
      <w:r w:rsidRPr="00B8657E" w:rsidR="3C3BB367">
        <w:rPr>
          <w:rFonts w:ascii="Arial" w:hAnsi="Arial" w:cs="Arial"/>
          <w:lang w:val="es-ES"/>
        </w:rPr>
        <w:t>gestionar</w:t>
      </w:r>
      <w:r w:rsidRPr="00B8657E" w:rsidR="2D62A132">
        <w:rPr>
          <w:rFonts w:ascii="Arial" w:hAnsi="Arial" w:cs="Arial"/>
          <w:lang w:val="es-ES"/>
        </w:rPr>
        <w:t xml:space="preserve"> la aprobación de este documento al </w:t>
      </w:r>
      <w:r w:rsidRPr="00B8657E" w:rsidR="4DB4CD68">
        <w:rPr>
          <w:rFonts w:ascii="Arial" w:hAnsi="Arial" w:cs="Arial"/>
          <w:lang w:val="es-ES"/>
        </w:rPr>
        <w:t>dueño del producto</w:t>
      </w:r>
      <w:r w:rsidRPr="00B8657E" w:rsidR="2D62A132">
        <w:rPr>
          <w:rFonts w:ascii="Arial" w:hAnsi="Arial" w:cs="Arial"/>
          <w:lang w:val="es-ES"/>
        </w:rPr>
        <w:t xml:space="preserve">. El usuario al firmar acepta y aprueba el inicio de la etapa de desarrollo. Este entregable es gestionado y custodiado por el </w:t>
      </w:r>
      <w:r w:rsidR="00534264">
        <w:rPr>
          <w:rFonts w:ascii="Arial" w:hAnsi="Arial" w:cs="Arial"/>
          <w:color w:val="E36C0A" w:themeColor="accent6" w:themeShade="BF"/>
          <w:lang w:val="es-ES"/>
        </w:rPr>
        <w:t>Desarrollador de Sistemas</w:t>
      </w:r>
      <w:r w:rsidRPr="00B8657E" w:rsidR="3C3BB367">
        <w:rPr>
          <w:rFonts w:ascii="Arial" w:hAnsi="Arial" w:cs="Arial"/>
          <w:lang w:val="es-ES"/>
        </w:rPr>
        <w:t xml:space="preserve">, si existiese una modificación se debe manejar un historial de versiones que deben ser autorizadas por el </w:t>
      </w:r>
      <w:r w:rsidRPr="00B8657E" w:rsidR="4DB4CD68">
        <w:rPr>
          <w:rFonts w:ascii="Arial" w:hAnsi="Arial" w:cs="Arial"/>
          <w:lang w:val="es-ES"/>
        </w:rPr>
        <w:t>dueño del producto</w:t>
      </w:r>
      <w:r w:rsidRPr="00B8657E" w:rsidR="00767F61">
        <w:rPr>
          <w:rFonts w:ascii="Arial" w:hAnsi="Arial" w:cs="Arial"/>
          <w:lang w:val="es-ES"/>
        </w:rPr>
        <w:t>.</w:t>
      </w:r>
    </w:p>
    <w:p w:rsidR="0003207D" w:rsidP="00456230" w:rsidRDefault="0003207D" w14:paraId="7CADBDE7" w14:textId="77777777">
      <w:pPr>
        <w:spacing w:after="0" w:line="240" w:lineRule="auto"/>
        <w:jc w:val="both"/>
        <w:rPr>
          <w:rFonts w:ascii="Arial" w:hAnsi="Arial" w:cs="Arial"/>
          <w:lang w:val="es-ES"/>
        </w:rPr>
      </w:pPr>
    </w:p>
    <w:p w:rsidR="0003207D" w:rsidP="00456230" w:rsidRDefault="0003207D" w14:paraId="58E60F89" w14:textId="77777777">
      <w:pPr>
        <w:spacing w:after="0" w:line="240" w:lineRule="auto"/>
        <w:jc w:val="both"/>
        <w:rPr>
          <w:rFonts w:ascii="Arial" w:hAnsi="Arial" w:cs="Arial"/>
          <w:lang w:val="es-ES"/>
        </w:rPr>
      </w:pPr>
    </w:p>
    <w:p w:rsidR="0003207D" w:rsidP="00456230" w:rsidRDefault="0003207D" w14:paraId="554F7E7D" w14:textId="77777777">
      <w:pPr>
        <w:spacing w:after="0" w:line="240" w:lineRule="auto"/>
        <w:jc w:val="both"/>
        <w:rPr>
          <w:rFonts w:ascii="Arial" w:hAnsi="Arial" w:cs="Arial"/>
          <w:lang w:val="es-ES"/>
        </w:rPr>
      </w:pPr>
    </w:p>
    <w:p w:rsidR="0003207D" w:rsidP="00456230" w:rsidRDefault="0003207D" w14:paraId="5FECF366" w14:textId="77777777">
      <w:pPr>
        <w:spacing w:after="0" w:line="240" w:lineRule="auto"/>
        <w:jc w:val="both"/>
        <w:rPr>
          <w:rFonts w:ascii="Arial" w:hAnsi="Arial" w:cs="Arial"/>
          <w:lang w:val="es-ES"/>
        </w:rPr>
      </w:pPr>
    </w:p>
    <w:p w:rsidR="0003207D" w:rsidP="00456230" w:rsidRDefault="0003207D" w14:paraId="4C8C9221" w14:textId="77777777">
      <w:pPr>
        <w:spacing w:after="0" w:line="240" w:lineRule="auto"/>
        <w:jc w:val="both"/>
        <w:rPr>
          <w:rFonts w:ascii="Arial" w:hAnsi="Arial" w:cs="Arial"/>
          <w:lang w:val="es-ES"/>
        </w:rPr>
      </w:pPr>
    </w:p>
    <w:p w:rsidR="0003207D" w:rsidP="00456230" w:rsidRDefault="0003207D" w14:paraId="09AE0523" w14:textId="77777777">
      <w:pPr>
        <w:spacing w:after="0" w:line="240" w:lineRule="auto"/>
        <w:jc w:val="both"/>
        <w:rPr>
          <w:rFonts w:ascii="Arial" w:hAnsi="Arial" w:cs="Arial"/>
          <w:lang w:val="es-ES"/>
        </w:rPr>
      </w:pPr>
    </w:p>
    <w:p w:rsidR="0003207D" w:rsidP="00456230" w:rsidRDefault="0003207D" w14:paraId="1CF48541" w14:textId="77777777">
      <w:pPr>
        <w:spacing w:after="0" w:line="240" w:lineRule="auto"/>
        <w:jc w:val="both"/>
        <w:rPr>
          <w:rFonts w:ascii="Arial" w:hAnsi="Arial" w:cs="Arial"/>
          <w:lang w:val="es-ES"/>
        </w:rPr>
      </w:pPr>
    </w:p>
    <w:p w:rsidR="0003207D" w:rsidP="00456230" w:rsidRDefault="0003207D" w14:paraId="3928427D" w14:textId="77777777">
      <w:pPr>
        <w:spacing w:after="0" w:line="240" w:lineRule="auto"/>
        <w:jc w:val="both"/>
        <w:rPr>
          <w:rFonts w:ascii="Arial" w:hAnsi="Arial" w:cs="Arial"/>
          <w:lang w:val="es-ES"/>
        </w:rPr>
      </w:pPr>
    </w:p>
    <w:p w:rsidR="0003207D" w:rsidP="00456230" w:rsidRDefault="0003207D" w14:paraId="0B871DEF" w14:textId="77777777">
      <w:pPr>
        <w:spacing w:after="0" w:line="240" w:lineRule="auto"/>
        <w:jc w:val="both"/>
        <w:rPr>
          <w:rFonts w:ascii="Arial" w:hAnsi="Arial" w:cs="Arial"/>
          <w:lang w:val="es-ES"/>
        </w:rPr>
      </w:pPr>
    </w:p>
    <w:p w:rsidR="0003207D" w:rsidP="00456230" w:rsidRDefault="0003207D" w14:paraId="05355F89" w14:textId="77777777">
      <w:pPr>
        <w:spacing w:after="0" w:line="240" w:lineRule="auto"/>
        <w:jc w:val="both"/>
        <w:rPr>
          <w:rFonts w:ascii="Arial" w:hAnsi="Arial" w:cs="Arial"/>
          <w:lang w:val="es-ES"/>
        </w:rPr>
      </w:pPr>
    </w:p>
    <w:p w:rsidR="0003207D" w:rsidP="00456230" w:rsidRDefault="0003207D" w14:paraId="59C89420" w14:textId="77777777">
      <w:pPr>
        <w:spacing w:after="0" w:line="240" w:lineRule="auto"/>
        <w:jc w:val="both"/>
        <w:rPr>
          <w:rFonts w:ascii="Arial" w:hAnsi="Arial" w:cs="Arial"/>
          <w:lang w:val="es-ES"/>
        </w:rPr>
      </w:pPr>
    </w:p>
    <w:p w:rsidR="0003207D" w:rsidP="00456230" w:rsidRDefault="0003207D" w14:paraId="4794359D" w14:textId="77777777">
      <w:pPr>
        <w:spacing w:after="0" w:line="240" w:lineRule="auto"/>
        <w:jc w:val="both"/>
        <w:rPr>
          <w:rFonts w:ascii="Arial" w:hAnsi="Arial" w:cs="Arial"/>
          <w:lang w:val="es-ES"/>
        </w:rPr>
      </w:pPr>
    </w:p>
    <w:p w:rsidR="0003207D" w:rsidP="00456230" w:rsidRDefault="0003207D" w14:paraId="38F46937" w14:textId="77777777">
      <w:pPr>
        <w:spacing w:after="0" w:line="240" w:lineRule="auto"/>
        <w:jc w:val="both"/>
        <w:rPr>
          <w:rFonts w:ascii="Arial" w:hAnsi="Arial" w:cs="Arial"/>
          <w:lang w:val="es-ES"/>
        </w:rPr>
      </w:pPr>
    </w:p>
    <w:p w:rsidR="0003207D" w:rsidP="00456230" w:rsidRDefault="0003207D" w14:paraId="100562B6" w14:textId="77777777">
      <w:pPr>
        <w:spacing w:after="0" w:line="240" w:lineRule="auto"/>
        <w:jc w:val="both"/>
        <w:rPr>
          <w:rFonts w:ascii="Arial" w:hAnsi="Arial" w:cs="Arial"/>
          <w:lang w:val="es-ES"/>
        </w:rPr>
      </w:pPr>
    </w:p>
    <w:p w:rsidR="00583249" w:rsidP="00456230" w:rsidRDefault="00583249" w14:paraId="77CA59CA" w14:textId="77777777">
      <w:pPr>
        <w:spacing w:after="0" w:line="240" w:lineRule="auto"/>
        <w:jc w:val="both"/>
        <w:rPr>
          <w:rFonts w:ascii="Arial" w:hAnsi="Arial" w:cs="Arial"/>
          <w:lang w:val="es-ES"/>
        </w:rPr>
      </w:pPr>
    </w:p>
    <w:p w:rsidR="00583249" w:rsidP="00456230" w:rsidRDefault="00583249" w14:paraId="26950A2E" w14:textId="77777777">
      <w:pPr>
        <w:spacing w:after="0" w:line="240" w:lineRule="auto"/>
        <w:jc w:val="both"/>
        <w:rPr>
          <w:rFonts w:ascii="Arial" w:hAnsi="Arial" w:cs="Arial"/>
          <w:lang w:val="es-ES"/>
        </w:rPr>
      </w:pPr>
    </w:p>
    <w:p w:rsidR="00583249" w:rsidP="00456230" w:rsidRDefault="00583249" w14:paraId="24F2208C" w14:textId="77777777">
      <w:pPr>
        <w:spacing w:after="0" w:line="240" w:lineRule="auto"/>
        <w:jc w:val="both"/>
        <w:rPr>
          <w:rFonts w:ascii="Arial" w:hAnsi="Arial" w:cs="Arial"/>
          <w:lang w:val="es-ES"/>
        </w:rPr>
      </w:pPr>
    </w:p>
    <w:p w:rsidR="00583249" w:rsidP="00456230" w:rsidRDefault="00583249" w14:paraId="1F1DAEC8" w14:textId="77777777">
      <w:pPr>
        <w:spacing w:after="0" w:line="240" w:lineRule="auto"/>
        <w:jc w:val="both"/>
        <w:rPr>
          <w:rFonts w:ascii="Arial" w:hAnsi="Arial" w:cs="Arial"/>
          <w:lang w:val="es-ES"/>
        </w:rPr>
      </w:pPr>
    </w:p>
    <w:p w:rsidR="00583249" w:rsidP="00456230" w:rsidRDefault="00583249" w14:paraId="7917816F" w14:textId="77777777">
      <w:pPr>
        <w:spacing w:after="0" w:line="240" w:lineRule="auto"/>
        <w:jc w:val="both"/>
        <w:rPr>
          <w:rFonts w:ascii="Arial" w:hAnsi="Arial" w:cs="Arial"/>
          <w:lang w:val="es-ES"/>
        </w:rPr>
      </w:pPr>
    </w:p>
    <w:p w:rsidR="00583249" w:rsidP="00456230" w:rsidRDefault="00583249" w14:paraId="06B67A66" w14:textId="77777777">
      <w:pPr>
        <w:spacing w:after="0" w:line="240" w:lineRule="auto"/>
        <w:jc w:val="both"/>
        <w:rPr>
          <w:rFonts w:ascii="Arial" w:hAnsi="Arial" w:cs="Arial"/>
          <w:lang w:val="es-ES"/>
        </w:rPr>
      </w:pPr>
    </w:p>
    <w:p w:rsidR="00583249" w:rsidP="00456230" w:rsidRDefault="00583249" w14:paraId="1EEBEA81" w14:textId="77777777">
      <w:pPr>
        <w:spacing w:after="0" w:line="240" w:lineRule="auto"/>
        <w:jc w:val="both"/>
        <w:rPr>
          <w:rFonts w:ascii="Arial" w:hAnsi="Arial" w:cs="Arial"/>
          <w:lang w:val="es-ES"/>
        </w:rPr>
      </w:pPr>
    </w:p>
    <w:p w:rsidR="00583249" w:rsidP="00456230" w:rsidRDefault="00583249" w14:paraId="40E39207" w14:textId="77777777">
      <w:pPr>
        <w:spacing w:after="0" w:line="240" w:lineRule="auto"/>
        <w:jc w:val="both"/>
        <w:rPr>
          <w:rFonts w:ascii="Arial" w:hAnsi="Arial" w:cs="Arial"/>
          <w:lang w:val="es-ES"/>
        </w:rPr>
      </w:pPr>
    </w:p>
    <w:p w:rsidR="00583249" w:rsidP="00456230" w:rsidRDefault="00583249" w14:paraId="60B5A8F0" w14:textId="77777777">
      <w:pPr>
        <w:spacing w:after="0" w:line="240" w:lineRule="auto"/>
        <w:jc w:val="both"/>
        <w:rPr>
          <w:rFonts w:ascii="Arial" w:hAnsi="Arial" w:cs="Arial"/>
          <w:lang w:val="es-ES"/>
        </w:rPr>
      </w:pPr>
    </w:p>
    <w:p w:rsidR="00583249" w:rsidP="00456230" w:rsidRDefault="00583249" w14:paraId="22330848" w14:textId="77777777">
      <w:pPr>
        <w:spacing w:after="0" w:line="240" w:lineRule="auto"/>
        <w:jc w:val="both"/>
        <w:rPr>
          <w:rFonts w:ascii="Arial" w:hAnsi="Arial" w:cs="Arial"/>
          <w:lang w:val="es-ES"/>
        </w:rPr>
      </w:pPr>
    </w:p>
    <w:p w:rsidR="00583249" w:rsidP="00456230" w:rsidRDefault="00583249" w14:paraId="73ACC97F" w14:textId="77777777">
      <w:pPr>
        <w:spacing w:after="0" w:line="240" w:lineRule="auto"/>
        <w:jc w:val="both"/>
        <w:rPr>
          <w:rFonts w:ascii="Arial" w:hAnsi="Arial" w:cs="Arial"/>
          <w:lang w:val="es-ES"/>
        </w:rPr>
      </w:pPr>
    </w:p>
    <w:p w:rsidR="0003207D" w:rsidP="00456230" w:rsidRDefault="0003207D" w14:paraId="79B47FA3" w14:textId="77777777">
      <w:pPr>
        <w:spacing w:after="0" w:line="240" w:lineRule="auto"/>
        <w:jc w:val="both"/>
        <w:rPr>
          <w:rFonts w:ascii="Arial" w:hAnsi="Arial" w:cs="Arial"/>
          <w:lang w:val="es-ES"/>
        </w:rPr>
      </w:pPr>
    </w:p>
    <w:p w:rsidR="0003207D" w:rsidP="00456230" w:rsidRDefault="0003207D" w14:paraId="4110DC8A" w14:textId="77777777">
      <w:pPr>
        <w:spacing w:after="0" w:line="240" w:lineRule="auto"/>
        <w:jc w:val="both"/>
        <w:rPr>
          <w:rFonts w:ascii="Arial" w:hAnsi="Arial" w:cs="Arial"/>
          <w:lang w:val="es-ES"/>
        </w:rPr>
      </w:pPr>
    </w:p>
    <w:p w:rsidR="0003207D" w:rsidP="00456230" w:rsidRDefault="0003207D" w14:paraId="0A1007D7" w14:textId="77777777">
      <w:pPr>
        <w:spacing w:after="0" w:line="240" w:lineRule="auto"/>
        <w:jc w:val="both"/>
        <w:rPr>
          <w:rFonts w:ascii="Arial" w:hAnsi="Arial" w:cs="Arial"/>
          <w:lang w:val="es-ES"/>
        </w:rPr>
      </w:pPr>
    </w:p>
    <w:p w:rsidR="0003207D" w:rsidP="00456230" w:rsidRDefault="0003207D" w14:paraId="0B25109B" w14:textId="77777777">
      <w:pPr>
        <w:spacing w:after="0" w:line="240" w:lineRule="auto"/>
        <w:jc w:val="both"/>
        <w:rPr>
          <w:rFonts w:ascii="Arial" w:hAnsi="Arial" w:cs="Arial"/>
          <w:lang w:val="es-ES"/>
        </w:rPr>
      </w:pPr>
    </w:p>
    <w:p w:rsidR="0003207D" w:rsidP="00456230" w:rsidRDefault="0003207D" w14:paraId="2106BDBB" w14:textId="77777777">
      <w:pPr>
        <w:spacing w:after="0" w:line="240" w:lineRule="auto"/>
        <w:jc w:val="both"/>
        <w:rPr>
          <w:rFonts w:ascii="Arial" w:hAnsi="Arial" w:cs="Arial"/>
          <w:lang w:val="es-ES"/>
        </w:rPr>
      </w:pPr>
    </w:p>
    <w:p w:rsidR="0003207D" w:rsidP="00456230" w:rsidRDefault="0003207D" w14:paraId="51642ACA" w14:textId="77777777">
      <w:pPr>
        <w:spacing w:after="0" w:line="240" w:lineRule="auto"/>
        <w:jc w:val="both"/>
        <w:rPr>
          <w:rFonts w:ascii="Arial" w:hAnsi="Arial" w:cs="Arial"/>
          <w:lang w:val="es-ES"/>
        </w:rPr>
      </w:pPr>
    </w:p>
    <w:p w:rsidR="0003207D" w:rsidP="00456230" w:rsidRDefault="0003207D" w14:paraId="4F4D5219" w14:textId="77777777">
      <w:pPr>
        <w:spacing w:after="0" w:line="240" w:lineRule="auto"/>
        <w:jc w:val="both"/>
        <w:rPr>
          <w:rFonts w:ascii="Arial" w:hAnsi="Arial" w:cs="Arial"/>
          <w:lang w:val="es-ES"/>
        </w:rPr>
      </w:pPr>
    </w:p>
    <w:p w:rsidRPr="005E345A" w:rsidR="0003207D" w:rsidP="00456230" w:rsidRDefault="0003207D" w14:paraId="19EEA3E0" w14:textId="77777777">
      <w:pPr>
        <w:spacing w:after="0" w:line="240" w:lineRule="auto"/>
        <w:jc w:val="both"/>
        <w:rPr>
          <w:rFonts w:ascii="Arial" w:hAnsi="Arial" w:cs="Arial"/>
          <w:lang w:val="es-ES"/>
        </w:rPr>
      </w:pPr>
    </w:p>
    <w:p w:rsidRPr="005E345A" w:rsidR="00F77344" w:rsidP="4410C228" w:rsidRDefault="1B16A4F2" w14:paraId="0EEF158A" w14:textId="1CCDA2B0">
      <w:pPr>
        <w:pStyle w:val="Ttulo2"/>
        <w:rPr>
          <w:rFonts w:ascii="Arial" w:hAnsi="Arial" w:eastAsia="Arial" w:cs="Arial"/>
          <w:color w:val="000000" w:themeColor="text1"/>
          <w:sz w:val="22"/>
          <w:szCs w:val="22"/>
        </w:rPr>
      </w:pPr>
      <w:bookmarkStart w:name="_Toc331525252" w:id="515"/>
      <w:bookmarkStart w:name="_Toc371580354" w:id="516"/>
      <w:bookmarkStart w:name="_Toc371582757" w:id="517"/>
      <w:bookmarkStart w:name="_Toc371590957" w:id="518"/>
      <w:bookmarkStart w:name="_Toc371591171" w:id="519"/>
      <w:bookmarkStart w:name="_Toc59610483" w:id="520"/>
      <w:bookmarkStart w:name="_Toc404117020" w:id="521"/>
      <w:bookmarkStart w:name="_ANEXO_#3:_Herramientas" w:id="522"/>
      <w:bookmarkStart w:name="_Toc2021836789" w:id="523"/>
      <w:bookmarkStart w:name="_Toc163723228" w:id="524"/>
      <w:bookmarkStart w:name="_Toc1900330548" w:id="525"/>
      <w:bookmarkStart w:name="_Toc783206547" w:id="526"/>
      <w:bookmarkStart w:name="_Toc1652357147" w:id="527"/>
      <w:bookmarkStart w:name="_Toc165286678" w:id="528"/>
      <w:bookmarkStart w:name="_Toc1425526562" w:id="529"/>
      <w:bookmarkStart w:name="Anexo3" w:id="530"/>
      <w:r w:rsidRPr="5E3F4570">
        <w:rPr>
          <w:rFonts w:ascii="Arial" w:hAnsi="Arial" w:eastAsia="Arial" w:cs="Arial"/>
          <w:color w:val="000000" w:themeColor="text1"/>
          <w:sz w:val="22"/>
          <w:szCs w:val="22"/>
        </w:rPr>
        <w:t xml:space="preserve">ANEXO </w:t>
      </w:r>
      <w:r w:rsidRPr="5E3F4570" w:rsidR="2880ABAA">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2</w:t>
      </w:r>
      <w:r w:rsidRPr="5E3F4570" w:rsidR="2880ABAA">
        <w:rPr>
          <w:rFonts w:ascii="Arial" w:hAnsi="Arial" w:eastAsia="Arial" w:cs="Arial"/>
          <w:color w:val="000000" w:themeColor="text1"/>
          <w:sz w:val="22"/>
          <w:szCs w:val="22"/>
        </w:rPr>
        <w:t xml:space="preserve">: </w:t>
      </w:r>
      <w:r w:rsidRPr="5E3F4570" w:rsidR="18C9468A">
        <w:rPr>
          <w:rFonts w:ascii="Arial" w:hAnsi="Arial" w:eastAsia="Arial" w:cs="Arial"/>
          <w:color w:val="000000" w:themeColor="text1"/>
          <w:sz w:val="22"/>
          <w:szCs w:val="22"/>
        </w:rPr>
        <w:t xml:space="preserve">Herramientas de </w:t>
      </w:r>
      <w:bookmarkEnd w:id="515"/>
      <w:bookmarkEnd w:id="516"/>
      <w:bookmarkEnd w:id="517"/>
      <w:bookmarkEnd w:id="518"/>
      <w:bookmarkEnd w:id="519"/>
      <w:r w:rsidRPr="5E3F4570" w:rsidR="0B63EB7F">
        <w:rPr>
          <w:rFonts w:ascii="Arial" w:hAnsi="Arial" w:eastAsia="Arial" w:cs="Arial"/>
          <w:color w:val="000000" w:themeColor="text1"/>
          <w:sz w:val="22"/>
          <w:szCs w:val="22"/>
        </w:rPr>
        <w:t>diseño</w:t>
      </w:r>
      <w:bookmarkEnd w:id="520"/>
      <w:bookmarkEnd w:id="521"/>
      <w:bookmarkEnd w:id="522"/>
      <w:bookmarkEnd w:id="523"/>
      <w:bookmarkEnd w:id="524"/>
      <w:bookmarkEnd w:id="525"/>
      <w:bookmarkEnd w:id="526"/>
      <w:bookmarkEnd w:id="527"/>
      <w:bookmarkEnd w:id="528"/>
      <w:bookmarkEnd w:id="529"/>
    </w:p>
    <w:bookmarkEnd w:id="530"/>
    <w:p w:rsidRPr="005E345A" w:rsidR="006B1C16" w:rsidP="00456230" w:rsidRDefault="006B1C16" w14:paraId="1893DA2E" w14:textId="77777777">
      <w:pPr>
        <w:spacing w:after="0"/>
        <w:jc w:val="both"/>
        <w:rPr>
          <w:rFonts w:ascii="Arial" w:hAnsi="Arial" w:cs="Arial"/>
        </w:rPr>
      </w:pPr>
    </w:p>
    <w:p w:rsidRPr="005E345A" w:rsidR="00F77344" w:rsidP="387B4121" w:rsidRDefault="0A07718A" w14:paraId="191AB403" w14:textId="04FD8371">
      <w:pPr>
        <w:spacing w:after="0" w:line="240" w:lineRule="auto"/>
        <w:rPr>
          <w:rFonts w:ascii="Arial" w:hAnsi="Arial" w:eastAsia="Times New Roman" w:cs="Arial"/>
          <w:b/>
          <w:bCs/>
          <w:lang w:val="es-MX" w:eastAsia="es-MX"/>
        </w:rPr>
      </w:pPr>
      <w:bookmarkStart w:name="_Toc163883277" w:id="531"/>
      <w:bookmarkStart w:name="_Toc163983061" w:id="532"/>
      <w:r w:rsidRPr="005E345A">
        <w:rPr>
          <w:rFonts w:ascii="Arial" w:hAnsi="Arial" w:eastAsia="Times New Roman" w:cs="Arial"/>
          <w:b/>
          <w:bCs/>
          <w:lang w:val="es-MX" w:eastAsia="es-MX"/>
        </w:rPr>
        <w:t>Di</w:t>
      </w:r>
      <w:r w:rsidRPr="005E345A" w:rsidR="5DE76305">
        <w:rPr>
          <w:rFonts w:ascii="Arial" w:hAnsi="Arial" w:eastAsia="Times New Roman" w:cs="Arial"/>
          <w:b/>
          <w:bCs/>
          <w:lang w:val="es-MX" w:eastAsia="es-MX"/>
        </w:rPr>
        <w:t>seño</w:t>
      </w:r>
      <w:r w:rsidRPr="005E345A">
        <w:rPr>
          <w:rFonts w:ascii="Arial" w:hAnsi="Arial" w:eastAsia="Times New Roman" w:cs="Arial"/>
          <w:b/>
          <w:bCs/>
          <w:lang w:val="es-MX" w:eastAsia="es-MX"/>
        </w:rPr>
        <w:t xml:space="preserve"> </w:t>
      </w:r>
      <w:r w:rsidRPr="005E345A" w:rsidR="5DE76305">
        <w:rPr>
          <w:rFonts w:ascii="Arial" w:hAnsi="Arial" w:eastAsia="Times New Roman" w:cs="Arial"/>
          <w:b/>
          <w:bCs/>
          <w:lang w:val="es-MX" w:eastAsia="es-MX"/>
        </w:rPr>
        <w:t xml:space="preserve">entidad </w:t>
      </w:r>
      <w:r w:rsidRPr="005E345A">
        <w:rPr>
          <w:rFonts w:ascii="Arial" w:hAnsi="Arial" w:eastAsia="Times New Roman" w:cs="Arial"/>
          <w:b/>
          <w:bCs/>
          <w:lang w:val="es-MX" w:eastAsia="es-MX"/>
        </w:rPr>
        <w:t xml:space="preserve">– </w:t>
      </w:r>
      <w:bookmarkEnd w:id="531"/>
      <w:bookmarkEnd w:id="532"/>
      <w:r w:rsidRPr="005E345A" w:rsidR="5DE76305">
        <w:rPr>
          <w:rFonts w:ascii="Arial" w:hAnsi="Arial" w:eastAsia="Times New Roman" w:cs="Arial"/>
          <w:b/>
          <w:bCs/>
          <w:lang w:val="es-MX" w:eastAsia="es-MX"/>
        </w:rPr>
        <w:t>relación (modelo lógico)</w:t>
      </w:r>
    </w:p>
    <w:p w:rsidRPr="005E345A" w:rsidR="006B1C16" w:rsidP="387B4121" w:rsidRDefault="006B1C16" w14:paraId="2EF732F8" w14:textId="77777777">
      <w:pPr>
        <w:spacing w:after="0" w:line="240" w:lineRule="auto"/>
        <w:rPr>
          <w:rFonts w:ascii="Arial" w:hAnsi="Arial" w:eastAsia="Times New Roman" w:cs="Arial"/>
          <w:b/>
          <w:bCs/>
          <w:lang w:val="es-MX" w:eastAsia="es-MX"/>
        </w:rPr>
      </w:pPr>
    </w:p>
    <w:p w:rsidRPr="005E345A" w:rsidR="00F77344" w:rsidP="387B4121" w:rsidRDefault="5DE76305" w14:paraId="3078A6D1" w14:textId="6FB604CD">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El diseño</w:t>
      </w:r>
      <w:r w:rsidRPr="005E345A" w:rsidR="0A07718A">
        <w:rPr>
          <w:rFonts w:ascii="Arial" w:hAnsi="Arial" w:cs="Arial"/>
          <w:sz w:val="22"/>
          <w:szCs w:val="22"/>
          <w:lang w:val="es-ES"/>
        </w:rPr>
        <w:t xml:space="preserve"> </w:t>
      </w:r>
      <w:r w:rsidRPr="005E345A">
        <w:rPr>
          <w:rFonts w:ascii="Arial" w:hAnsi="Arial" w:cs="Arial"/>
          <w:sz w:val="22"/>
          <w:szCs w:val="22"/>
          <w:lang w:val="es-ES"/>
        </w:rPr>
        <w:t xml:space="preserve">entidad </w:t>
      </w:r>
      <w:r w:rsidRPr="005E345A" w:rsidR="0A07718A">
        <w:rPr>
          <w:rFonts w:ascii="Arial" w:hAnsi="Arial" w:cs="Arial"/>
          <w:sz w:val="22"/>
          <w:szCs w:val="22"/>
          <w:lang w:val="es-ES"/>
        </w:rPr>
        <w:t xml:space="preserve">– </w:t>
      </w:r>
      <w:r w:rsidRPr="005E345A">
        <w:rPr>
          <w:rFonts w:ascii="Arial" w:hAnsi="Arial" w:cs="Arial"/>
          <w:sz w:val="22"/>
          <w:szCs w:val="22"/>
          <w:lang w:val="es-ES"/>
        </w:rPr>
        <w:t xml:space="preserve">relación </w:t>
      </w:r>
      <w:r w:rsidRPr="005E345A" w:rsidR="0A07718A">
        <w:rPr>
          <w:rFonts w:ascii="Arial" w:hAnsi="Arial" w:cs="Arial"/>
          <w:sz w:val="22"/>
          <w:szCs w:val="22"/>
          <w:lang w:val="es-ES"/>
        </w:rPr>
        <w:t xml:space="preserve">(ER) </w:t>
      </w:r>
      <w:r w:rsidRPr="005E345A">
        <w:rPr>
          <w:rFonts w:ascii="Arial" w:hAnsi="Arial" w:cs="Arial"/>
          <w:sz w:val="22"/>
          <w:szCs w:val="22"/>
          <w:lang w:val="es-ES"/>
        </w:rPr>
        <w:t xml:space="preserve">es </w:t>
      </w:r>
      <w:r w:rsidRPr="005E345A" w:rsidR="0A07718A">
        <w:rPr>
          <w:rFonts w:ascii="Arial" w:hAnsi="Arial" w:cs="Arial"/>
          <w:sz w:val="22"/>
          <w:szCs w:val="22"/>
          <w:lang w:val="es-ES"/>
        </w:rPr>
        <w:t>una herramienta que permite describir de forma abstracta cómo se representan los datos de un</w:t>
      </w:r>
      <w:r w:rsidRPr="005E345A" w:rsidR="2EEEB4E3">
        <w:rPr>
          <w:rFonts w:ascii="Arial" w:hAnsi="Arial" w:cs="Arial"/>
          <w:sz w:val="22"/>
          <w:szCs w:val="22"/>
          <w:lang w:val="es-ES"/>
        </w:rPr>
        <w:t>a</w:t>
      </w:r>
      <w:r w:rsidRPr="005E345A" w:rsidR="0A07718A">
        <w:rPr>
          <w:rFonts w:ascii="Arial" w:hAnsi="Arial" w:cs="Arial"/>
          <w:sz w:val="22"/>
          <w:szCs w:val="22"/>
          <w:lang w:val="es-ES"/>
        </w:rPr>
        <w:t xml:space="preserve"> </w:t>
      </w:r>
      <w:r w:rsidRPr="005E345A" w:rsidR="2EEEB4E3">
        <w:rPr>
          <w:rFonts w:ascii="Arial" w:hAnsi="Arial" w:cs="Arial"/>
          <w:sz w:val="22"/>
          <w:szCs w:val="22"/>
        </w:rPr>
        <w:t>solución informática</w:t>
      </w:r>
      <w:r w:rsidRPr="005E345A" w:rsidR="2EEEB4E3">
        <w:rPr>
          <w:rFonts w:ascii="Arial" w:hAnsi="Arial" w:cs="Arial"/>
          <w:sz w:val="22"/>
          <w:szCs w:val="22"/>
          <w:lang w:val="es-ES"/>
        </w:rPr>
        <w:t xml:space="preserve"> </w:t>
      </w:r>
      <w:r w:rsidRPr="005E345A" w:rsidR="0A07718A">
        <w:rPr>
          <w:rFonts w:ascii="Arial" w:hAnsi="Arial" w:cs="Arial"/>
          <w:sz w:val="22"/>
          <w:szCs w:val="22"/>
          <w:lang w:val="es-ES"/>
        </w:rPr>
        <w:t xml:space="preserve">de información. </w:t>
      </w:r>
      <w:r w:rsidRPr="005E345A">
        <w:rPr>
          <w:rFonts w:ascii="Arial" w:hAnsi="Arial" w:cs="Arial"/>
          <w:sz w:val="22"/>
          <w:szCs w:val="22"/>
          <w:lang w:val="es-ES"/>
        </w:rPr>
        <w:t xml:space="preserve">Este </w:t>
      </w:r>
      <w:r w:rsidRPr="005E345A">
        <w:rPr>
          <w:rFonts w:ascii="Arial" w:hAnsi="Arial" w:cs="Arial"/>
          <w:sz w:val="22"/>
          <w:szCs w:val="22"/>
          <w:lang w:val="es-ES"/>
        </w:rPr>
        <w:t xml:space="preserve">diseño </w:t>
      </w:r>
      <w:r w:rsidRPr="005E345A" w:rsidR="0A07718A">
        <w:rPr>
          <w:rFonts w:ascii="Arial" w:hAnsi="Arial" w:cs="Arial"/>
          <w:sz w:val="22"/>
          <w:szCs w:val="22"/>
          <w:lang w:val="es-ES"/>
        </w:rPr>
        <w:t xml:space="preserve">expresa entidades relevantes para </w:t>
      </w:r>
      <w:r w:rsidRPr="005E345A" w:rsidR="2EEEB4E3">
        <w:rPr>
          <w:rFonts w:ascii="Arial" w:hAnsi="Arial" w:cs="Arial"/>
          <w:sz w:val="22"/>
          <w:szCs w:val="22"/>
          <w:lang w:val="es-ES"/>
        </w:rPr>
        <w:t xml:space="preserve">una </w:t>
      </w:r>
      <w:r w:rsidRPr="005E345A" w:rsidR="2EEEB4E3">
        <w:rPr>
          <w:rFonts w:ascii="Arial" w:hAnsi="Arial" w:cs="Arial"/>
          <w:sz w:val="22"/>
          <w:szCs w:val="22"/>
        </w:rPr>
        <w:t>solución informática</w:t>
      </w:r>
      <w:r w:rsidRPr="005E345A" w:rsidR="2EEEB4E3">
        <w:rPr>
          <w:rFonts w:ascii="Arial" w:hAnsi="Arial" w:cs="Arial"/>
          <w:sz w:val="22"/>
          <w:szCs w:val="22"/>
          <w:lang w:val="es-ES"/>
        </w:rPr>
        <w:t xml:space="preserve"> </w:t>
      </w:r>
      <w:r w:rsidRPr="005E345A" w:rsidR="0A07718A">
        <w:rPr>
          <w:rFonts w:ascii="Arial" w:hAnsi="Arial" w:cs="Arial"/>
          <w:sz w:val="22"/>
          <w:szCs w:val="22"/>
          <w:lang w:val="es-ES"/>
        </w:rPr>
        <w:t>de información, sus interrelaciones y propiedades.</w:t>
      </w:r>
    </w:p>
    <w:p w:rsidRPr="005E345A" w:rsidR="00F77344" w:rsidP="387B4121" w:rsidRDefault="0A07718A" w14:paraId="1FA45D98" w14:textId="2F0C4C00">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 xml:space="preserve">Mediante </w:t>
      </w:r>
      <w:r w:rsidRPr="005E345A" w:rsidR="5DE76305">
        <w:rPr>
          <w:rFonts w:ascii="Arial" w:hAnsi="Arial" w:cs="Arial"/>
          <w:sz w:val="22"/>
          <w:szCs w:val="22"/>
          <w:lang w:val="es-ES"/>
        </w:rPr>
        <w:t>e</w:t>
      </w:r>
      <w:r w:rsidRPr="005E345A">
        <w:rPr>
          <w:rFonts w:ascii="Arial" w:hAnsi="Arial" w:cs="Arial"/>
          <w:sz w:val="22"/>
          <w:szCs w:val="22"/>
          <w:lang w:val="es-ES"/>
        </w:rPr>
        <w:t xml:space="preserve">l </w:t>
      </w:r>
      <w:r w:rsidRPr="005E345A" w:rsidR="5DE76305">
        <w:rPr>
          <w:rFonts w:ascii="Arial" w:hAnsi="Arial" w:cs="Arial"/>
          <w:sz w:val="22"/>
          <w:szCs w:val="22"/>
          <w:lang w:val="es-ES"/>
        </w:rPr>
        <w:t xml:space="preserve">diseño </w:t>
      </w:r>
      <w:r w:rsidRPr="005E345A">
        <w:rPr>
          <w:rFonts w:ascii="Arial" w:hAnsi="Arial" w:cs="Arial"/>
          <w:sz w:val="22"/>
          <w:szCs w:val="22"/>
          <w:lang w:val="es-ES"/>
        </w:rPr>
        <w:t>ER se pretende visualizar los objetos que pertenecen a la base de datos como entidades, las cuales tienen unos atributos y se vinculan mediante relaciones.</w:t>
      </w:r>
    </w:p>
    <w:p w:rsidRPr="005E345A" w:rsidR="006B1C16" w:rsidP="387B4121" w:rsidRDefault="006B1C16" w14:paraId="4E6466C3" w14:textId="77777777">
      <w:pPr>
        <w:pStyle w:val="NormalWeb"/>
        <w:spacing w:before="0" w:beforeAutospacing="0" w:after="0" w:afterAutospacing="0"/>
        <w:jc w:val="both"/>
        <w:rPr>
          <w:rFonts w:ascii="Arial" w:hAnsi="Arial" w:cs="Arial"/>
          <w:sz w:val="22"/>
          <w:szCs w:val="22"/>
          <w:lang w:val="es-ES"/>
        </w:rPr>
      </w:pPr>
    </w:p>
    <w:p w:rsidRPr="005E345A" w:rsidR="00F77344" w:rsidP="387B4121" w:rsidRDefault="0A07718A" w14:paraId="7FA7567F" w14:textId="2D4F1597">
      <w:pPr>
        <w:pStyle w:val="NormalWeb"/>
        <w:spacing w:before="0" w:beforeAutospacing="0" w:after="0" w:afterAutospacing="0"/>
        <w:jc w:val="both"/>
        <w:rPr>
          <w:rFonts w:ascii="Arial" w:hAnsi="Arial" w:cs="Arial"/>
          <w:sz w:val="22"/>
          <w:szCs w:val="22"/>
          <w:lang w:val="es-ES"/>
        </w:rPr>
      </w:pPr>
      <w:r w:rsidRPr="005E345A">
        <w:rPr>
          <w:rFonts w:ascii="Arial" w:hAnsi="Arial" w:cs="Arial"/>
          <w:b/>
          <w:bCs/>
          <w:sz w:val="22"/>
          <w:szCs w:val="22"/>
          <w:lang w:val="es-ES"/>
        </w:rPr>
        <w:t>Entidades:</w:t>
      </w:r>
      <w:r w:rsidRPr="005E345A">
        <w:rPr>
          <w:rFonts w:ascii="Arial" w:hAnsi="Arial" w:cs="Arial"/>
          <w:sz w:val="22"/>
          <w:szCs w:val="22"/>
          <w:lang w:val="es-ES"/>
        </w:rPr>
        <w:t xml:space="preserve"> Una entidad es cualquier "objeto" discreto sobre el que se tiene información. Se representa mediante un rectángulo o "caja" etiquetada en su interior mediante un nombre. Ejemplos de entidades habituales en l</w:t>
      </w:r>
      <w:r w:rsidRPr="005E345A" w:rsidR="07E1DE79">
        <w:rPr>
          <w:rFonts w:ascii="Arial" w:hAnsi="Arial" w:cs="Arial"/>
          <w:sz w:val="22"/>
          <w:szCs w:val="22"/>
          <w:lang w:val="es-ES"/>
        </w:rPr>
        <w:t>a</w:t>
      </w:r>
      <w:r w:rsidRPr="005E345A">
        <w:rPr>
          <w:rFonts w:ascii="Arial" w:hAnsi="Arial" w:cs="Arial"/>
          <w:sz w:val="22"/>
          <w:szCs w:val="22"/>
          <w:lang w:val="es-ES"/>
        </w:rPr>
        <w:t xml:space="preserve">s </w:t>
      </w:r>
      <w:r w:rsidRPr="005E345A" w:rsidR="07E1DE79">
        <w:rPr>
          <w:rFonts w:ascii="Arial" w:hAnsi="Arial" w:cs="Arial"/>
          <w:sz w:val="22"/>
          <w:szCs w:val="22"/>
        </w:rPr>
        <w:t>soluciones informáticas</w:t>
      </w:r>
      <w:r w:rsidRPr="005E345A">
        <w:rPr>
          <w:rFonts w:ascii="Arial" w:hAnsi="Arial" w:cs="Arial"/>
          <w:sz w:val="22"/>
          <w:szCs w:val="22"/>
          <w:lang w:val="es-ES"/>
        </w:rPr>
        <w:t xml:space="preserve"> son: factura, persona, empleado, etc.</w:t>
      </w:r>
    </w:p>
    <w:p w:rsidRPr="005E345A" w:rsidR="00F77344" w:rsidP="00456230" w:rsidRDefault="00F77344" w14:paraId="51AE54E0" w14:textId="77777777">
      <w:pPr>
        <w:spacing w:after="0" w:line="360" w:lineRule="auto"/>
        <w:ind w:left="1418"/>
        <w:jc w:val="right"/>
        <w:rPr>
          <w:rFonts w:ascii="Arial" w:hAnsi="Arial" w:cs="Arial"/>
        </w:rPr>
      </w:pPr>
      <w:r w:rsidRPr="005E345A">
        <w:rPr>
          <w:rFonts w:ascii="Arial" w:hAnsi="Arial" w:cs="Arial"/>
          <w:b/>
          <w:noProof/>
          <w:lang w:eastAsia="es-EC"/>
        </w:rPr>
        <mc:AlternateContent>
          <mc:Choice Requires="wps">
            <w:drawing>
              <wp:anchor distT="0" distB="0" distL="114300" distR="114300" simplePos="0" relativeHeight="251658242" behindDoc="0" locked="0" layoutInCell="1" allowOverlap="1" wp14:anchorId="3278AD9B" wp14:editId="5AA8EAD3">
                <wp:simplePos x="0" y="0"/>
                <wp:positionH relativeFrom="column">
                  <wp:posOffset>2268220</wp:posOffset>
                </wp:positionH>
                <wp:positionV relativeFrom="paragraph">
                  <wp:posOffset>180340</wp:posOffset>
                </wp:positionV>
                <wp:extent cx="1257300" cy="332105"/>
                <wp:effectExtent l="0" t="0" r="19050" b="10795"/>
                <wp:wrapSquare wrapText="bothSides"/>
                <wp:docPr id="9"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32105"/>
                        </a:xfrm>
                        <a:prstGeom prst="rect">
                          <a:avLst/>
                        </a:prstGeom>
                        <a:solidFill>
                          <a:srgbClr val="FFFFFF"/>
                        </a:solidFill>
                        <a:ln w="9525">
                          <a:solidFill>
                            <a:srgbClr val="000000"/>
                          </a:solidFill>
                          <a:miter lim="800000"/>
                          <a:headEnd/>
                          <a:tailEnd/>
                        </a:ln>
                      </wps:spPr>
                      <wps:txbx>
                        <w:txbxContent>
                          <w:p w:rsidRPr="005332EC" w:rsidR="00F63229" w:rsidP="00F77344" w:rsidRDefault="00F63229" w14:paraId="54AC1FDA" w14:textId="77777777">
                            <w:pPr>
                              <w:jc w:val="center"/>
                              <w:rPr>
                                <w:rFonts w:ascii="Arial" w:hAnsi="Arial" w:cs="Arial"/>
                                <w:lang w:val="es-MX"/>
                              </w:rPr>
                            </w:pPr>
                            <w:r>
                              <w:rPr>
                                <w:rFonts w:ascii="Arial" w:hAnsi="Arial" w:cs="Arial"/>
                                <w:lang w:val="es-MX"/>
                              </w:rPr>
                              <w:t>Empleado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9831F61">
              <v:rect id="Rectángulo 9" style="position:absolute;left:0;text-align:left;margin-left:178.6pt;margin-top:14.2pt;width:99pt;height:26.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3278A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">
                <v:textbox>
                  <w:txbxContent>
                    <w:p w:rsidRPr="005332EC" w:rsidR="00F63229" w:rsidP="00F77344" w:rsidRDefault="00F63229" w14:paraId="4FF1622F" w14:textId="77777777">
                      <w:pPr>
                        <w:jc w:val="center"/>
                        <w:rPr>
                          <w:rFonts w:ascii="Arial" w:hAnsi="Arial" w:cs="Arial"/>
                          <w:lang w:val="es-MX"/>
                        </w:rPr>
                      </w:pPr>
                      <w:r>
                        <w:rPr>
                          <w:rFonts w:ascii="Arial" w:hAnsi="Arial" w:cs="Arial"/>
                          <w:lang w:val="es-MX"/>
                        </w:rPr>
                        <w:t>Empleado</w:t>
                      </w:r>
                    </w:p>
                  </w:txbxContent>
                </v:textbox>
                <w10:wrap type="square"/>
              </v:rect>
            </w:pict>
          </mc:Fallback>
        </mc:AlternateContent>
      </w:r>
    </w:p>
    <w:p w:rsidRPr="005E345A" w:rsidR="00F77344" w:rsidP="00456230" w:rsidRDefault="00F77344" w14:paraId="27FAF044" w14:textId="77777777">
      <w:pPr>
        <w:pStyle w:val="Descripcin"/>
        <w:spacing w:after="0"/>
        <w:jc w:val="right"/>
        <w:rPr>
          <w:rFonts w:ascii="Arial" w:hAnsi="Arial" w:cs="Arial"/>
          <w:sz w:val="22"/>
          <w:szCs w:val="22"/>
        </w:rPr>
      </w:pPr>
    </w:p>
    <w:p w:rsidRPr="005E345A" w:rsidR="00F77344" w:rsidP="00456230" w:rsidRDefault="00F77344" w14:paraId="60E020D7" w14:textId="77777777">
      <w:pPr>
        <w:pStyle w:val="Descripcin"/>
        <w:spacing w:after="0"/>
        <w:jc w:val="center"/>
        <w:rPr>
          <w:rFonts w:ascii="Arial" w:hAnsi="Arial" w:cs="Arial"/>
          <w:sz w:val="22"/>
          <w:szCs w:val="22"/>
          <w:lang w:val="es-ES"/>
        </w:rPr>
      </w:pPr>
    </w:p>
    <w:p w:rsidRPr="005E345A" w:rsidR="006B1C16" w:rsidP="387B4121" w:rsidRDefault="006B1C16" w14:paraId="7DA24BDD" w14:textId="77777777">
      <w:pPr>
        <w:pStyle w:val="NormalWeb"/>
        <w:spacing w:before="0" w:beforeAutospacing="0" w:after="0" w:afterAutospacing="0"/>
        <w:jc w:val="both"/>
        <w:rPr>
          <w:rFonts w:ascii="Arial" w:hAnsi="Arial" w:cs="Arial"/>
          <w:sz w:val="22"/>
          <w:szCs w:val="22"/>
          <w:lang w:val="es-ES"/>
        </w:rPr>
      </w:pPr>
    </w:p>
    <w:p w:rsidRPr="005E345A" w:rsidR="00F77344" w:rsidP="387B4121" w:rsidRDefault="0A07718A" w14:paraId="1158C488" w14:textId="7CC71CA1">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 xml:space="preserve">Cada ejemplar de una entidad se denomina instancia. Por ejemplo, Tesorería y Contabilidad pueden ser dos instancias distintas de la entidad "departamento". Las instancias no se representan en el diagrama. No obstante, se pueden documentar aparte porque son útiles para inicializar la </w:t>
      </w:r>
      <w:hyperlink w:tooltip="Base de datos" w:history="1" r:id="rId42">
        <w:r w:rsidRPr="005E345A">
          <w:rPr>
            <w:rFonts w:ascii="Arial" w:hAnsi="Arial" w:cs="Arial"/>
            <w:sz w:val="22"/>
            <w:szCs w:val="22"/>
            <w:lang w:val="es-ES"/>
          </w:rPr>
          <w:t>base de datos</w:t>
        </w:r>
      </w:hyperlink>
      <w:r w:rsidRPr="005E345A">
        <w:rPr>
          <w:rFonts w:ascii="Arial" w:hAnsi="Arial" w:cs="Arial"/>
          <w:sz w:val="22"/>
          <w:szCs w:val="22"/>
          <w:lang w:val="es-ES"/>
        </w:rPr>
        <w:t xml:space="preserve"> resultante. </w:t>
      </w:r>
    </w:p>
    <w:p w:rsidRPr="005E345A" w:rsidR="006B1C16" w:rsidP="387B4121" w:rsidRDefault="006B1C16" w14:paraId="3CE9E420" w14:textId="77777777">
      <w:pPr>
        <w:pStyle w:val="NormalWeb"/>
        <w:spacing w:before="0" w:beforeAutospacing="0" w:after="0" w:afterAutospacing="0"/>
        <w:jc w:val="both"/>
        <w:rPr>
          <w:rFonts w:ascii="Arial" w:hAnsi="Arial" w:cs="Arial"/>
          <w:b/>
          <w:bCs/>
          <w:sz w:val="22"/>
          <w:szCs w:val="22"/>
          <w:lang w:val="es-ES"/>
        </w:rPr>
      </w:pPr>
    </w:p>
    <w:p w:rsidRPr="005E345A" w:rsidR="00F77344" w:rsidP="387B4121" w:rsidRDefault="0A07718A" w14:paraId="15784284" w14:textId="56455565">
      <w:pPr>
        <w:pStyle w:val="NormalWeb"/>
        <w:spacing w:before="0" w:beforeAutospacing="0" w:after="0" w:afterAutospacing="0"/>
        <w:jc w:val="both"/>
        <w:rPr>
          <w:rFonts w:ascii="Arial" w:hAnsi="Arial" w:cs="Arial"/>
          <w:sz w:val="22"/>
          <w:szCs w:val="22"/>
          <w:lang w:val="es-ES"/>
        </w:rPr>
      </w:pPr>
      <w:r w:rsidRPr="005E345A">
        <w:rPr>
          <w:rFonts w:ascii="Arial" w:hAnsi="Arial" w:cs="Arial"/>
          <w:b/>
          <w:bCs/>
          <w:sz w:val="22"/>
          <w:szCs w:val="22"/>
          <w:lang w:val="es-ES"/>
        </w:rPr>
        <w:t>Relaciones:</w:t>
      </w:r>
      <w:r w:rsidRPr="005E345A">
        <w:rPr>
          <w:rFonts w:ascii="Arial" w:hAnsi="Arial" w:cs="Arial"/>
          <w:sz w:val="22"/>
          <w:szCs w:val="22"/>
          <w:lang w:val="es-ES"/>
        </w:rPr>
        <w:t xml:space="preserve"> Una relación describe cierta interdependencia (de cualquier tipo) entre entidades. Se representa mediante un rombo etiquetado en su interior mediante un verbo. Además, dicho rombo debe unirse mediante líneas con las entidades que relaciona (es decir, los rectángulos).</w:t>
      </w:r>
    </w:p>
    <w:p w:rsidRPr="005E345A" w:rsidR="00F77344" w:rsidP="387B4121" w:rsidRDefault="00F77344" w14:paraId="419C82C4" w14:textId="77777777">
      <w:pPr>
        <w:pStyle w:val="NormalWeb"/>
        <w:spacing w:before="0" w:beforeAutospacing="0" w:after="0" w:afterAutospacing="0"/>
        <w:jc w:val="center"/>
        <w:rPr>
          <w:rFonts w:ascii="Arial" w:hAnsi="Arial" w:cs="Arial"/>
          <w:sz w:val="22"/>
          <w:szCs w:val="22"/>
          <w:lang w:val="es-ES"/>
        </w:rPr>
      </w:pPr>
      <w:r w:rsidRPr="005E345A">
        <w:rPr>
          <w:rFonts w:ascii="Arial" w:hAnsi="Arial" w:cs="Arial"/>
          <w:noProof/>
          <w:sz w:val="22"/>
          <w:szCs w:val="22"/>
        </w:rPr>
        <mc:AlternateContent>
          <mc:Choice Requires="wps">
            <w:drawing>
              <wp:inline distT="0" distB="0" distL="0" distR="0" wp14:anchorId="1D45807D" wp14:editId="0E5EFB1A">
                <wp:extent cx="1095375" cy="571500"/>
                <wp:effectExtent l="19050" t="19050" r="47625" b="38100"/>
                <wp:docPr id="10" name="Romb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71500"/>
                        </a:xfrm>
                        <a:prstGeom prst="diamond">
                          <a:avLst/>
                        </a:prstGeom>
                        <a:solidFill>
                          <a:srgbClr val="FFFFFF"/>
                        </a:solidFill>
                        <a:ln w="9525">
                          <a:solidFill>
                            <a:srgbClr val="000000"/>
                          </a:solidFill>
                          <a:miter lim="800000"/>
                          <a:headEnd/>
                          <a:tailEnd/>
                        </a:ln>
                      </wps:spPr>
                      <wps:txbx>
                        <w:txbxContent>
                          <w:p w:rsidRPr="005332EC" w:rsidR="00F63229" w:rsidP="00F77344" w:rsidRDefault="00F63229" w14:paraId="69F862FA" w14:textId="77777777">
                            <w:pPr>
                              <w:rPr>
                                <w:rFonts w:ascii="Arial" w:hAnsi="Arial" w:cs="Arial"/>
                                <w:lang w:val="es-MX"/>
                              </w:rPr>
                            </w:pPr>
                            <w:r>
                              <w:rPr>
                                <w:rFonts w:ascii="Arial" w:hAnsi="Arial" w:cs="Arial"/>
                                <w:lang w:val="es-MX"/>
                              </w:rPr>
                              <w:t>Tiene</w:t>
                            </w:r>
                          </w:p>
                        </w:txbxContent>
                      </wps:txbx>
                      <wps:bodyPr rot="0" vert="horz" wrap="square" lIns="91440" tIns="45720" rIns="91440" bIns="45720" anchor="t" anchorCtr="0" upright="1">
                        <a:noAutofit/>
                      </wps:bodyPr>
                    </wps:wsp>
                  </a:graphicData>
                </a:graphic>
              </wp:inline>
            </w:drawing>
          </mc:Choice>
          <mc:Fallback>
            <w:pict w14:anchorId="2D343299">
              <v:shapetype id="_x0000_t4" coordsize="21600,21600" o:spt="4" path="m10800,l,10800,10800,21600,21600,10800xe" w14:anchorId="1D45807D">
                <v:stroke joinstyle="miter"/>
                <v:path textboxrect="5400,5400,16200,16200" gradientshapeok="t" o:connecttype="rect"/>
              </v:shapetype>
              <v:shape id="Rombo 10" style="width:86.25pt;height:45pt;visibility:visible;mso-wrap-style:square;mso-left-percent:-10001;mso-top-percent:-10001;mso-position-horizontal:absolute;mso-position-horizontal-relative:char;mso-position-vertical:absolute;mso-position-vertical-relative:line;mso-left-percent:-10001;mso-top-percent:-10001;v-text-anchor:top" o:spid="_x0000_s1027" type="#_x0000_t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">
                <v:textbox>
                  <w:txbxContent>
                    <w:p w:rsidRPr="005332EC" w:rsidR="00F63229" w:rsidP="00F77344" w:rsidRDefault="00F63229" w14:paraId="7F455EDA" w14:textId="77777777">
                      <w:pPr>
                        <w:rPr>
                          <w:rFonts w:ascii="Arial" w:hAnsi="Arial" w:cs="Arial"/>
                          <w:lang w:val="es-MX"/>
                        </w:rPr>
                      </w:pPr>
                      <w:r>
                        <w:rPr>
                          <w:rFonts w:ascii="Arial" w:hAnsi="Arial" w:cs="Arial"/>
                          <w:lang w:val="es-MX"/>
                        </w:rPr>
                        <w:t>Tiene</w:t>
                      </w:r>
                    </w:p>
                  </w:txbxContent>
                </v:textbox>
                <w10:anchorlock/>
              </v:shape>
            </w:pict>
          </mc:Fallback>
        </mc:AlternateContent>
      </w:r>
    </w:p>
    <w:p w:rsidRPr="005E345A" w:rsidR="00F77344" w:rsidP="387B4121" w:rsidRDefault="0A07718A" w14:paraId="2C51779D" w14:textId="7777777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Una relación no tiene sentido sin las entidades que relaciona. Algunos ejemplos son: una persona (entidad) trabaja (relación) para un departamento (entidad).</w:t>
      </w:r>
    </w:p>
    <w:p w:rsidRPr="005E345A" w:rsidR="006B1C16" w:rsidP="387B4121" w:rsidRDefault="006B1C16" w14:paraId="2AAD4B09" w14:textId="77777777">
      <w:pPr>
        <w:pStyle w:val="NormalWeb"/>
        <w:spacing w:before="0" w:beforeAutospacing="0" w:after="0" w:afterAutospacing="0"/>
        <w:jc w:val="both"/>
        <w:rPr>
          <w:rFonts w:ascii="Arial" w:hAnsi="Arial" w:cs="Arial"/>
          <w:b/>
          <w:bCs/>
          <w:sz w:val="22"/>
          <w:szCs w:val="22"/>
          <w:lang w:val="es-ES"/>
        </w:rPr>
      </w:pPr>
    </w:p>
    <w:p w:rsidRPr="005E345A" w:rsidR="00F77344" w:rsidP="387B4121" w:rsidRDefault="0A07718A" w14:paraId="4C6696C7" w14:textId="73E170B2">
      <w:pPr>
        <w:pStyle w:val="NormalWeb"/>
        <w:spacing w:before="0" w:beforeAutospacing="0" w:after="0" w:afterAutospacing="0"/>
        <w:jc w:val="both"/>
        <w:rPr>
          <w:rFonts w:ascii="Arial" w:hAnsi="Arial" w:cs="Arial"/>
          <w:sz w:val="22"/>
          <w:szCs w:val="22"/>
          <w:lang w:val="es-ES"/>
        </w:rPr>
      </w:pPr>
      <w:r w:rsidRPr="005E345A">
        <w:rPr>
          <w:rFonts w:ascii="Arial" w:hAnsi="Arial" w:cs="Arial"/>
          <w:b/>
          <w:bCs/>
          <w:sz w:val="22"/>
          <w:szCs w:val="22"/>
          <w:lang w:val="es-ES"/>
        </w:rPr>
        <w:t>Atributos:</w:t>
      </w:r>
      <w:r w:rsidRPr="005E345A">
        <w:rPr>
          <w:rFonts w:ascii="Arial" w:hAnsi="Arial" w:cs="Arial"/>
          <w:sz w:val="22"/>
          <w:szCs w:val="22"/>
          <w:lang w:val="es-ES"/>
        </w:rPr>
        <w:t xml:space="preserve"> Los atributos son propiedades relevantes propias de una entidad y sólo una. Se representan mediante un círculo o elipse etiquetado mediante un nombre en su interior. Cuando un atributo es identificativo de la entidad se suele subrayar dicha etiqueta.</w:t>
      </w:r>
    </w:p>
    <w:p w:rsidRPr="005E345A" w:rsidR="00F77344" w:rsidP="387B4121" w:rsidRDefault="00F77344" w14:paraId="16B33AD8" w14:textId="3D18FD51">
      <w:pPr>
        <w:spacing w:after="0" w:line="360" w:lineRule="auto"/>
        <w:ind w:left="1418"/>
        <w:jc w:val="center"/>
        <w:rPr>
          <w:rFonts w:ascii="Arial" w:hAnsi="Arial" w:cs="Arial"/>
          <w:b/>
          <w:bCs/>
        </w:rPr>
      </w:pPr>
      <w:r w:rsidRPr="005E345A">
        <w:rPr>
          <w:rFonts w:ascii="Arial" w:hAnsi="Arial" w:cs="Arial"/>
          <w:b/>
          <w:noProof/>
          <w:lang w:eastAsia="es-EC"/>
        </w:rPr>
        <mc:AlternateContent>
          <mc:Choice Requires="wps">
            <w:drawing>
              <wp:anchor distT="0" distB="0" distL="114300" distR="114300" simplePos="0" relativeHeight="251658243" behindDoc="0" locked="0" layoutInCell="1" allowOverlap="1" wp14:anchorId="6CD3D70E" wp14:editId="44D75E19">
                <wp:simplePos x="0" y="0"/>
                <wp:positionH relativeFrom="column">
                  <wp:posOffset>2272665</wp:posOffset>
                </wp:positionH>
                <wp:positionV relativeFrom="paragraph">
                  <wp:posOffset>80010</wp:posOffset>
                </wp:positionV>
                <wp:extent cx="1085850" cy="457200"/>
                <wp:effectExtent l="0" t="0" r="19050" b="19050"/>
                <wp:wrapSquare wrapText="bothSides"/>
                <wp:docPr id="1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57200"/>
                        </a:xfrm>
                        <a:prstGeom prst="ellipse">
                          <a:avLst/>
                        </a:prstGeom>
                        <a:solidFill>
                          <a:srgbClr val="FFFFFF"/>
                        </a:solidFill>
                        <a:ln w="9525">
                          <a:solidFill>
                            <a:srgbClr val="000000"/>
                          </a:solidFill>
                          <a:round/>
                          <a:headEnd/>
                          <a:tailEnd/>
                        </a:ln>
                      </wps:spPr>
                      <wps:txbx>
                        <w:txbxContent>
                          <w:p w:rsidRPr="005332EC" w:rsidR="00F63229" w:rsidP="00F77344" w:rsidRDefault="00F63229" w14:paraId="287252A2" w14:textId="77777777">
                            <w:pPr>
                              <w:jc w:val="center"/>
                              <w:rPr>
                                <w:rFonts w:ascii="Arial" w:hAnsi="Arial" w:cs="Arial"/>
                                <w:lang w:val="es-MX"/>
                              </w:rPr>
                            </w:pPr>
                            <w:r w:rsidRPr="005332EC">
                              <w:rPr>
                                <w:rFonts w:ascii="Arial" w:hAnsi="Arial" w:cs="Arial"/>
                                <w:lang w:val="es-MX"/>
                              </w:rPr>
                              <w:t>Nombre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F676F5">
              <v:oval id="Elipse 11" style="position:absolute;left:0;text-align:left;margin-left:178.95pt;margin-top:6.3pt;width:85.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w14:anchorId="6CD3D7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">
                <v:textbox>
                  <w:txbxContent>
                    <w:p w:rsidRPr="005332EC" w:rsidR="00F63229" w:rsidP="00F77344" w:rsidRDefault="00F63229" w14:paraId="67D95E88" w14:textId="77777777">
                      <w:pPr>
                        <w:jc w:val="center"/>
                        <w:rPr>
                          <w:rFonts w:ascii="Arial" w:hAnsi="Arial" w:cs="Arial"/>
                          <w:lang w:val="es-MX"/>
                        </w:rPr>
                      </w:pPr>
                      <w:r w:rsidRPr="005332EC">
                        <w:rPr>
                          <w:rFonts w:ascii="Arial" w:hAnsi="Arial" w:cs="Arial"/>
                          <w:lang w:val="es-MX"/>
                        </w:rPr>
                        <w:t>Nombre</w:t>
                      </w:r>
                    </w:p>
                  </w:txbxContent>
                </v:textbox>
                <w10:wrap type="square"/>
              </v:oval>
            </w:pict>
          </mc:Fallback>
        </mc:AlternateContent>
      </w:r>
    </w:p>
    <w:p w:rsidRPr="005E345A" w:rsidR="00F77344" w:rsidP="387B4121" w:rsidRDefault="0A07718A" w14:paraId="74E52F2E" w14:textId="7777777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 xml:space="preserve"> </w:t>
      </w:r>
    </w:p>
    <w:p w:rsidRPr="005E345A" w:rsidR="005F70F7" w:rsidP="387B4121" w:rsidRDefault="005F70F7" w14:paraId="58D7CC10" w14:textId="77777777">
      <w:pPr>
        <w:pStyle w:val="NormalWeb"/>
        <w:spacing w:before="0" w:beforeAutospacing="0" w:after="0" w:afterAutospacing="0"/>
        <w:jc w:val="both"/>
        <w:rPr>
          <w:rFonts w:ascii="Arial" w:hAnsi="Arial" w:cs="Arial"/>
          <w:sz w:val="22"/>
          <w:szCs w:val="22"/>
          <w:lang w:val="es-ES"/>
        </w:rPr>
      </w:pPr>
    </w:p>
    <w:p w:rsidRPr="005E345A" w:rsidR="00F77344" w:rsidP="387B4121" w:rsidRDefault="0A07718A" w14:paraId="174FF931" w14:textId="2E038A2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Por motivos de legibilidad, los atributos no suelen representarse en un diagrama entidad-relación, sino que se describen textualmente en otros documentos adjuntos.</w:t>
      </w:r>
    </w:p>
    <w:p w:rsidRPr="005E345A" w:rsidR="00F77344" w:rsidP="387B4121" w:rsidRDefault="0A07718A" w14:paraId="72177B7A" w14:textId="7777777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Los atributos describen información útil sobre las entidades. En particular, los atributos identificativos son aquellos que permiten diferenciar a una instancia de la entidad de otra distinta. Por ejemplo, el atributo identificativo que distingue a un empleado de otro es su número de cédula.</w:t>
      </w:r>
    </w:p>
    <w:p w:rsidRPr="005E345A" w:rsidR="00F77344" w:rsidP="387B4121" w:rsidRDefault="0A07718A" w14:paraId="09E8FDBF" w14:textId="7777777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Ejemplos de atributos de la entidad "persona":</w:t>
      </w:r>
    </w:p>
    <w:p w:rsidRPr="005E345A" w:rsidR="00F77344" w:rsidP="00FB5E7A" w:rsidRDefault="0A07718A" w14:paraId="4A5B36C4"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Número de cédula (identificativo)</w:t>
      </w:r>
    </w:p>
    <w:p w:rsidRPr="005E345A" w:rsidR="00F77344" w:rsidP="00FB5E7A" w:rsidRDefault="0A07718A" w14:paraId="2850E7C1"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Nombre</w:t>
      </w:r>
    </w:p>
    <w:p w:rsidRPr="005E345A" w:rsidR="00F77344" w:rsidP="00FB5E7A" w:rsidRDefault="0A07718A" w14:paraId="42D795D4"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Apellidos </w:t>
      </w:r>
    </w:p>
    <w:p w:rsidRPr="005E345A" w:rsidR="00F77344" w:rsidP="00FB5E7A" w:rsidRDefault="0A07718A" w14:paraId="639BC120"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Dirección</w:t>
      </w:r>
    </w:p>
    <w:p w:rsidRPr="005E345A" w:rsidR="00F77344" w:rsidP="00FB5E7A" w:rsidRDefault="0A07718A" w14:paraId="694CE408"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Código postal </w:t>
      </w:r>
    </w:p>
    <w:p w:rsidRPr="005E345A" w:rsidR="006B1C16" w:rsidP="387B4121" w:rsidRDefault="006B1C16" w14:paraId="6FB0CB12" w14:textId="77777777">
      <w:pPr>
        <w:spacing w:after="0"/>
        <w:rPr>
          <w:rFonts w:ascii="Arial" w:hAnsi="Arial" w:cs="Arial"/>
          <w:b/>
          <w:bCs/>
        </w:rPr>
      </w:pPr>
    </w:p>
    <w:p w:rsidRPr="005E345A" w:rsidR="00F77344" w:rsidP="387B4121" w:rsidRDefault="0A07718A" w14:paraId="45D4E6F7" w14:textId="5524612C">
      <w:pPr>
        <w:spacing w:after="0"/>
        <w:rPr>
          <w:rFonts w:ascii="Arial" w:hAnsi="Arial" w:cs="Arial"/>
          <w:b/>
          <w:bCs/>
        </w:rPr>
      </w:pPr>
      <w:r w:rsidRPr="005E345A">
        <w:rPr>
          <w:rFonts w:ascii="Arial" w:hAnsi="Arial" w:cs="Arial"/>
          <w:b/>
          <w:bCs/>
        </w:rPr>
        <w:t>Entidades Fuertes y Débiles:</w:t>
      </w:r>
    </w:p>
    <w:p w:rsidRPr="005E345A" w:rsidR="00F77344" w:rsidP="387B4121" w:rsidRDefault="0A07718A" w14:paraId="13AD6654" w14:textId="77777777">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Cuando una entidad participa en una relación puede adquirir un papel fuerte o débil. Una entidad débil es aquella que no puede existir sin participar en la relación, es decir, aquella que no puede ser unívocamente identificada solamente por sus atributos. Una entidad fuerte es aquella que si puede ser identificada unívocamente. En los casos en que se requiera, se puede dar que una entidad fuerte "preste" algunos de sus atributos a una entidad débil para que, esta última, se pueda identificar.</w:t>
      </w:r>
    </w:p>
    <w:p w:rsidRPr="005E345A" w:rsidR="006B1C16" w:rsidP="007F47A5" w:rsidRDefault="0A07718A" w14:paraId="6CBE8865" w14:textId="257DE7B0">
      <w:pPr>
        <w:pStyle w:val="NormalWeb"/>
        <w:spacing w:before="0" w:beforeAutospacing="0" w:after="0" w:afterAutospacing="0"/>
        <w:jc w:val="both"/>
        <w:rPr>
          <w:rFonts w:ascii="Arial" w:hAnsi="Arial" w:cs="Arial"/>
          <w:sz w:val="22"/>
          <w:szCs w:val="22"/>
          <w:lang w:val="es-ES"/>
        </w:rPr>
      </w:pPr>
      <w:r w:rsidRPr="005E345A">
        <w:rPr>
          <w:rFonts w:ascii="Arial" w:hAnsi="Arial" w:cs="Arial"/>
          <w:sz w:val="22"/>
          <w:szCs w:val="22"/>
          <w:lang w:val="es-ES"/>
        </w:rPr>
        <w:t>Las entidades débiles se representan mediante un doble rectángulo, es decir, un rectángulo con doble línea.</w:t>
      </w:r>
    </w:p>
    <w:p w:rsidRPr="005E345A" w:rsidR="00F77344" w:rsidP="387B4121" w:rsidRDefault="0A07718A" w14:paraId="4615D829" w14:textId="6C6B5591">
      <w:pPr>
        <w:spacing w:after="0" w:line="360" w:lineRule="auto"/>
        <w:jc w:val="both"/>
        <w:rPr>
          <w:rFonts w:ascii="Arial" w:hAnsi="Arial" w:cs="Arial"/>
          <w:b/>
          <w:bCs/>
        </w:rPr>
      </w:pPr>
      <w:r w:rsidRPr="005E345A">
        <w:rPr>
          <w:rFonts w:ascii="Arial" w:hAnsi="Arial" w:cs="Arial"/>
          <w:b/>
          <w:bCs/>
        </w:rPr>
        <w:t>Cardinalidad de las Relaciones:</w:t>
      </w:r>
    </w:p>
    <w:p w:rsidRPr="005E345A" w:rsidR="00F77344" w:rsidP="00456230" w:rsidRDefault="0A07718A" w14:paraId="4F127755" w14:textId="77777777">
      <w:pPr>
        <w:spacing w:after="0" w:line="240" w:lineRule="auto"/>
        <w:jc w:val="both"/>
        <w:rPr>
          <w:rFonts w:ascii="Arial" w:hAnsi="Arial" w:eastAsia="Times New Roman" w:cs="Arial"/>
          <w:lang w:val="es-ES" w:eastAsia="es-EC"/>
        </w:rPr>
      </w:pPr>
      <w:r w:rsidRPr="005E345A">
        <w:rPr>
          <w:rFonts w:ascii="Arial" w:hAnsi="Arial" w:eastAsia="Times New Roman" w:cs="Arial"/>
          <w:lang w:val="es-ES" w:eastAsia="es-EC"/>
        </w:rPr>
        <w:t>Las relaciones, en principio binarias, pueden involucrar a un número distinto de instancias de cada entidad. Así, son posibles tres tipos de cardinalidades:</w:t>
      </w:r>
    </w:p>
    <w:p w:rsidRPr="005E345A" w:rsidR="00F77344" w:rsidP="00FB5E7A" w:rsidRDefault="0A07718A" w14:paraId="1278DAF0"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Relaciones de uno a uno: una instancia de la entidad A se relaciona con una y solamente una instancia de la entidad B. </w:t>
      </w:r>
    </w:p>
    <w:p w:rsidRPr="005E345A" w:rsidR="00F77344" w:rsidP="00FB5E7A" w:rsidRDefault="0A07718A" w14:paraId="4173E19C"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Relaciones de uno a muchos: cada instancia de la entidad A se relaciona con varias instancias de la entidad B.</w:t>
      </w:r>
    </w:p>
    <w:p w:rsidRPr="005E345A" w:rsidR="00F77344" w:rsidP="00FB5E7A" w:rsidRDefault="0A07718A" w14:paraId="15A2EEE6"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Relaciones de muchos a muchos: cualquier instancia de la entidad A se relaciona con cualquier instancia de la entidad B.</w:t>
      </w:r>
    </w:p>
    <w:p w:rsidRPr="005E345A" w:rsidR="00F77344" w:rsidP="00456230" w:rsidRDefault="0A07718A" w14:paraId="26B39D23" w14:textId="77777777">
      <w:pPr>
        <w:spacing w:after="0" w:line="240" w:lineRule="auto"/>
        <w:jc w:val="both"/>
        <w:rPr>
          <w:rFonts w:ascii="Arial" w:hAnsi="Arial" w:cs="Arial"/>
        </w:rPr>
      </w:pPr>
      <w:r w:rsidRPr="005E345A">
        <w:rPr>
          <w:rFonts w:ascii="Arial" w:hAnsi="Arial" w:cs="Arial"/>
        </w:rPr>
        <w:t xml:space="preserve">El tipo de Cardinalidad se representa mediante una etiqueta en el exterior de la relación, respectivamente: </w:t>
      </w:r>
      <w:r w:rsidRPr="005E345A">
        <w:rPr>
          <w:rFonts w:ascii="Arial" w:hAnsi="Arial" w:cs="Arial"/>
          <w:b/>
          <w:bCs/>
        </w:rPr>
        <w:t>"1:1"</w:t>
      </w:r>
      <w:r w:rsidRPr="005E345A">
        <w:rPr>
          <w:rFonts w:ascii="Arial" w:hAnsi="Arial" w:cs="Arial"/>
        </w:rPr>
        <w:t xml:space="preserve">, </w:t>
      </w:r>
      <w:r w:rsidRPr="005E345A">
        <w:rPr>
          <w:rFonts w:ascii="Arial" w:hAnsi="Arial" w:cs="Arial"/>
          <w:b/>
          <w:bCs/>
        </w:rPr>
        <w:t>"1: N"</w:t>
      </w:r>
      <w:r w:rsidRPr="005E345A">
        <w:rPr>
          <w:rFonts w:ascii="Arial" w:hAnsi="Arial" w:cs="Arial"/>
        </w:rPr>
        <w:t xml:space="preserve"> y </w:t>
      </w:r>
      <w:r w:rsidRPr="005E345A">
        <w:rPr>
          <w:rFonts w:ascii="Arial" w:hAnsi="Arial" w:cs="Arial"/>
          <w:b/>
          <w:bCs/>
        </w:rPr>
        <w:t>"N: M"</w:t>
      </w:r>
      <w:r w:rsidRPr="005E345A">
        <w:rPr>
          <w:rFonts w:ascii="Arial" w:hAnsi="Arial" w:cs="Arial"/>
        </w:rPr>
        <w:t>, aunque la notación depende del lenguaje utilizado, la que más se usa actualmente es el unificado. Otra forma de expresar la Cardinalidad es situando un símbolo cerca de la línea que conecta una entidad con una relación:</w:t>
      </w:r>
    </w:p>
    <w:p w:rsidRPr="005E345A" w:rsidR="00F77344" w:rsidP="00FB5E7A" w:rsidRDefault="0A07718A" w14:paraId="53A0084D"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"0" si la entidad no está obligada a participar en la relación. </w:t>
      </w:r>
    </w:p>
    <w:p w:rsidRPr="005E345A" w:rsidR="00F77344" w:rsidP="00FB5E7A" w:rsidRDefault="0A07718A" w14:paraId="3D6B61D7"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"1" si la entidad está obligada a participar en la relación y, además, cada instancia solamente participa una vez. </w:t>
      </w:r>
    </w:p>
    <w:p w:rsidRPr="005E345A" w:rsidR="00F77344" w:rsidP="00FB5E7A" w:rsidRDefault="0A07718A" w14:paraId="5B955636"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"N", "M", ó "*" si la entidad no está obligada a participar en la relación y cada instancia puede participar cualquier número de veces. </w:t>
      </w:r>
    </w:p>
    <w:p w:rsidRPr="005E345A" w:rsidR="00F77344" w:rsidP="00456230" w:rsidRDefault="0A07718A" w14:paraId="0B193F0B" w14:textId="77777777">
      <w:pPr>
        <w:spacing w:after="0"/>
        <w:rPr>
          <w:rFonts w:ascii="Arial" w:hAnsi="Arial" w:cs="Arial"/>
        </w:rPr>
      </w:pPr>
      <w:r w:rsidRPr="005E345A">
        <w:rPr>
          <w:rFonts w:ascii="Arial" w:hAnsi="Arial" w:cs="Arial"/>
        </w:rPr>
        <w:t>Ejemplos de relaciones que expresan Cardinalidad:</w:t>
      </w:r>
    </w:p>
    <w:p w:rsidRPr="005E345A" w:rsidR="00F77344" w:rsidP="00FB5E7A" w:rsidRDefault="0A07718A" w14:paraId="62945246"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Una factura (entidad) se emite (relación) a una persona (entidad) y sólo una, pero una persona puede tener varias facturas emitidas a su nombre. Es una relación 1:N. </w:t>
      </w:r>
    </w:p>
    <w:p w:rsidRPr="005E345A" w:rsidR="00F77344" w:rsidP="00FB5E7A" w:rsidRDefault="0A07718A" w14:paraId="6F2539FE" w14:textId="77777777">
      <w:pPr>
        <w:pStyle w:val="Prrafodelista"/>
        <w:numPr>
          <w:ilvl w:val="0"/>
          <w:numId w:val="8"/>
        </w:numPr>
        <w:shd w:val="clear" w:color="auto" w:fill="FFFFFF" w:themeFill="background1"/>
        <w:spacing w:after="0" w:line="240" w:lineRule="auto"/>
        <w:ind w:left="993" w:hanging="567"/>
        <w:jc w:val="both"/>
        <w:rPr>
          <w:rFonts w:ascii="Arial" w:hAnsi="Arial" w:cs="Arial"/>
        </w:rPr>
      </w:pPr>
      <w:r w:rsidRPr="005E345A">
        <w:rPr>
          <w:rFonts w:ascii="Arial" w:hAnsi="Arial" w:cs="Arial"/>
        </w:rPr>
        <w:t xml:space="preserve">Un cliente (entidad) puede comprar (relación) varios artículos (entidad) y un artículo puede ser comprado por varios clientes distintos. Es una relación N: M. </w:t>
      </w:r>
    </w:p>
    <w:p w:rsidRPr="005E345A" w:rsidR="00CA4B84" w:rsidP="387B4121" w:rsidRDefault="00CA4B84" w14:paraId="0F101DE6" w14:textId="77777777">
      <w:pPr>
        <w:spacing w:after="0"/>
        <w:rPr>
          <w:rFonts w:ascii="Arial" w:hAnsi="Arial" w:cs="Arial"/>
          <w:b/>
          <w:bCs/>
          <w:color w:val="FF0000"/>
          <w:u w:val="single"/>
        </w:rPr>
      </w:pPr>
      <w:bookmarkStart w:name="_Toc329962818" w:id="533"/>
    </w:p>
    <w:p w:rsidRPr="005E345A" w:rsidR="00B2703A" w:rsidP="00456230" w:rsidRDefault="4F2DCE00" w14:paraId="47AD5F00" w14:textId="2491D0AE">
      <w:pPr>
        <w:spacing w:after="0"/>
        <w:jc w:val="both"/>
        <w:rPr>
          <w:rFonts w:ascii="Arial" w:hAnsi="Arial" w:cs="Arial"/>
        </w:rPr>
      </w:pPr>
      <w:r w:rsidRPr="005E345A">
        <w:rPr>
          <w:rFonts w:ascii="Arial" w:hAnsi="Arial" w:cs="Arial"/>
        </w:rPr>
        <w:t>Para el modelado de la base de datos se puede hacer uso de herramientas software que agilizarán este proceso, generalmente estas herramientas permiten: crear, modificar y/o editar un modelo de proceso de negocio, definir y usar las reglas de negocio, etc., sus principales elementos son:</w:t>
      </w:r>
    </w:p>
    <w:p w:rsidRPr="005E345A" w:rsidR="00B2703A" w:rsidP="00FB5E7A" w:rsidRDefault="4F2DCE00" w14:paraId="7F58E9E0" w14:textId="4C1F90E3">
      <w:pPr>
        <w:pStyle w:val="Prrafodelista"/>
        <w:numPr>
          <w:ilvl w:val="0"/>
          <w:numId w:val="19"/>
        </w:numPr>
        <w:spacing w:after="0"/>
        <w:jc w:val="both"/>
        <w:rPr>
          <w:rFonts w:ascii="Arial" w:hAnsi="Arial" w:cs="Arial"/>
        </w:rPr>
      </w:pPr>
      <w:r w:rsidRPr="005E345A">
        <w:rPr>
          <w:rFonts w:ascii="Arial" w:hAnsi="Arial" w:cs="Arial"/>
          <w:b/>
          <w:bCs/>
        </w:rPr>
        <w:t>Relación:</w:t>
      </w:r>
      <w:r w:rsidRPr="005E345A">
        <w:rPr>
          <w:rFonts w:ascii="Arial" w:hAnsi="Arial" w:cs="Arial"/>
        </w:rPr>
        <w:t xml:space="preserve"> Es la relación básica del modelo relacional, se representa mediante una tabla.</w:t>
      </w:r>
    </w:p>
    <w:p w:rsidRPr="005E345A" w:rsidR="00B2703A" w:rsidP="00FB5E7A" w:rsidRDefault="4F2DCE00" w14:paraId="11113AA0" w14:textId="71875F60">
      <w:pPr>
        <w:pStyle w:val="Prrafodelista"/>
        <w:numPr>
          <w:ilvl w:val="0"/>
          <w:numId w:val="19"/>
        </w:numPr>
        <w:spacing w:after="0"/>
        <w:jc w:val="both"/>
        <w:rPr>
          <w:rFonts w:ascii="Arial" w:hAnsi="Arial" w:cs="Arial"/>
        </w:rPr>
      </w:pPr>
      <w:r w:rsidRPr="005E345A">
        <w:rPr>
          <w:rFonts w:ascii="Arial" w:hAnsi="Arial" w:cs="Arial"/>
          <w:b/>
          <w:bCs/>
        </w:rPr>
        <w:t xml:space="preserve">Dominio: </w:t>
      </w:r>
      <w:r w:rsidRPr="005E345A">
        <w:rPr>
          <w:rFonts w:ascii="Arial" w:hAnsi="Arial" w:cs="Arial"/>
        </w:rPr>
        <w:t>Es el conjunto válido de valores que toma un atributo. Existen con independencia de cualquier otro elemento.</w:t>
      </w:r>
    </w:p>
    <w:p w:rsidRPr="005E345A" w:rsidR="00B2703A" w:rsidP="00FB5E7A" w:rsidRDefault="4F2DCE00" w14:paraId="5D02D687" w14:textId="7AC81782">
      <w:pPr>
        <w:pStyle w:val="Prrafodelista"/>
        <w:numPr>
          <w:ilvl w:val="0"/>
          <w:numId w:val="19"/>
        </w:numPr>
        <w:spacing w:after="0"/>
        <w:jc w:val="both"/>
        <w:rPr>
          <w:rFonts w:ascii="Arial" w:hAnsi="Arial" w:cs="Arial"/>
        </w:rPr>
      </w:pPr>
      <w:r w:rsidRPr="005E345A">
        <w:rPr>
          <w:rFonts w:ascii="Arial" w:hAnsi="Arial" w:cs="Arial"/>
          <w:b/>
          <w:bCs/>
        </w:rPr>
        <w:t>Atributo:</w:t>
      </w:r>
      <w:r w:rsidRPr="005E345A">
        <w:rPr>
          <w:rFonts w:ascii="Arial" w:hAnsi="Arial" w:cs="Arial"/>
        </w:rPr>
        <w:t xml:space="preserve"> Representa las propiedades de la relación. Se representa mediante una columna.</w:t>
      </w:r>
    </w:p>
    <w:p w:rsidRPr="005E345A" w:rsidR="00B2703A" w:rsidP="00FB5E7A" w:rsidRDefault="4F2DCE00" w14:paraId="50ECE10B" w14:textId="05CC5B18">
      <w:pPr>
        <w:pStyle w:val="Prrafodelista"/>
        <w:numPr>
          <w:ilvl w:val="0"/>
          <w:numId w:val="19"/>
        </w:numPr>
        <w:spacing w:after="0"/>
        <w:jc w:val="both"/>
        <w:rPr>
          <w:rFonts w:ascii="Arial" w:hAnsi="Arial" w:cs="Arial"/>
        </w:rPr>
      </w:pPr>
      <w:r w:rsidRPr="005E345A">
        <w:rPr>
          <w:rFonts w:ascii="Arial" w:hAnsi="Arial" w:cs="Arial"/>
          <w:b/>
          <w:bCs/>
        </w:rPr>
        <w:t xml:space="preserve">Tupla: </w:t>
      </w:r>
      <w:r w:rsidRPr="005E345A">
        <w:rPr>
          <w:rFonts w:ascii="Arial" w:hAnsi="Arial" w:cs="Arial"/>
        </w:rPr>
        <w:t>Es una ocurrencia de la relación. Se representa mediante una fila.</w:t>
      </w:r>
    </w:p>
    <w:p w:rsidRPr="005E345A" w:rsidR="00B2703A" w:rsidP="00FB5E7A" w:rsidRDefault="4F2DCE00" w14:paraId="2A824155" w14:textId="4BD85F8E">
      <w:pPr>
        <w:pStyle w:val="Prrafodelista"/>
        <w:numPr>
          <w:ilvl w:val="0"/>
          <w:numId w:val="19"/>
        </w:numPr>
        <w:spacing w:after="0"/>
        <w:jc w:val="both"/>
        <w:rPr>
          <w:rFonts w:ascii="Arial" w:hAnsi="Arial" w:cs="Arial"/>
        </w:rPr>
      </w:pPr>
      <w:r w:rsidRPr="005E345A">
        <w:rPr>
          <w:rFonts w:ascii="Arial" w:hAnsi="Arial" w:cs="Arial"/>
          <w:b/>
          <w:bCs/>
        </w:rPr>
        <w:t>Súper clave:</w:t>
      </w:r>
      <w:r w:rsidRPr="005E345A">
        <w:rPr>
          <w:rFonts w:ascii="Arial" w:hAnsi="Arial" w:cs="Arial"/>
        </w:rPr>
        <w:t xml:space="preserve"> Es un subconjunto de atributos que permite distinguir unívocamente cada una de las entidades de un conjunto de entidades. Si se añade un atributo al anterior subconjunto, el resultado seguirá siendo una súper clave.</w:t>
      </w:r>
    </w:p>
    <w:p w:rsidRPr="005E345A" w:rsidR="00B2703A" w:rsidP="00FB5E7A" w:rsidRDefault="4F2DCE00" w14:paraId="621127A7" w14:textId="35B64104">
      <w:pPr>
        <w:pStyle w:val="Prrafodelista"/>
        <w:numPr>
          <w:ilvl w:val="0"/>
          <w:numId w:val="19"/>
        </w:numPr>
        <w:spacing w:after="0"/>
        <w:jc w:val="both"/>
        <w:rPr>
          <w:rFonts w:ascii="Arial" w:hAnsi="Arial" w:cs="Arial"/>
        </w:rPr>
      </w:pPr>
      <w:r w:rsidRPr="005E345A">
        <w:rPr>
          <w:rFonts w:ascii="Arial" w:hAnsi="Arial" w:cs="Arial"/>
          <w:b/>
          <w:bCs/>
        </w:rPr>
        <w:t>Clave candidata:</w:t>
      </w:r>
      <w:r w:rsidRPr="005E345A">
        <w:rPr>
          <w:rFonts w:ascii="Arial" w:hAnsi="Arial" w:cs="Arial"/>
        </w:rPr>
        <w:t xml:space="preserve"> Dada una súper clave, si ésta deja de serlo quitando únicamente uno de los atributos que la componen, entonces ésta es una clave candidata.</w:t>
      </w:r>
    </w:p>
    <w:p w:rsidRPr="005E345A" w:rsidR="00B2703A" w:rsidP="00FB5E7A" w:rsidRDefault="4F2DCE00" w14:paraId="3003C0F4" w14:textId="77777777">
      <w:pPr>
        <w:pStyle w:val="Prrafodelista"/>
        <w:numPr>
          <w:ilvl w:val="0"/>
          <w:numId w:val="19"/>
        </w:numPr>
        <w:spacing w:after="0"/>
        <w:jc w:val="both"/>
        <w:rPr>
          <w:rFonts w:ascii="Arial" w:hAnsi="Arial" w:cs="Arial"/>
        </w:rPr>
      </w:pPr>
      <w:r w:rsidRPr="005E345A">
        <w:rPr>
          <w:rFonts w:ascii="Arial" w:hAnsi="Arial" w:cs="Arial"/>
          <w:b/>
          <w:bCs/>
        </w:rPr>
        <w:t>Clave primaria:</w:t>
      </w:r>
      <w:r w:rsidRPr="005E345A">
        <w:rPr>
          <w:rFonts w:ascii="Arial" w:hAnsi="Arial" w:cs="Arial"/>
        </w:rPr>
        <w:t xml:space="preserve"> Es una clave candidata, elegida por el diseñador de la base de datos, para identificar unívocamente las entidades en un conjunto de entidades.</w:t>
      </w:r>
    </w:p>
    <w:p w:rsidRPr="005E345A" w:rsidR="00B2703A" w:rsidP="00456230" w:rsidRDefault="00B2703A" w14:paraId="45116E06" w14:textId="77777777">
      <w:pPr>
        <w:spacing w:after="0"/>
        <w:jc w:val="both"/>
        <w:rPr>
          <w:rFonts w:ascii="Arial" w:hAnsi="Arial" w:cs="Arial"/>
        </w:rPr>
      </w:pPr>
    </w:p>
    <w:p w:rsidRPr="005E345A" w:rsidR="00B2703A" w:rsidP="00456230" w:rsidRDefault="4F2DCE00" w14:paraId="3EDD4AB6" w14:textId="7882E57E">
      <w:pPr>
        <w:spacing w:after="0"/>
        <w:jc w:val="both"/>
        <w:rPr>
          <w:rFonts w:ascii="Arial" w:hAnsi="Arial" w:cs="Arial"/>
        </w:rPr>
      </w:pPr>
      <w:r w:rsidRPr="005E345A">
        <w:rPr>
          <w:rFonts w:ascii="Arial" w:hAnsi="Arial" w:cs="Arial"/>
        </w:rPr>
        <w:t>Al finalizar el modelado de la base de datos, estas herramientas nos permiten obtener:</w:t>
      </w:r>
    </w:p>
    <w:p w:rsidRPr="005E345A" w:rsidR="00B2703A" w:rsidP="00FB5E7A" w:rsidRDefault="4F2DCE00" w14:paraId="58AA5A30" w14:textId="5F9053F3">
      <w:pPr>
        <w:pStyle w:val="Prrafodelista"/>
        <w:numPr>
          <w:ilvl w:val="0"/>
          <w:numId w:val="20"/>
        </w:numPr>
        <w:spacing w:after="0"/>
        <w:jc w:val="both"/>
        <w:rPr>
          <w:rFonts w:ascii="Arial" w:hAnsi="Arial" w:cs="Arial"/>
        </w:rPr>
      </w:pPr>
      <w:r w:rsidRPr="005E345A">
        <w:rPr>
          <w:rFonts w:ascii="Arial" w:hAnsi="Arial" w:cs="Arial"/>
        </w:rPr>
        <w:t>Restricciones y normalizaciones de la base de datos.</w:t>
      </w:r>
    </w:p>
    <w:p w:rsidRPr="005E345A" w:rsidR="00B2703A" w:rsidP="00FB5E7A" w:rsidRDefault="4F2DCE00" w14:paraId="50AB1A8B" w14:textId="69D62DDD">
      <w:pPr>
        <w:pStyle w:val="Prrafodelista"/>
        <w:numPr>
          <w:ilvl w:val="0"/>
          <w:numId w:val="20"/>
        </w:numPr>
        <w:spacing w:after="0"/>
        <w:jc w:val="both"/>
        <w:rPr>
          <w:rFonts w:ascii="Arial" w:hAnsi="Arial" w:cs="Arial"/>
        </w:rPr>
      </w:pPr>
      <w:r w:rsidRPr="005E345A">
        <w:rPr>
          <w:rFonts w:ascii="Arial" w:hAnsi="Arial" w:cs="Arial"/>
        </w:rPr>
        <w:t>Diccionario de datos.</w:t>
      </w:r>
    </w:p>
    <w:p w:rsidRPr="000E183A" w:rsidR="00477949" w:rsidP="00FB5E7A" w:rsidRDefault="4F2DCE00" w14:paraId="723BE903" w14:textId="57EE81F7">
      <w:pPr>
        <w:pStyle w:val="Prrafodelista"/>
        <w:numPr>
          <w:ilvl w:val="0"/>
          <w:numId w:val="20"/>
        </w:numPr>
        <w:spacing w:after="0"/>
        <w:jc w:val="both"/>
        <w:rPr>
          <w:rFonts w:ascii="Arial" w:hAnsi="Arial" w:cs="Arial"/>
          <w:sz w:val="24"/>
          <w:szCs w:val="24"/>
        </w:rPr>
      </w:pPr>
      <w:r w:rsidRPr="005E345A">
        <w:rPr>
          <w:rFonts w:ascii="Arial" w:hAnsi="Arial" w:cs="Arial"/>
        </w:rPr>
        <w:t>Código ejecutable para la creación, actualización, eliminación de componentes de la base de datos.</w:t>
      </w:r>
    </w:p>
    <w:p w:rsidRPr="0003207D" w:rsidR="000E183A" w:rsidP="000E183A" w:rsidRDefault="000E183A" w14:paraId="770BCFB8" w14:textId="77777777">
      <w:pPr>
        <w:pStyle w:val="Prrafodelista"/>
        <w:spacing w:after="0"/>
        <w:jc w:val="both"/>
        <w:rPr>
          <w:rFonts w:ascii="Arial" w:hAnsi="Arial" w:cs="Arial"/>
          <w:sz w:val="24"/>
          <w:szCs w:val="24"/>
        </w:rPr>
      </w:pPr>
    </w:p>
    <w:p w:rsidR="0003207D" w:rsidP="0003207D" w:rsidRDefault="0003207D" w14:paraId="449D5C6A" w14:textId="77777777">
      <w:pPr>
        <w:spacing w:after="0"/>
        <w:jc w:val="both"/>
        <w:rPr>
          <w:rFonts w:ascii="Arial" w:hAnsi="Arial" w:cs="Arial"/>
          <w:sz w:val="24"/>
          <w:szCs w:val="24"/>
        </w:rPr>
      </w:pPr>
    </w:p>
    <w:p w:rsidR="00AF2E01" w:rsidP="0003207D" w:rsidRDefault="00AF2E01" w14:paraId="5D5AA0EC" w14:textId="77777777">
      <w:pPr>
        <w:spacing w:after="0"/>
        <w:jc w:val="both"/>
        <w:rPr>
          <w:rFonts w:ascii="Arial" w:hAnsi="Arial" w:cs="Arial"/>
          <w:sz w:val="24"/>
          <w:szCs w:val="24"/>
        </w:rPr>
      </w:pPr>
    </w:p>
    <w:p w:rsidR="00AF2E01" w:rsidP="0003207D" w:rsidRDefault="00AF2E01" w14:paraId="7E02AC9C" w14:textId="77777777">
      <w:pPr>
        <w:spacing w:after="0"/>
        <w:jc w:val="both"/>
        <w:rPr>
          <w:rFonts w:ascii="Arial" w:hAnsi="Arial" w:cs="Arial"/>
          <w:sz w:val="24"/>
          <w:szCs w:val="24"/>
        </w:rPr>
      </w:pPr>
    </w:p>
    <w:p w:rsidR="00CD7A56" w:rsidP="0003207D" w:rsidRDefault="00CD7A56" w14:paraId="3745DC2D" w14:textId="77777777">
      <w:pPr>
        <w:spacing w:after="0"/>
        <w:jc w:val="both"/>
        <w:rPr>
          <w:rFonts w:ascii="Arial" w:hAnsi="Arial" w:cs="Arial"/>
          <w:sz w:val="24"/>
          <w:szCs w:val="24"/>
        </w:rPr>
      </w:pPr>
    </w:p>
    <w:p w:rsidR="00F424A3" w:rsidP="0003207D" w:rsidRDefault="00F424A3" w14:paraId="6DD5C9E1" w14:textId="77777777">
      <w:pPr>
        <w:spacing w:after="0"/>
        <w:jc w:val="both"/>
        <w:rPr>
          <w:rFonts w:ascii="Arial" w:hAnsi="Arial" w:cs="Arial"/>
          <w:sz w:val="24"/>
          <w:szCs w:val="24"/>
        </w:rPr>
      </w:pPr>
    </w:p>
    <w:p w:rsidR="00F424A3" w:rsidP="0003207D" w:rsidRDefault="00F424A3" w14:paraId="71F058D4" w14:textId="77777777">
      <w:pPr>
        <w:spacing w:after="0"/>
        <w:jc w:val="both"/>
        <w:rPr>
          <w:rFonts w:ascii="Arial" w:hAnsi="Arial" w:cs="Arial"/>
          <w:sz w:val="24"/>
          <w:szCs w:val="24"/>
        </w:rPr>
      </w:pPr>
    </w:p>
    <w:p w:rsidRPr="005E345A" w:rsidR="00F77344" w:rsidP="4410C228" w:rsidRDefault="1B16A4F2" w14:paraId="55CB1CF8" w14:textId="4F941DA4">
      <w:pPr>
        <w:pStyle w:val="Ttulo2"/>
        <w:rPr>
          <w:rFonts w:ascii="Arial" w:hAnsi="Arial" w:eastAsia="Arial" w:cs="Arial"/>
          <w:color w:val="000000" w:themeColor="text1"/>
          <w:sz w:val="22"/>
          <w:szCs w:val="22"/>
        </w:rPr>
      </w:pPr>
      <w:bookmarkStart w:name="_ANEXO_#4:_Herramientas_1" w:id="534"/>
      <w:bookmarkStart w:name="_Toc331524928" w:id="535"/>
      <w:bookmarkStart w:name="_Toc331525255" w:id="536"/>
      <w:bookmarkStart w:name="_Toc371580355" w:id="537"/>
      <w:bookmarkStart w:name="_Toc371582758" w:id="538"/>
      <w:bookmarkStart w:name="_Toc371590958" w:id="539"/>
      <w:bookmarkStart w:name="_Toc371591172" w:id="540"/>
      <w:bookmarkStart w:name="_Toc59610484" w:id="541"/>
      <w:bookmarkStart w:name="_Toc648736723" w:id="542"/>
      <w:bookmarkStart w:name="_ANEXO_#4:_Herramientas" w:id="543"/>
      <w:bookmarkStart w:name="_Toc1202782783" w:id="544"/>
      <w:bookmarkStart w:name="_Toc163723229" w:id="545"/>
      <w:bookmarkStart w:name="_Toc1097095157" w:id="546"/>
      <w:bookmarkStart w:name="_Toc1006536208" w:id="547"/>
      <w:bookmarkStart w:name="_Toc518213459" w:id="548"/>
      <w:bookmarkStart w:name="_Toc165286679" w:id="549"/>
      <w:bookmarkStart w:name="_Toc1238752951" w:id="550"/>
      <w:bookmarkStart w:name="Anexo4" w:id="551"/>
      <w:bookmarkEnd w:id="534"/>
      <w:r w:rsidRPr="5E3F4570">
        <w:rPr>
          <w:rFonts w:ascii="Arial" w:hAnsi="Arial" w:eastAsia="Arial" w:cs="Arial"/>
          <w:color w:val="000000" w:themeColor="text1"/>
          <w:sz w:val="22"/>
          <w:szCs w:val="22"/>
        </w:rPr>
        <w:t xml:space="preserve">ANEXO </w:t>
      </w:r>
      <w:r w:rsidRPr="5E3F4570" w:rsidR="134650CF">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3</w:t>
      </w:r>
      <w:r w:rsidRPr="5E3F4570" w:rsidR="134650CF">
        <w:rPr>
          <w:rFonts w:ascii="Arial" w:hAnsi="Arial" w:eastAsia="Arial" w:cs="Arial"/>
          <w:color w:val="000000" w:themeColor="text1"/>
          <w:sz w:val="22"/>
          <w:szCs w:val="22"/>
        </w:rPr>
        <w:t xml:space="preserve">: </w:t>
      </w:r>
      <w:r w:rsidRPr="5E3F4570" w:rsidR="18C9468A">
        <w:rPr>
          <w:rFonts w:ascii="Arial" w:hAnsi="Arial" w:eastAsia="Arial" w:cs="Arial"/>
          <w:color w:val="000000" w:themeColor="text1"/>
          <w:sz w:val="22"/>
          <w:szCs w:val="22"/>
        </w:rPr>
        <w:t xml:space="preserve">Herramientas de </w:t>
      </w:r>
      <w:bookmarkEnd w:id="535"/>
      <w:bookmarkEnd w:id="536"/>
      <w:bookmarkEnd w:id="537"/>
      <w:bookmarkEnd w:id="538"/>
      <w:bookmarkEnd w:id="539"/>
      <w:bookmarkEnd w:id="540"/>
      <w:r w:rsidRPr="5E3F4570" w:rsidR="0B63EB7F">
        <w:rPr>
          <w:rFonts w:ascii="Arial" w:hAnsi="Arial" w:eastAsia="Arial" w:cs="Arial"/>
          <w:color w:val="000000" w:themeColor="text1"/>
          <w:sz w:val="22"/>
          <w:szCs w:val="22"/>
        </w:rPr>
        <w:t>desarrollo</w:t>
      </w:r>
      <w:bookmarkEnd w:id="541"/>
      <w:bookmarkEnd w:id="542"/>
      <w:bookmarkEnd w:id="543"/>
      <w:bookmarkEnd w:id="544"/>
      <w:bookmarkEnd w:id="545"/>
      <w:bookmarkEnd w:id="546"/>
      <w:bookmarkEnd w:id="547"/>
      <w:bookmarkEnd w:id="548"/>
      <w:bookmarkEnd w:id="549"/>
      <w:bookmarkEnd w:id="550"/>
    </w:p>
    <w:p w:rsidRPr="005E345A" w:rsidR="00F77344" w:rsidP="387B4121" w:rsidRDefault="0A07718A" w14:paraId="1C7CF1CE" w14:textId="3EC0534B">
      <w:pPr>
        <w:spacing w:after="0"/>
        <w:rPr>
          <w:rFonts w:ascii="Arial" w:hAnsi="Arial" w:cs="Arial"/>
          <w:b/>
          <w:bCs/>
        </w:rPr>
      </w:pPr>
      <w:bookmarkStart w:name="_Toc329962819" w:id="552"/>
      <w:bookmarkStart w:name="_Toc331524929" w:id="553"/>
      <w:bookmarkStart w:name="_Toc331525256" w:id="554"/>
      <w:bookmarkStart w:name="_Toc371580356" w:id="555"/>
      <w:bookmarkStart w:name="_Toc371582759" w:id="556"/>
      <w:bookmarkStart w:name="_Toc371590959" w:id="557"/>
      <w:bookmarkStart w:name="_Toc371591173" w:id="558"/>
      <w:bookmarkEnd w:id="533"/>
      <w:bookmarkEnd w:id="551"/>
      <w:r w:rsidRPr="005E345A">
        <w:rPr>
          <w:rFonts w:ascii="Arial" w:hAnsi="Arial" w:cs="Arial"/>
          <w:b/>
          <w:bCs/>
        </w:rPr>
        <w:t>Herramienta de programación</w:t>
      </w:r>
      <w:bookmarkEnd w:id="552"/>
      <w:bookmarkEnd w:id="553"/>
      <w:bookmarkEnd w:id="554"/>
      <w:bookmarkEnd w:id="555"/>
      <w:bookmarkEnd w:id="556"/>
      <w:bookmarkEnd w:id="557"/>
      <w:bookmarkEnd w:id="558"/>
    </w:p>
    <w:p w:rsidRPr="005E345A" w:rsidR="00F77344" w:rsidP="00FB5E7A" w:rsidRDefault="0A07718A" w14:paraId="0055254F" w14:textId="5CC721AC">
      <w:pPr>
        <w:pStyle w:val="Prrafodelista"/>
        <w:numPr>
          <w:ilvl w:val="0"/>
          <w:numId w:val="17"/>
        </w:numPr>
        <w:spacing w:after="0"/>
        <w:rPr>
          <w:rFonts w:ascii="Arial" w:hAnsi="Arial" w:cs="Arial"/>
          <w:b/>
          <w:bCs/>
        </w:rPr>
      </w:pPr>
      <w:bookmarkStart w:name="_Toc331524930" w:id="559"/>
      <w:bookmarkStart w:name="_Toc331525257" w:id="560"/>
      <w:r w:rsidRPr="005E345A">
        <w:rPr>
          <w:rFonts w:ascii="Arial" w:hAnsi="Arial" w:cs="Arial"/>
          <w:b/>
          <w:bCs/>
        </w:rPr>
        <w:t>Microsoft Visual Studio</w:t>
      </w:r>
      <w:bookmarkEnd w:id="559"/>
      <w:bookmarkEnd w:id="560"/>
    </w:p>
    <w:p w:rsidRPr="00483A25" w:rsidR="0022157D" w:rsidP="00483A25" w:rsidRDefault="003A0713" w14:paraId="55E79AD8" w14:textId="6CFA9C0F">
      <w:pPr>
        <w:jc w:val="both"/>
        <w:rPr>
          <w:rFonts w:ascii="Arial" w:hAnsi="Arial" w:cs="Arial"/>
        </w:rPr>
      </w:pPr>
      <w:bookmarkStart w:name="_Toc331524931" w:id="561"/>
      <w:bookmarkStart w:name="_Toc331525258" w:id="562"/>
      <w:r w:rsidRPr="003E70F0">
        <w:rPr>
          <w:rFonts w:ascii="Arial" w:hAnsi="Arial" w:cs="Arial"/>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w:t>
      </w:r>
    </w:p>
    <w:p w:rsidR="0022157D" w:rsidP="0022157D" w:rsidRDefault="0022157D" w14:paraId="312C285C" w14:textId="77777777">
      <w:pPr>
        <w:spacing w:after="0"/>
        <w:jc w:val="center"/>
        <w:rPr>
          <w:rFonts w:ascii="Arial" w:hAnsi="Arial" w:cs="Arial"/>
          <w:b/>
          <w:bCs/>
          <w:noProof/>
        </w:rPr>
      </w:pPr>
      <w:r w:rsidRPr="005E345A">
        <w:rPr>
          <w:rFonts w:ascii="Arial" w:hAnsi="Arial" w:cs="Arial"/>
          <w:b/>
          <w:bCs/>
        </w:rPr>
        <w:t>Entorno de Visual Studio</w:t>
      </w:r>
    </w:p>
    <w:p w:rsidR="0022157D" w:rsidP="0022157D" w:rsidRDefault="0022157D" w14:paraId="06152DBD" w14:textId="77777777">
      <w:pPr>
        <w:spacing w:after="0"/>
        <w:jc w:val="center"/>
        <w:rPr>
          <w:rFonts w:ascii="Arial" w:hAnsi="Arial" w:cs="Arial"/>
          <w:b/>
          <w:bCs/>
        </w:rPr>
      </w:pPr>
      <w:r>
        <w:rPr>
          <w:rFonts w:ascii="Arial" w:hAnsi="Arial" w:cs="Arial"/>
          <w:b/>
          <w:bCs/>
          <w:noProof/>
        </w:rPr>
        <w:drawing>
          <wp:inline distT="0" distB="0" distL="0" distR="0" wp14:anchorId="0A74A1E0" wp14:editId="3772C2C0">
            <wp:extent cx="5600700" cy="3009900"/>
            <wp:effectExtent l="0" t="0" r="0" b="0"/>
            <wp:docPr id="8934772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0700" cy="3009900"/>
                    </a:xfrm>
                    <a:prstGeom prst="rect">
                      <a:avLst/>
                    </a:prstGeom>
                    <a:noFill/>
                    <a:ln>
                      <a:noFill/>
                    </a:ln>
                  </pic:spPr>
                </pic:pic>
              </a:graphicData>
            </a:graphic>
          </wp:inline>
        </w:drawing>
      </w:r>
    </w:p>
    <w:p w:rsidRPr="000D5682" w:rsidR="00F77344" w:rsidDel="00AC0EB1" w:rsidP="0003207D" w:rsidRDefault="00F77344" w14:paraId="7963698D" w14:textId="7CBC428B">
      <w:pPr>
        <w:spacing w:after="0" w:line="240" w:lineRule="auto"/>
        <w:rPr>
          <w:rFonts w:ascii="Arial" w:hAnsi="Arial" w:cs="Arial"/>
          <w:sz w:val="20"/>
          <w:szCs w:val="20"/>
        </w:rPr>
      </w:pPr>
    </w:p>
    <w:bookmarkEnd w:id="561"/>
    <w:bookmarkEnd w:id="562"/>
    <w:p w:rsidRPr="005E345A" w:rsidR="005F70F7" w:rsidDel="00131A10" w:rsidP="19AC57B6" w:rsidRDefault="0A07718A" w14:paraId="6124FFB3" w14:textId="1A0608A5">
      <w:pPr>
        <w:spacing w:after="0"/>
        <w:rPr>
          <w:rFonts w:ascii="Arial" w:hAnsi="Arial" w:cs="Arial"/>
          <w:b/>
          <w:bCs/>
          <w:lang w:val="es-MX"/>
        </w:rPr>
      </w:pPr>
      <w:r w:rsidRPr="005E345A">
        <w:rPr>
          <w:rFonts w:ascii="Arial" w:hAnsi="Arial" w:cs="Arial"/>
          <w:b/>
          <w:bCs/>
          <w:lang w:val="es-MX"/>
        </w:rPr>
        <w:t>Editor / Navegador</w:t>
      </w:r>
    </w:p>
    <w:p w:rsidRPr="005E345A" w:rsidR="00F77344" w:rsidP="00F64F88" w:rsidRDefault="0A07718A" w14:paraId="637261C6" w14:textId="77777777">
      <w:pPr>
        <w:spacing w:after="0" w:line="240" w:lineRule="auto"/>
        <w:jc w:val="both"/>
        <w:rPr>
          <w:rFonts w:ascii="Arial" w:hAnsi="Arial" w:cs="Arial"/>
          <w:lang w:val="es-MX"/>
        </w:rPr>
      </w:pPr>
      <w:r w:rsidRPr="005E345A">
        <w:rPr>
          <w:rFonts w:ascii="Arial" w:hAnsi="Arial" w:cs="Arial"/>
          <w:lang w:val="es-MX"/>
        </w:rPr>
        <w:t>El editor/navegador es la ventana de interfaz principal de Visual Studio .NET. En modo editor, nos muestra el código para editar y nos proporciona una interfaz gráfica para la ubicación de los controles. Podemos arrastrar y soltar para crear el diseño visual de nuestra aplicación. Hay dos opciones para pantalla del editor: modo Diseño y modo HTML:</w:t>
      </w:r>
    </w:p>
    <w:p w:rsidRPr="005E345A" w:rsidR="00F77344" w:rsidP="00FB5E7A" w:rsidRDefault="0A07718A" w14:paraId="361DCA6A" w14:textId="24614CC5">
      <w:pPr>
        <w:pStyle w:val="Prrafodelista"/>
        <w:numPr>
          <w:ilvl w:val="1"/>
          <w:numId w:val="10"/>
        </w:numPr>
        <w:spacing w:after="0" w:line="240" w:lineRule="auto"/>
        <w:jc w:val="both"/>
        <w:rPr>
          <w:rFonts w:ascii="Arial" w:hAnsi="Arial" w:cs="Arial"/>
        </w:rPr>
      </w:pPr>
      <w:r w:rsidRPr="005E345A">
        <w:rPr>
          <w:rStyle w:val="Textoennegrita"/>
          <w:rFonts w:ascii="Arial" w:hAnsi="Arial" w:cs="Arial"/>
        </w:rPr>
        <w:t>Modo Diseño</w:t>
      </w:r>
      <w:r w:rsidRPr="005E345A">
        <w:rPr>
          <w:rFonts w:ascii="Arial" w:hAnsi="Arial" w:cs="Arial"/>
        </w:rPr>
        <w:t>: En modo Diseño, el editor le permite mover los controles y los elementos gráficos por la ventana mediante una sencilla operación de arrastrar y soltar. Visual Studio .NET proporciona dos esquemas de posicionamiento de controles para diseñar páginas Web.</w:t>
      </w:r>
    </w:p>
    <w:p w:rsidRPr="005E345A" w:rsidR="00F77344" w:rsidP="00FB5E7A" w:rsidRDefault="0A07718A" w14:paraId="2FEB040C" w14:textId="77777777">
      <w:pPr>
        <w:pStyle w:val="Prrafodelista"/>
        <w:numPr>
          <w:ilvl w:val="1"/>
          <w:numId w:val="10"/>
        </w:numPr>
        <w:spacing w:after="0" w:line="240" w:lineRule="auto"/>
        <w:jc w:val="both"/>
        <w:rPr>
          <w:rFonts w:ascii="Arial" w:hAnsi="Arial" w:cs="Arial"/>
        </w:rPr>
      </w:pPr>
      <w:r w:rsidRPr="005E345A">
        <w:rPr>
          <w:rStyle w:val="Textoennegrita"/>
          <w:rFonts w:ascii="Arial" w:hAnsi="Arial" w:cs="Arial"/>
        </w:rPr>
        <w:t>Modo HTML</w:t>
      </w:r>
      <w:r w:rsidRPr="005E345A">
        <w:rPr>
          <w:rFonts w:ascii="Arial" w:hAnsi="Arial" w:cs="Arial"/>
        </w:rPr>
        <w:t>: En modo HTML, Visual Studio .NET destaca el código para que los distintos elementos, como los nombres de variables y las palabras clave, sean identificables al instante.</w:t>
      </w:r>
    </w:p>
    <w:p w:rsidRPr="005E345A" w:rsidR="00F77344" w:rsidP="00FB5E7A" w:rsidRDefault="0A07718A" w14:paraId="66071B65" w14:textId="77777777">
      <w:pPr>
        <w:numPr>
          <w:ilvl w:val="0"/>
          <w:numId w:val="11"/>
        </w:numPr>
        <w:tabs>
          <w:tab w:val="num" w:pos="720"/>
        </w:tabs>
        <w:spacing w:after="0" w:line="240" w:lineRule="auto"/>
        <w:ind w:left="720"/>
        <w:jc w:val="both"/>
        <w:rPr>
          <w:rFonts w:ascii="Arial" w:hAnsi="Arial" w:cs="Arial"/>
          <w:b/>
          <w:bCs/>
          <w:lang w:val="es-MX"/>
        </w:rPr>
      </w:pPr>
      <w:r w:rsidRPr="005E345A">
        <w:rPr>
          <w:rFonts w:ascii="Arial" w:hAnsi="Arial" w:cs="Arial"/>
          <w:b/>
          <w:bCs/>
          <w:lang w:val="es-MX"/>
        </w:rPr>
        <w:t xml:space="preserve">Examinador de objetos </w:t>
      </w:r>
    </w:p>
    <w:p w:rsidRPr="005E345A" w:rsidR="00F77344" w:rsidP="387B4121" w:rsidRDefault="0A07718A" w14:paraId="39B2E621" w14:textId="77777777">
      <w:pPr>
        <w:spacing w:after="0" w:line="240" w:lineRule="auto"/>
        <w:ind w:left="720"/>
        <w:jc w:val="both"/>
        <w:rPr>
          <w:rFonts w:ascii="Arial" w:hAnsi="Arial" w:cs="Arial"/>
          <w:lang w:val="es-MX"/>
        </w:rPr>
      </w:pPr>
      <w:r w:rsidRPr="005E345A">
        <w:rPr>
          <w:rFonts w:ascii="Arial" w:hAnsi="Arial" w:cs="Arial"/>
          <w:lang w:val="es-MX"/>
        </w:rPr>
        <w:t>El Examinador de objetos es una herramienta que proporciona información sobre los objetos y sus métodos, propiedades, eventos y constantes.</w:t>
      </w:r>
    </w:p>
    <w:p w:rsidRPr="005E345A" w:rsidR="00F77344" w:rsidP="00456230" w:rsidRDefault="00F77344" w14:paraId="1F33642B" w14:textId="77777777">
      <w:pPr>
        <w:spacing w:after="0" w:line="240" w:lineRule="auto"/>
        <w:ind w:left="720"/>
        <w:jc w:val="both"/>
        <w:rPr>
          <w:rFonts w:ascii="Arial" w:hAnsi="Arial" w:cs="Arial"/>
          <w:b/>
          <w:bCs/>
          <w:lang w:val="es-MX"/>
        </w:rPr>
      </w:pPr>
    </w:p>
    <w:p w:rsidRPr="005E345A" w:rsidR="00F77344" w:rsidP="00FB5E7A" w:rsidRDefault="0A07718A" w14:paraId="119699D8" w14:textId="77777777">
      <w:pPr>
        <w:numPr>
          <w:ilvl w:val="0"/>
          <w:numId w:val="11"/>
        </w:numPr>
        <w:tabs>
          <w:tab w:val="num" w:pos="720"/>
        </w:tabs>
        <w:spacing w:after="0" w:line="240" w:lineRule="auto"/>
        <w:ind w:left="720"/>
        <w:jc w:val="both"/>
        <w:rPr>
          <w:rFonts w:ascii="Arial" w:hAnsi="Arial" w:cs="Arial"/>
          <w:b/>
          <w:bCs/>
          <w:lang w:val="es-MX"/>
        </w:rPr>
      </w:pPr>
      <w:r w:rsidRPr="005E345A">
        <w:rPr>
          <w:rFonts w:ascii="Arial" w:hAnsi="Arial" w:cs="Arial"/>
          <w:b/>
          <w:bCs/>
          <w:lang w:val="es-MX"/>
        </w:rPr>
        <w:t>Explorador de soluciones</w:t>
      </w:r>
    </w:p>
    <w:p w:rsidRPr="005E345A" w:rsidR="00F77344" w:rsidP="00456230" w:rsidRDefault="0A07718A" w14:paraId="5998AD3D" w14:textId="77777777">
      <w:pPr>
        <w:spacing w:after="0" w:line="240" w:lineRule="auto"/>
        <w:ind w:left="720"/>
        <w:jc w:val="both"/>
        <w:rPr>
          <w:rFonts w:ascii="Arial" w:hAnsi="Arial" w:cs="Arial"/>
          <w:lang w:val="es-MX"/>
        </w:rPr>
      </w:pPr>
      <w:r w:rsidRPr="005E345A">
        <w:rPr>
          <w:rFonts w:ascii="Arial" w:hAnsi="Arial" w:cs="Arial"/>
          <w:lang w:val="es-MX"/>
        </w:rPr>
        <w:t>El Explorador de soluciones muestra la jerarquía de los archivos del proyecto. Desde esta ventana, se puede mover y modificar archivos. Los tipos de archivos que muestra el Explorador de soluciones incluyen:</w:t>
      </w:r>
    </w:p>
    <w:p w:rsidRPr="005E345A" w:rsidR="00F77344" w:rsidP="00456230" w:rsidRDefault="00F77344" w14:paraId="513AD8B9" w14:textId="77777777">
      <w:pPr>
        <w:pStyle w:val="Prrafodelista"/>
        <w:spacing w:after="0" w:line="240" w:lineRule="auto"/>
        <w:jc w:val="both"/>
        <w:rPr>
          <w:rFonts w:ascii="Arial" w:hAnsi="Arial" w:cs="Arial"/>
        </w:rPr>
      </w:pPr>
    </w:p>
    <w:p w:rsidRPr="005E345A" w:rsidR="00F77344" w:rsidP="00FB5E7A" w:rsidRDefault="0A07718A" w14:paraId="599909B2" w14:textId="77777777">
      <w:pPr>
        <w:pStyle w:val="Prrafodelista"/>
        <w:numPr>
          <w:ilvl w:val="1"/>
          <w:numId w:val="10"/>
        </w:numPr>
        <w:spacing w:after="0" w:line="240" w:lineRule="auto"/>
        <w:jc w:val="both"/>
        <w:rPr>
          <w:rFonts w:ascii="Arial" w:hAnsi="Arial" w:cs="Arial"/>
        </w:rPr>
      </w:pPr>
      <w:r w:rsidRPr="005E345A">
        <w:rPr>
          <w:rStyle w:val="Textoennegrita"/>
          <w:rFonts w:ascii="Arial" w:hAnsi="Arial" w:cs="Arial"/>
        </w:rPr>
        <w:t>Referencias de proyectos</w:t>
      </w:r>
      <w:r w:rsidRPr="005E345A">
        <w:rPr>
          <w:rFonts w:ascii="Arial" w:hAnsi="Arial" w:cs="Arial"/>
        </w:rPr>
        <w:t xml:space="preserve"> que listan las clases que utilizan la página y los controles Web. Todos los formularios Web Forms del proyecto. Todas las páginas de código subyacente que contienen la lógica que soporta los formularios Web Forms. Carpetas relacionadas con proyectos y sub-elementos.</w:t>
      </w:r>
    </w:p>
    <w:p w:rsidRPr="005E345A" w:rsidR="00F77344" w:rsidP="00FB5E7A" w:rsidRDefault="0A07718A" w14:paraId="5F15DF5C" w14:textId="77777777">
      <w:pPr>
        <w:pStyle w:val="Prrafodelista"/>
        <w:numPr>
          <w:ilvl w:val="1"/>
          <w:numId w:val="10"/>
        </w:numPr>
        <w:spacing w:after="0" w:line="240" w:lineRule="auto"/>
        <w:jc w:val="both"/>
        <w:rPr>
          <w:rStyle w:val="Textoennegrita"/>
          <w:rFonts w:ascii="Arial" w:hAnsi="Arial" w:cs="Arial"/>
        </w:rPr>
      </w:pPr>
      <w:r w:rsidRPr="005E345A">
        <w:rPr>
          <w:rStyle w:val="Textoennegrita"/>
          <w:rFonts w:ascii="Arial" w:hAnsi="Arial" w:cs="Arial"/>
        </w:rPr>
        <w:t xml:space="preserve">Propiedades: </w:t>
      </w:r>
      <w:r w:rsidRPr="005E345A">
        <w:rPr>
          <w:rFonts w:ascii="Arial" w:hAnsi="Arial" w:cs="Arial"/>
        </w:rPr>
        <w:t>Visual Studio .NET permite ajustar las propiedades de documentos, clases y controles utilizando una ventana común de Propiedades. Cuando creamos o seleccionamos un elemento, la ventana Propiedades muestra automáticamente las propiedades relacionadas.</w:t>
      </w:r>
    </w:p>
    <w:p w:rsidR="007942AE" w:rsidP="00FB5E7A" w:rsidRDefault="007942AE" w14:paraId="1B7E2D01" w14:textId="33C12FC6">
      <w:pPr>
        <w:numPr>
          <w:ilvl w:val="0"/>
          <w:numId w:val="11"/>
        </w:numPr>
        <w:tabs>
          <w:tab w:val="num" w:pos="720"/>
        </w:tabs>
        <w:spacing w:after="0" w:line="240" w:lineRule="auto"/>
        <w:ind w:left="720"/>
        <w:jc w:val="both"/>
        <w:rPr>
          <w:rFonts w:ascii="Arial" w:hAnsi="Arial" w:cs="Arial"/>
          <w:b/>
          <w:bCs/>
          <w:lang w:val="es-MX"/>
        </w:rPr>
      </w:pPr>
      <w:r w:rsidRPr="007942AE">
        <w:rPr>
          <w:rFonts w:ascii="Arial" w:hAnsi="Arial" w:cs="Arial"/>
          <w:b/>
          <w:bCs/>
          <w:lang w:val="es-MX"/>
        </w:rPr>
        <w:t xml:space="preserve">Barra de herramientas </w:t>
      </w:r>
    </w:p>
    <w:p w:rsidRPr="00C40353" w:rsidR="00F77344" w:rsidP="007942AE" w:rsidRDefault="007942AE" w14:paraId="69E902DA" w14:textId="7823A9F7">
      <w:pPr>
        <w:spacing w:after="0" w:line="240" w:lineRule="auto"/>
        <w:ind w:left="720"/>
        <w:jc w:val="both"/>
        <w:rPr>
          <w:rFonts w:ascii="Arial" w:hAnsi="Arial" w:cs="Arial"/>
          <w:b/>
          <w:bCs/>
          <w:color w:val="00B050"/>
          <w:lang w:val="es-MX"/>
        </w:rPr>
      </w:pPr>
      <w:r w:rsidRPr="00C40353">
        <w:rPr>
          <w:rFonts w:ascii="Arial" w:hAnsi="Arial" w:cs="Arial"/>
          <w:color w:val="00B050"/>
          <w:lang w:val="es-MX"/>
        </w:rPr>
        <w:t>La barra de herramientas se encuentra justo debajo del menú de navegación y contiene botones para acciones comunes como guardar, deshacer y rehacer, entre otros</w:t>
      </w:r>
      <w:r w:rsidRPr="00C40353">
        <w:rPr>
          <w:rFonts w:ascii="Arial" w:hAnsi="Arial" w:cs="Arial"/>
          <w:b/>
          <w:bCs/>
          <w:color w:val="00B050"/>
          <w:lang w:val="es-MX"/>
        </w:rPr>
        <w:t>.</w:t>
      </w:r>
    </w:p>
    <w:p w:rsidRPr="005E345A" w:rsidR="00F77344" w:rsidP="00FB5E7A" w:rsidRDefault="0A07718A" w14:paraId="2B1F4ACD" w14:textId="77777777">
      <w:pPr>
        <w:numPr>
          <w:ilvl w:val="0"/>
          <w:numId w:val="11"/>
        </w:numPr>
        <w:tabs>
          <w:tab w:val="num" w:pos="720"/>
        </w:tabs>
        <w:spacing w:after="0" w:line="240" w:lineRule="auto"/>
        <w:ind w:left="720"/>
        <w:jc w:val="both"/>
        <w:rPr>
          <w:rFonts w:ascii="Arial" w:hAnsi="Arial" w:cs="Arial"/>
          <w:b/>
          <w:bCs/>
          <w:lang w:val="es-MX"/>
        </w:rPr>
      </w:pPr>
      <w:r w:rsidRPr="005E345A">
        <w:rPr>
          <w:rFonts w:ascii="Arial" w:hAnsi="Arial" w:cs="Arial"/>
          <w:b/>
          <w:bCs/>
          <w:lang w:val="es-MX"/>
        </w:rPr>
        <w:t xml:space="preserve">Cuadro de herramientas </w:t>
      </w:r>
    </w:p>
    <w:p w:rsidRPr="005E345A" w:rsidR="00F77344" w:rsidP="00456230" w:rsidRDefault="0A07718A" w14:paraId="6A8559A3" w14:textId="77777777">
      <w:pPr>
        <w:spacing w:after="0" w:line="240" w:lineRule="auto"/>
        <w:ind w:left="720"/>
        <w:jc w:val="both"/>
        <w:rPr>
          <w:rFonts w:ascii="Arial" w:hAnsi="Arial" w:cs="Arial"/>
          <w:lang w:val="es-MX"/>
        </w:rPr>
      </w:pPr>
      <w:r w:rsidRPr="005E345A">
        <w:rPr>
          <w:rFonts w:ascii="Arial" w:hAnsi="Arial" w:cs="Arial"/>
          <w:lang w:val="es-MX"/>
        </w:rPr>
        <w:t>El Cuadro de herramientas permite arrastrar y soltar los controles que formarán nuestra aplicación. Las herramientas disponibles se agrupan por categorías en los siguientes menús:</w:t>
      </w:r>
    </w:p>
    <w:p w:rsidRPr="005E345A" w:rsidR="00F77344" w:rsidP="00FB5E7A" w:rsidRDefault="0A07718A" w14:paraId="18CCA0C7" w14:textId="77777777">
      <w:pPr>
        <w:pStyle w:val="Prrafodelista"/>
        <w:numPr>
          <w:ilvl w:val="1"/>
          <w:numId w:val="10"/>
        </w:numPr>
        <w:spacing w:after="0" w:line="240" w:lineRule="auto"/>
        <w:jc w:val="both"/>
        <w:rPr>
          <w:rFonts w:ascii="Arial" w:hAnsi="Arial" w:cs="Arial"/>
          <w:b/>
          <w:bCs/>
        </w:rPr>
      </w:pPr>
      <w:r w:rsidRPr="005E345A">
        <w:rPr>
          <w:rStyle w:val="Textoennegrita"/>
          <w:rFonts w:ascii="Arial" w:hAnsi="Arial" w:cs="Arial"/>
        </w:rPr>
        <w:t xml:space="preserve">Datos: </w:t>
      </w:r>
      <w:r w:rsidRPr="005E345A">
        <w:rPr>
          <w:rFonts w:ascii="Arial" w:hAnsi="Arial" w:cs="Arial"/>
        </w:rPr>
        <w:t>Esta categoría contiene objetos que permiten a la aplicación conectarse y acceder a datos de una base de datos Microsoft SQL Server y otras bases de datos.</w:t>
      </w:r>
    </w:p>
    <w:p w:rsidRPr="005E345A" w:rsidR="00F77344" w:rsidP="00FB5E7A" w:rsidRDefault="0A07718A" w14:paraId="7D40AE9B" w14:textId="77777777">
      <w:pPr>
        <w:pStyle w:val="Prrafodelista"/>
        <w:numPr>
          <w:ilvl w:val="1"/>
          <w:numId w:val="10"/>
        </w:numPr>
        <w:spacing w:after="0" w:line="240" w:lineRule="auto"/>
        <w:jc w:val="both"/>
        <w:rPr>
          <w:rFonts w:ascii="Arial" w:hAnsi="Arial" w:cs="Arial"/>
          <w:b/>
          <w:bCs/>
        </w:rPr>
      </w:pPr>
      <w:r w:rsidRPr="005E345A">
        <w:rPr>
          <w:rStyle w:val="Textoennegrita"/>
          <w:rFonts w:ascii="Arial" w:hAnsi="Arial" w:cs="Arial"/>
        </w:rPr>
        <w:t>Estándares</w:t>
      </w:r>
      <w:r w:rsidRPr="005E345A">
        <w:rPr>
          <w:rFonts w:ascii="Arial" w:hAnsi="Arial" w:cs="Arial"/>
        </w:rPr>
        <w:t xml:space="preserve"> Esta categoría contiene un conjunto de controles de servidor que pueden agregarse a páginas Web. </w:t>
      </w:r>
    </w:p>
    <w:p w:rsidRPr="005E345A" w:rsidR="00F77344" w:rsidP="387B4121" w:rsidRDefault="0A07718A" w14:paraId="357778FB" w14:textId="77777777">
      <w:pPr>
        <w:spacing w:after="0" w:line="240" w:lineRule="auto"/>
        <w:jc w:val="both"/>
        <w:rPr>
          <w:rFonts w:ascii="Arial" w:hAnsi="Arial" w:cs="Arial"/>
          <w:b/>
          <w:bCs/>
        </w:rPr>
      </w:pPr>
      <w:r w:rsidRPr="005E345A">
        <w:rPr>
          <w:rFonts w:ascii="Arial" w:hAnsi="Arial" w:cs="Arial"/>
          <w:b/>
          <w:bCs/>
        </w:rPr>
        <w:t>Ventajas:</w:t>
      </w:r>
    </w:p>
    <w:p w:rsidRPr="005E345A" w:rsidR="00F77344" w:rsidP="00FB5E7A" w:rsidRDefault="0A07718A" w14:paraId="4368F4A6" w14:textId="3DFC0455">
      <w:pPr>
        <w:numPr>
          <w:ilvl w:val="0"/>
          <w:numId w:val="11"/>
        </w:numPr>
        <w:tabs>
          <w:tab w:val="num" w:pos="720"/>
        </w:tabs>
        <w:spacing w:after="0" w:line="240" w:lineRule="auto"/>
        <w:ind w:left="720"/>
        <w:jc w:val="both"/>
        <w:rPr>
          <w:rFonts w:ascii="Arial" w:hAnsi="Arial" w:cs="Arial"/>
          <w:lang w:val="es-MX"/>
        </w:rPr>
      </w:pPr>
      <w:r w:rsidRPr="005E345A">
        <w:rPr>
          <w:rFonts w:ascii="Arial" w:hAnsi="Arial" w:cs="Arial"/>
          <w:lang w:val="es-MX"/>
        </w:rPr>
        <w:t>Visual Studio</w:t>
      </w:r>
      <w:r w:rsidR="004200CF">
        <w:rPr>
          <w:rFonts w:ascii="Arial" w:hAnsi="Arial" w:cs="Arial"/>
          <w:lang w:val="es-MX"/>
        </w:rPr>
        <w:t xml:space="preserve"> </w:t>
      </w:r>
      <w:r w:rsidRPr="005E345A">
        <w:rPr>
          <w:rFonts w:ascii="Arial" w:hAnsi="Arial" w:cs="Arial"/>
          <w:lang w:val="es-MX"/>
        </w:rPr>
        <w:t xml:space="preserve">provee una serie de herramientas para desarrollo, así como características de debugging, funcionalidad en base de </w:t>
      </w:r>
      <w:r w:rsidRPr="005E345A" w:rsidR="22697AE7">
        <w:rPr>
          <w:rFonts w:ascii="Arial" w:hAnsi="Arial" w:cs="Arial"/>
          <w:lang w:val="es-MX"/>
        </w:rPr>
        <w:t>datos y</w:t>
      </w:r>
      <w:r w:rsidRPr="005E345A">
        <w:rPr>
          <w:rFonts w:ascii="Arial" w:hAnsi="Arial" w:cs="Arial"/>
          <w:lang w:val="es-MX"/>
        </w:rPr>
        <w:t xml:space="preserve"> características innovadoras para la </w:t>
      </w:r>
      <w:r w:rsidRPr="005E345A" w:rsidR="1694F775">
        <w:rPr>
          <w:rFonts w:ascii="Arial" w:hAnsi="Arial" w:cs="Arial"/>
          <w:lang w:val="es-MX"/>
        </w:rPr>
        <w:t>creación de</w:t>
      </w:r>
      <w:r w:rsidRPr="005E345A">
        <w:rPr>
          <w:rFonts w:ascii="Arial" w:hAnsi="Arial" w:cs="Arial"/>
          <w:lang w:val="es-MX"/>
        </w:rPr>
        <w:t xml:space="preserve"> aplicaciones en diferentes plataformas. </w:t>
      </w:r>
    </w:p>
    <w:p w:rsidRPr="005E345A" w:rsidR="00F77344" w:rsidP="00FB5E7A" w:rsidRDefault="0A07718A" w14:paraId="2C7E5860" w14:textId="5B137528">
      <w:pPr>
        <w:numPr>
          <w:ilvl w:val="0"/>
          <w:numId w:val="11"/>
        </w:numPr>
        <w:tabs>
          <w:tab w:val="num" w:pos="720"/>
        </w:tabs>
        <w:spacing w:after="0" w:line="240" w:lineRule="auto"/>
        <w:ind w:left="720"/>
        <w:jc w:val="both"/>
        <w:rPr>
          <w:rFonts w:ascii="Arial" w:hAnsi="Arial" w:cs="Arial"/>
          <w:lang w:val="es-MX"/>
        </w:rPr>
      </w:pPr>
      <w:r w:rsidRPr="005E345A">
        <w:rPr>
          <w:rFonts w:ascii="Arial" w:hAnsi="Arial" w:cs="Arial"/>
          <w:lang w:val="es-MX"/>
        </w:rPr>
        <w:t xml:space="preserve">Incluye un diseñador visual para desarrollo rápido, esto nos ayuda mucho para desarrollar en web, además nos provee de todas las herramientas y el </w:t>
      </w:r>
      <w:hyperlink w:history="1" w:anchor="Framework">
        <w:r w:rsidRPr="005E345A" w:rsidR="00217C9A">
          <w:rPr>
            <w:rStyle w:val="Hipervnculo"/>
            <w:rFonts w:ascii="Arial" w:hAnsi="Arial" w:cs="Arial"/>
            <w:lang w:val="es-MX"/>
          </w:rPr>
          <w:t>F</w:t>
        </w:r>
        <w:r w:rsidRPr="005E345A">
          <w:rPr>
            <w:rStyle w:val="Hipervnculo"/>
            <w:rFonts w:ascii="Arial" w:hAnsi="Arial" w:cs="Arial"/>
            <w:lang w:val="es-MX"/>
          </w:rPr>
          <w:t>ramework</w:t>
        </w:r>
      </w:hyperlink>
      <w:r w:rsidRPr="005E345A">
        <w:rPr>
          <w:rFonts w:ascii="Arial" w:hAnsi="Arial" w:cs="Arial"/>
          <w:lang w:val="es-MX"/>
        </w:rPr>
        <w:t xml:space="preserve"> para poder crear aplicaciones web con el soporte de ASP.NET, AJAX.</w:t>
      </w:r>
    </w:p>
    <w:p w:rsidRPr="005E345A" w:rsidR="00F77344" w:rsidP="00FB5E7A" w:rsidRDefault="0A07718A" w14:paraId="06112D13" w14:textId="77777777">
      <w:pPr>
        <w:numPr>
          <w:ilvl w:val="0"/>
          <w:numId w:val="11"/>
        </w:numPr>
        <w:tabs>
          <w:tab w:val="num" w:pos="720"/>
        </w:tabs>
        <w:spacing w:after="0" w:line="240" w:lineRule="auto"/>
        <w:ind w:left="720"/>
        <w:jc w:val="both"/>
        <w:rPr>
          <w:rFonts w:ascii="Arial" w:hAnsi="Arial" w:cs="Arial"/>
          <w:lang w:val="es-MX"/>
        </w:rPr>
      </w:pPr>
      <w:r w:rsidRPr="005E345A">
        <w:rPr>
          <w:rFonts w:ascii="Arial" w:hAnsi="Arial" w:cs="Arial"/>
          <w:lang w:val="es-MX"/>
        </w:rPr>
        <w:t xml:space="preserve">Provee de un nuevo lenguaje de consultas integrado para el manejo de la información, (LINQ), para poder construir soluciones que analicen y actúen sobre la información. </w:t>
      </w:r>
    </w:p>
    <w:p w:rsidRPr="005E345A" w:rsidR="00F77344" w:rsidP="00FB5E7A" w:rsidRDefault="0A07718A" w14:paraId="5BFAEF58" w14:textId="55DFB7E7">
      <w:pPr>
        <w:numPr>
          <w:ilvl w:val="0"/>
          <w:numId w:val="11"/>
        </w:numPr>
        <w:tabs>
          <w:tab w:val="num" w:pos="720"/>
        </w:tabs>
        <w:spacing w:after="0" w:line="240" w:lineRule="auto"/>
        <w:ind w:left="720"/>
        <w:jc w:val="both"/>
        <w:rPr>
          <w:rFonts w:ascii="Arial" w:hAnsi="Arial" w:cs="Arial"/>
          <w:lang w:val="es-MX"/>
        </w:rPr>
      </w:pPr>
      <w:r w:rsidRPr="005E345A">
        <w:rPr>
          <w:rFonts w:ascii="Arial" w:hAnsi="Arial" w:cs="Arial"/>
          <w:lang w:val="es-MX"/>
        </w:rPr>
        <w:t>Provee a</w:t>
      </w:r>
      <w:r w:rsidRPr="005E345A" w:rsidR="52966BA9">
        <w:rPr>
          <w:rFonts w:ascii="Arial" w:hAnsi="Arial" w:cs="Arial"/>
          <w:lang w:val="es-MX"/>
        </w:rPr>
        <w:t xml:space="preserve">l </w:t>
      </w:r>
      <w:r w:rsidR="00534264">
        <w:rPr>
          <w:rFonts w:ascii="Arial" w:hAnsi="Arial" w:cs="Arial"/>
          <w:color w:val="E36C0A" w:themeColor="accent6" w:themeShade="BF"/>
        </w:rPr>
        <w:t>Desarrollador de Sistemas</w:t>
      </w:r>
      <w:r w:rsidRPr="005E345A" w:rsidR="52966BA9">
        <w:rPr>
          <w:rFonts w:ascii="Arial" w:hAnsi="Arial" w:cs="Arial"/>
        </w:rPr>
        <w:t xml:space="preserve"> informáticos</w:t>
      </w:r>
      <w:r w:rsidRPr="005E345A">
        <w:rPr>
          <w:rFonts w:ascii="Arial" w:hAnsi="Arial" w:cs="Arial"/>
          <w:lang w:val="es-MX"/>
        </w:rPr>
        <w:t xml:space="preserve"> la habilidad de poder escoger entre múltiples versiones del </w:t>
      </w:r>
      <w:hyperlink w:history="1" w:anchor="Framework">
        <w:r w:rsidRPr="005E345A">
          <w:rPr>
            <w:rStyle w:val="Hipervnculo"/>
            <w:rFonts w:ascii="Arial" w:hAnsi="Arial" w:cs="Arial"/>
            <w:lang w:val="es-MX"/>
          </w:rPr>
          <w:t>Framework</w:t>
        </w:r>
      </w:hyperlink>
      <w:r w:rsidRPr="005E345A">
        <w:rPr>
          <w:rFonts w:ascii="Arial" w:hAnsi="Arial" w:cs="Arial"/>
          <w:lang w:val="es-MX"/>
        </w:rPr>
        <w:t xml:space="preserve"> con el mismo entorno de desarrollo.</w:t>
      </w:r>
    </w:p>
    <w:p w:rsidRPr="00F64F88" w:rsidR="00F77344" w:rsidP="00FB5E7A" w:rsidRDefault="0A07718A" w14:paraId="76E02976" w14:textId="76D3FA4B">
      <w:pPr>
        <w:pStyle w:val="Prrafodelista"/>
        <w:numPr>
          <w:ilvl w:val="0"/>
          <w:numId w:val="11"/>
        </w:numPr>
        <w:spacing w:after="0"/>
        <w:rPr>
          <w:rFonts w:ascii="Arial" w:hAnsi="Arial" w:cs="Arial"/>
          <w:b/>
          <w:bCs/>
        </w:rPr>
      </w:pPr>
      <w:bookmarkStart w:name="_Toc331524933" w:id="563"/>
      <w:bookmarkStart w:name="_Toc331525260" w:id="564"/>
      <w:r w:rsidRPr="00F64F88">
        <w:rPr>
          <w:rFonts w:ascii="Arial" w:hAnsi="Arial" w:cs="Arial"/>
          <w:b/>
          <w:bCs/>
        </w:rPr>
        <w:t>Sistema de Control de Versiones</w:t>
      </w:r>
      <w:bookmarkEnd w:id="563"/>
      <w:bookmarkEnd w:id="564"/>
      <w:r w:rsidRPr="00F64F88">
        <w:rPr>
          <w:rFonts w:ascii="Arial" w:hAnsi="Arial" w:cs="Arial"/>
          <w:b/>
          <w:bCs/>
        </w:rPr>
        <w:t>.</w:t>
      </w:r>
    </w:p>
    <w:p w:rsidRPr="005E345A" w:rsidR="00F77344" w:rsidP="00456230" w:rsidRDefault="0A07718A" w14:paraId="6B244E5C" w14:textId="1114E7DB">
      <w:pPr>
        <w:spacing w:after="0" w:line="240" w:lineRule="auto"/>
        <w:jc w:val="both"/>
        <w:rPr>
          <w:rFonts w:ascii="Arial" w:hAnsi="Arial" w:cs="Arial"/>
          <w:lang w:val="es-MX"/>
        </w:rPr>
      </w:pPr>
      <w:r w:rsidRPr="005E345A">
        <w:rPr>
          <w:rFonts w:ascii="Arial" w:hAnsi="Arial" w:eastAsia="Times New Roman" w:cs="Arial"/>
          <w:lang w:val="es-MX" w:eastAsia="es-MX"/>
        </w:rPr>
        <w:t xml:space="preserve">Un </w:t>
      </w:r>
      <w:r w:rsidRPr="005E345A">
        <w:rPr>
          <w:rFonts w:ascii="Arial" w:hAnsi="Arial" w:cs="Arial"/>
          <w:lang w:val="es-MX"/>
        </w:rPr>
        <w:t xml:space="preserve">sistema de control de versiones </w:t>
      </w:r>
      <w:r w:rsidRPr="005E345A">
        <w:rPr>
          <w:rFonts w:ascii="Arial" w:hAnsi="Arial" w:eastAsia="Times New Roman" w:cs="Arial"/>
          <w:lang w:val="es-MX" w:eastAsia="es-MX"/>
        </w:rPr>
        <w:t>pertenece</w:t>
      </w:r>
      <w:r w:rsidRPr="005E345A">
        <w:rPr>
          <w:rFonts w:ascii="Arial" w:hAnsi="Arial" w:cs="Arial"/>
          <w:lang w:val="es-MX"/>
        </w:rPr>
        <w:t xml:space="preserve"> a </w:t>
      </w:r>
      <w:r w:rsidRPr="005E345A">
        <w:rPr>
          <w:rFonts w:ascii="Arial" w:hAnsi="Arial" w:eastAsia="Times New Roman" w:cs="Arial"/>
          <w:lang w:val="es-MX" w:eastAsia="es-MX"/>
        </w:rPr>
        <w:t xml:space="preserve">una categoría de herramientas </w:t>
      </w:r>
      <w:r w:rsidRPr="005E345A">
        <w:rPr>
          <w:rFonts w:ascii="Arial" w:hAnsi="Arial" w:cs="Arial"/>
          <w:lang w:val="es-MX"/>
        </w:rPr>
        <w:t>de software</w:t>
      </w:r>
      <w:r w:rsidRPr="005E345A">
        <w:rPr>
          <w:rFonts w:ascii="Arial" w:hAnsi="Arial" w:eastAsia="Times New Roman" w:cs="Arial"/>
          <w:lang w:val="es-MX" w:eastAsia="es-MX"/>
        </w:rPr>
        <w:t xml:space="preserve"> que ayudan al </w:t>
      </w:r>
      <w:r w:rsidRPr="005E345A">
        <w:rPr>
          <w:rFonts w:ascii="Arial" w:hAnsi="Arial" w:cs="Arial"/>
          <w:lang w:val="es-MX"/>
        </w:rPr>
        <w:t>equipo</w:t>
      </w:r>
      <w:r w:rsidRPr="005E345A">
        <w:rPr>
          <w:rFonts w:ascii="Arial" w:hAnsi="Arial" w:eastAsia="Times New Roman" w:cs="Arial"/>
          <w:lang w:val="es-MX" w:eastAsia="es-MX"/>
        </w:rPr>
        <w:t xml:space="preserve"> de desarrollo a gestionar </w:t>
      </w:r>
      <w:r w:rsidRPr="005E345A">
        <w:rPr>
          <w:rFonts w:ascii="Arial" w:hAnsi="Arial" w:cs="Arial"/>
          <w:lang w:val="es-MX"/>
        </w:rPr>
        <w:t xml:space="preserve">los </w:t>
      </w:r>
      <w:r w:rsidRPr="005E345A">
        <w:rPr>
          <w:rFonts w:ascii="Arial" w:hAnsi="Arial" w:eastAsia="Times New Roman" w:cs="Arial"/>
          <w:lang w:val="es-MX" w:eastAsia="es-MX"/>
        </w:rPr>
        <w:t xml:space="preserve">cambios realizados en el </w:t>
      </w:r>
      <w:r w:rsidRPr="005E345A">
        <w:rPr>
          <w:rFonts w:ascii="Arial" w:hAnsi="Arial" w:cs="Arial"/>
          <w:lang w:val="es-MX"/>
        </w:rPr>
        <w:t>código fuente</w:t>
      </w:r>
      <w:r w:rsidRPr="005E345A">
        <w:rPr>
          <w:rFonts w:ascii="Arial" w:hAnsi="Arial" w:eastAsia="Times New Roman" w:cs="Arial"/>
          <w:lang w:val="es-MX" w:eastAsia="es-MX"/>
        </w:rPr>
        <w:t xml:space="preserve"> </w:t>
      </w:r>
      <w:r w:rsidRPr="005E345A">
        <w:rPr>
          <w:rFonts w:ascii="Arial" w:hAnsi="Arial" w:eastAsia="Times New Roman" w:cs="Arial"/>
          <w:lang w:val="es-MX" w:eastAsia="es-MX"/>
        </w:rPr>
        <w:t xml:space="preserve">a lo largo del tiempo. El </w:t>
      </w:r>
      <w:r w:rsidRPr="005E345A">
        <w:rPr>
          <w:rFonts w:ascii="Arial" w:hAnsi="Arial" w:cs="Arial"/>
          <w:lang w:val="es-MX"/>
        </w:rPr>
        <w:t>software</w:t>
      </w:r>
      <w:r w:rsidRPr="005E345A">
        <w:rPr>
          <w:rFonts w:ascii="Arial" w:hAnsi="Arial" w:eastAsia="Times New Roman" w:cs="Arial"/>
          <w:lang w:val="es-MX" w:eastAsia="es-MX"/>
        </w:rPr>
        <w:t xml:space="preserve"> de control de versiones realiza un seguimiento de cada modificación del código en un tipo especial de base de datos. Si se comete un error,</w:t>
      </w:r>
      <w:r w:rsidRPr="005E345A">
        <w:rPr>
          <w:rFonts w:ascii="Arial" w:hAnsi="Arial" w:cs="Arial"/>
          <w:lang w:val="es-MX"/>
        </w:rPr>
        <w:t xml:space="preserve"> </w:t>
      </w:r>
      <w:r w:rsidRPr="005E345A" w:rsidR="52966BA9">
        <w:rPr>
          <w:rFonts w:ascii="Arial" w:hAnsi="Arial" w:cs="Arial"/>
          <w:lang w:val="es-MX"/>
        </w:rPr>
        <w:t xml:space="preserve">el </w:t>
      </w:r>
      <w:r w:rsidR="00534264">
        <w:rPr>
          <w:rFonts w:ascii="Arial" w:hAnsi="Arial" w:cs="Arial"/>
          <w:color w:val="E36C0A" w:themeColor="accent6" w:themeShade="BF"/>
        </w:rPr>
        <w:t>Desarrollador de Sistemas</w:t>
      </w:r>
      <w:r w:rsidRPr="005E345A" w:rsidR="52966BA9">
        <w:rPr>
          <w:rFonts w:ascii="Arial" w:hAnsi="Arial" w:eastAsia="Times New Roman" w:cs="Arial"/>
          <w:lang w:val="es-MX" w:eastAsia="es-MX"/>
        </w:rPr>
        <w:t xml:space="preserve"> </w:t>
      </w:r>
      <w:r w:rsidRPr="005E345A">
        <w:rPr>
          <w:rFonts w:ascii="Arial" w:hAnsi="Arial" w:eastAsia="Times New Roman" w:cs="Arial"/>
          <w:lang w:val="es-MX" w:eastAsia="es-MX"/>
        </w:rPr>
        <w:t>puede retroceder el tiempo y comparar versiones anteriores del código para ayudar a solucionar el error y minimizar la interrupción para todos los miembros del equipo</w:t>
      </w:r>
      <w:r w:rsidRPr="005E345A">
        <w:rPr>
          <w:rFonts w:ascii="Arial" w:hAnsi="Arial" w:cs="Arial"/>
          <w:lang w:val="es-MX"/>
        </w:rPr>
        <w:t>.</w:t>
      </w:r>
    </w:p>
    <w:p w:rsidRPr="005E345A" w:rsidR="00A64BC0" w:rsidP="00456230" w:rsidRDefault="00A64BC0" w14:paraId="5A09133B" w14:textId="77777777">
      <w:pPr>
        <w:spacing w:after="0" w:line="240" w:lineRule="auto"/>
        <w:jc w:val="both"/>
        <w:rPr>
          <w:rFonts w:ascii="Arial" w:hAnsi="Arial" w:cs="Arial"/>
          <w:lang w:val="es-MX"/>
        </w:rPr>
      </w:pPr>
    </w:p>
    <w:p w:rsidRPr="005E345A" w:rsidR="00F77344" w:rsidP="387B4121" w:rsidRDefault="0A07718A" w14:paraId="0AF2C44A" w14:textId="77777777">
      <w:pPr>
        <w:spacing w:after="0" w:line="240" w:lineRule="auto"/>
        <w:jc w:val="both"/>
        <w:rPr>
          <w:rFonts w:ascii="Arial" w:hAnsi="Arial" w:cs="Arial"/>
          <w:b/>
          <w:bCs/>
        </w:rPr>
      </w:pPr>
      <w:r w:rsidRPr="005E345A">
        <w:rPr>
          <w:rFonts w:ascii="Arial" w:hAnsi="Arial" w:cs="Arial"/>
          <w:b/>
          <w:bCs/>
        </w:rPr>
        <w:t>Ventajas de utilizar un sistema de control de versiones:</w:t>
      </w:r>
    </w:p>
    <w:p w:rsidRPr="005E345A" w:rsidR="00F77344" w:rsidP="00FB5E7A" w:rsidRDefault="0A07718A" w14:paraId="1E61015C" w14:textId="77777777">
      <w:pPr>
        <w:pStyle w:val="Prrafodelista"/>
        <w:numPr>
          <w:ilvl w:val="0"/>
          <w:numId w:val="61"/>
        </w:numPr>
        <w:spacing w:after="0" w:line="240" w:lineRule="auto"/>
        <w:jc w:val="both"/>
        <w:rPr>
          <w:rFonts w:ascii="Arial" w:hAnsi="Arial" w:cs="Arial"/>
        </w:rPr>
      </w:pPr>
      <w:r w:rsidRPr="005E345A">
        <w:rPr>
          <w:rFonts w:ascii="Arial" w:hAnsi="Arial" w:cs="Arial"/>
        </w:rPr>
        <w:t xml:space="preserve">Ayuda al equipo a evitar la pérdida accidental de archivos. </w:t>
      </w:r>
    </w:p>
    <w:p w:rsidRPr="005E345A" w:rsidR="00F77344" w:rsidP="00FB5E7A" w:rsidRDefault="0A07718A" w14:paraId="196ABABD" w14:textId="0B44A1AF">
      <w:pPr>
        <w:pStyle w:val="Prrafodelista"/>
        <w:numPr>
          <w:ilvl w:val="0"/>
          <w:numId w:val="61"/>
        </w:numPr>
        <w:spacing w:after="0" w:line="240" w:lineRule="auto"/>
        <w:jc w:val="both"/>
        <w:rPr>
          <w:rFonts w:ascii="Arial" w:hAnsi="Arial" w:cs="Arial"/>
        </w:rPr>
      </w:pPr>
      <w:r w:rsidRPr="005E345A">
        <w:rPr>
          <w:rFonts w:ascii="Arial" w:hAnsi="Arial" w:cs="Arial"/>
        </w:rPr>
        <w:t xml:space="preserve">Mantiene un histórico de todo el desarrollo del proyecto, permitiendo realizar un seguimiento de las versiones anteriores de uno o más archivos. </w:t>
      </w:r>
    </w:p>
    <w:p w:rsidRPr="005E345A" w:rsidR="00F77344" w:rsidP="00FB5E7A" w:rsidRDefault="0A07718A" w14:paraId="71CFA75C" w14:textId="7F164A23">
      <w:pPr>
        <w:pStyle w:val="Prrafodelista"/>
        <w:numPr>
          <w:ilvl w:val="0"/>
          <w:numId w:val="61"/>
        </w:numPr>
        <w:spacing w:after="0" w:line="240" w:lineRule="auto"/>
        <w:jc w:val="both"/>
        <w:rPr>
          <w:rFonts w:ascii="Arial" w:hAnsi="Arial" w:cs="Arial"/>
        </w:rPr>
      </w:pPr>
      <w:r w:rsidRPr="005E345A">
        <w:rPr>
          <w:rFonts w:ascii="Arial" w:hAnsi="Arial" w:cs="Arial"/>
        </w:rPr>
        <w:t>Añade trazabilidad al desarrollo de software, ya que se puede ver qué cambios se han hecho en el código en cada versión.</w:t>
      </w:r>
    </w:p>
    <w:p w:rsidRPr="005E345A" w:rsidR="00F77344" w:rsidP="00FB5E7A" w:rsidRDefault="0A07718A" w14:paraId="465466D6" w14:textId="77777777">
      <w:pPr>
        <w:pStyle w:val="Prrafodelista"/>
        <w:numPr>
          <w:ilvl w:val="0"/>
          <w:numId w:val="61"/>
        </w:numPr>
        <w:spacing w:after="0" w:line="240" w:lineRule="auto"/>
        <w:jc w:val="both"/>
        <w:rPr>
          <w:rFonts w:ascii="Arial" w:hAnsi="Arial" w:cs="Arial"/>
        </w:rPr>
      </w:pPr>
      <w:r w:rsidRPr="005E345A">
        <w:rPr>
          <w:rFonts w:ascii="Arial" w:hAnsi="Arial" w:cs="Arial"/>
        </w:rPr>
        <w:t>Muestra mucha información estadística de cómo se está desarrollando el proyecto (principales autores, número de versiones, cambios, etc.).</w:t>
      </w:r>
    </w:p>
    <w:p w:rsidRPr="005E345A" w:rsidR="00F77344" w:rsidP="00FB5E7A" w:rsidRDefault="0A07718A" w14:paraId="2EFA07AB" w14:textId="77777777">
      <w:pPr>
        <w:pStyle w:val="Prrafodelista"/>
        <w:numPr>
          <w:ilvl w:val="0"/>
          <w:numId w:val="61"/>
        </w:numPr>
        <w:spacing w:after="0" w:line="240" w:lineRule="auto"/>
        <w:jc w:val="both"/>
        <w:rPr>
          <w:rFonts w:ascii="Arial" w:hAnsi="Arial" w:cs="Arial"/>
        </w:rPr>
      </w:pPr>
      <w:r w:rsidRPr="005E345A">
        <w:rPr>
          <w:rFonts w:ascii="Arial" w:hAnsi="Arial" w:cs="Arial"/>
        </w:rPr>
        <w:t>Facilita mucho el trabajo en equipo.</w:t>
      </w:r>
    </w:p>
    <w:p w:rsidRPr="005E345A" w:rsidR="00F77344" w:rsidP="00FB5E7A" w:rsidRDefault="0A07718A" w14:paraId="4905027D" w14:textId="29FB5421">
      <w:pPr>
        <w:pStyle w:val="Prrafodelista"/>
        <w:numPr>
          <w:ilvl w:val="0"/>
          <w:numId w:val="61"/>
        </w:numPr>
        <w:spacing w:after="0"/>
        <w:rPr>
          <w:rFonts w:ascii="Arial" w:hAnsi="Arial" w:cs="Arial"/>
          <w:lang w:val="es-MX"/>
        </w:rPr>
      </w:pPr>
      <w:r w:rsidRPr="005E345A">
        <w:rPr>
          <w:rFonts w:ascii="Arial" w:hAnsi="Arial" w:cs="Arial"/>
        </w:rPr>
        <w:t>Permite desarrollar varias versiones de un mismo programa a la vez.</w:t>
      </w:r>
    </w:p>
    <w:p w:rsidRPr="005E345A" w:rsidR="00F77344" w:rsidP="00456230" w:rsidRDefault="0A07718A" w14:paraId="603D474E" w14:textId="29D74603">
      <w:pPr>
        <w:spacing w:after="0" w:line="240" w:lineRule="auto"/>
        <w:jc w:val="both"/>
        <w:rPr>
          <w:rFonts w:ascii="Arial" w:hAnsi="Arial" w:cs="Arial"/>
          <w:lang w:val="es-MX"/>
        </w:rPr>
      </w:pPr>
      <w:r w:rsidRPr="005E345A">
        <w:rPr>
          <w:rFonts w:ascii="Arial" w:hAnsi="Arial" w:eastAsia="Times New Roman" w:cs="Arial"/>
          <w:lang w:val="es-MX" w:eastAsia="es-MX"/>
        </w:rPr>
        <w:t xml:space="preserve">La implementación de un sistema para el control de </w:t>
      </w:r>
      <w:r w:rsidRPr="005E345A">
        <w:rPr>
          <w:rFonts w:ascii="Arial" w:hAnsi="Arial" w:cs="Arial"/>
          <w:lang w:val="es-MX"/>
        </w:rPr>
        <w:t xml:space="preserve">versiones </w:t>
      </w:r>
      <w:r w:rsidRPr="005E345A">
        <w:rPr>
          <w:rFonts w:ascii="Arial" w:hAnsi="Arial" w:eastAsia="Times New Roman" w:cs="Arial"/>
          <w:lang w:val="es-MX" w:eastAsia="es-MX"/>
        </w:rPr>
        <w:t>permite alcanzar los siguientes objetivos:</w:t>
      </w:r>
    </w:p>
    <w:p w:rsidRPr="00F64F88" w:rsidR="00F77344" w:rsidP="00FB5E7A" w:rsidRDefault="0A07718A" w14:paraId="75EED3CE" w14:textId="44677924">
      <w:pPr>
        <w:pStyle w:val="Prrafodelista"/>
        <w:numPr>
          <w:ilvl w:val="0"/>
          <w:numId w:val="11"/>
        </w:numPr>
        <w:spacing w:after="0" w:line="240" w:lineRule="auto"/>
        <w:ind w:left="426"/>
        <w:jc w:val="both"/>
        <w:rPr>
          <w:rFonts w:ascii="Arial" w:hAnsi="Arial" w:eastAsia="Times New Roman" w:cs="Arial"/>
          <w:b/>
          <w:bCs/>
          <w:lang w:val="es-MX" w:eastAsia="es-MX"/>
        </w:rPr>
      </w:pPr>
      <w:r w:rsidRPr="00F64F88">
        <w:rPr>
          <w:rFonts w:ascii="Arial" w:hAnsi="Arial" w:eastAsia="Times New Roman" w:cs="Arial"/>
          <w:b/>
          <w:bCs/>
          <w:lang w:val="es-MX" w:eastAsia="es-MX"/>
        </w:rPr>
        <w:t xml:space="preserve">General: </w:t>
      </w:r>
    </w:p>
    <w:p w:rsidRPr="005E345A" w:rsidR="00F77344" w:rsidP="00FB5E7A" w:rsidRDefault="0A07718A" w14:paraId="6640751A" w14:textId="509F295A">
      <w:pPr>
        <w:pStyle w:val="Prrafodelista"/>
        <w:numPr>
          <w:ilvl w:val="1"/>
          <w:numId w:val="12"/>
        </w:numPr>
        <w:spacing w:after="0" w:line="240" w:lineRule="auto"/>
        <w:ind w:left="1146"/>
        <w:jc w:val="both"/>
        <w:rPr>
          <w:rFonts w:ascii="Arial" w:hAnsi="Arial" w:eastAsia="Times New Roman" w:cs="Arial"/>
          <w:lang w:val="es-MX" w:eastAsia="es-MX"/>
        </w:rPr>
      </w:pPr>
      <w:r w:rsidRPr="005E345A">
        <w:rPr>
          <w:rFonts w:ascii="Arial" w:hAnsi="Arial" w:eastAsia="Times New Roman" w:cs="Arial"/>
          <w:lang w:val="es-MX" w:eastAsia="es-MX"/>
        </w:rPr>
        <w:t>Administrar</w:t>
      </w:r>
      <w:r w:rsidRPr="005E345A">
        <w:rPr>
          <w:rFonts w:ascii="Arial" w:hAnsi="Arial" w:cs="Arial"/>
          <w:lang w:val="es-MX"/>
        </w:rPr>
        <w:t xml:space="preserve"> el código fuente </w:t>
      </w:r>
      <w:r w:rsidRPr="005E345A">
        <w:rPr>
          <w:rFonts w:ascii="Arial" w:hAnsi="Arial" w:eastAsia="Times New Roman" w:cs="Arial"/>
          <w:lang w:val="es-MX" w:eastAsia="es-MX"/>
        </w:rPr>
        <w:t>de proyectos de software con un alto rendimiento, seguridad y flexibilidad para el equipo de desarrollo.</w:t>
      </w:r>
    </w:p>
    <w:p w:rsidRPr="00F64F88" w:rsidR="00F77344" w:rsidP="00FB5E7A" w:rsidRDefault="0A07718A" w14:paraId="51D95C9B" w14:textId="77777777">
      <w:pPr>
        <w:pStyle w:val="Prrafodelista"/>
        <w:numPr>
          <w:ilvl w:val="0"/>
          <w:numId w:val="11"/>
        </w:numPr>
        <w:spacing w:after="0" w:line="240" w:lineRule="auto"/>
        <w:ind w:left="426"/>
        <w:jc w:val="both"/>
        <w:rPr>
          <w:rFonts w:ascii="Arial" w:hAnsi="Arial" w:eastAsia="Times New Roman" w:cs="Arial"/>
          <w:b/>
          <w:bCs/>
          <w:lang w:val="es-MX" w:eastAsia="es-MX"/>
        </w:rPr>
      </w:pPr>
      <w:r w:rsidRPr="00F64F88">
        <w:rPr>
          <w:rFonts w:ascii="Arial" w:hAnsi="Arial" w:eastAsia="Times New Roman" w:cs="Arial"/>
          <w:b/>
          <w:bCs/>
          <w:lang w:val="es-MX" w:eastAsia="es-MX"/>
        </w:rPr>
        <w:t xml:space="preserve">Específicos: </w:t>
      </w:r>
    </w:p>
    <w:p w:rsidRPr="005E345A" w:rsidR="00F77344" w:rsidP="00FB5E7A" w:rsidRDefault="0A07718A" w14:paraId="1AC2914F" w14:textId="05024248">
      <w:pPr>
        <w:pStyle w:val="Prrafodelista"/>
        <w:numPr>
          <w:ilvl w:val="1"/>
          <w:numId w:val="11"/>
        </w:numPr>
        <w:spacing w:after="0"/>
        <w:ind w:left="851"/>
        <w:jc w:val="both"/>
        <w:rPr>
          <w:rFonts w:ascii="Arial" w:hAnsi="Arial" w:cs="Arial"/>
          <w:lang w:val="es-MX"/>
        </w:rPr>
      </w:pPr>
      <w:r w:rsidRPr="005E345A">
        <w:rPr>
          <w:rFonts w:ascii="Arial" w:hAnsi="Arial" w:eastAsia="Times New Roman" w:cs="Arial"/>
          <w:lang w:val="es-MX" w:eastAsia="es-MX"/>
        </w:rPr>
        <w:t xml:space="preserve">Conocer el historial de diferentes cambios realizados en los archivos a </w:t>
      </w:r>
      <w:r w:rsidRPr="005E345A">
        <w:rPr>
          <w:rFonts w:ascii="Arial" w:hAnsi="Arial" w:cs="Arial"/>
          <w:lang w:val="es-MX"/>
        </w:rPr>
        <w:t xml:space="preserve">lo </w:t>
      </w:r>
      <w:r w:rsidRPr="005E345A">
        <w:rPr>
          <w:rFonts w:ascii="Arial" w:hAnsi="Arial" w:eastAsia="Times New Roman" w:cs="Arial"/>
          <w:lang w:val="es-MX" w:eastAsia="es-MX"/>
        </w:rPr>
        <w:t>largo del tiempo que permita solucionar problemas en versiones anteriores de software.</w:t>
      </w:r>
    </w:p>
    <w:p w:rsidRPr="005E345A" w:rsidR="00F77344" w:rsidP="00FB5E7A" w:rsidRDefault="0A07718A" w14:paraId="707DF1AB" w14:textId="77777777">
      <w:pPr>
        <w:pStyle w:val="Prrafodelista"/>
        <w:numPr>
          <w:ilvl w:val="1"/>
          <w:numId w:val="11"/>
        </w:numPr>
        <w:spacing w:after="0"/>
        <w:ind w:left="851"/>
        <w:jc w:val="both"/>
        <w:rPr>
          <w:rFonts w:ascii="Arial" w:hAnsi="Arial" w:eastAsia="Times New Roman" w:cs="Arial"/>
          <w:lang w:val="es-MX" w:eastAsia="es-MX"/>
        </w:rPr>
      </w:pPr>
      <w:r w:rsidRPr="005E345A">
        <w:rPr>
          <w:rFonts w:ascii="Arial" w:hAnsi="Arial" w:eastAsia="Times New Roman" w:cs="Arial"/>
          <w:lang w:val="es-MX" w:eastAsia="es-MX"/>
        </w:rPr>
        <w:t>Administrar múltiples flujos de trabajo independientes entre sí, sin afectar el trabajo de los miembros del equipo de desarrollo.</w:t>
      </w:r>
    </w:p>
    <w:p w:rsidRPr="005E345A" w:rsidR="00F77344" w:rsidP="00FB5E7A" w:rsidRDefault="0A07718A" w14:paraId="2AAD2AC7" w14:textId="77777777">
      <w:pPr>
        <w:pStyle w:val="Prrafodelista"/>
        <w:numPr>
          <w:ilvl w:val="1"/>
          <w:numId w:val="11"/>
        </w:numPr>
        <w:spacing w:after="0"/>
        <w:ind w:left="851"/>
        <w:jc w:val="both"/>
        <w:rPr>
          <w:rFonts w:ascii="Arial" w:hAnsi="Arial" w:eastAsia="Times New Roman" w:cs="Arial"/>
          <w:lang w:val="es-MX" w:eastAsia="es-MX"/>
        </w:rPr>
      </w:pPr>
      <w:r w:rsidRPr="005E345A">
        <w:rPr>
          <w:rFonts w:ascii="Arial" w:hAnsi="Arial" w:eastAsia="Times New Roman" w:cs="Arial"/>
          <w:lang w:val="es-MX" w:eastAsia="es-MX"/>
        </w:rPr>
        <w:t>Dar seguimiento a los cambios realizados en el software mediante el manejo de versiones publicadas en ambiente de producción.</w:t>
      </w:r>
    </w:p>
    <w:p w:rsidRPr="005E345A" w:rsidR="00F77344" w:rsidP="00456230" w:rsidRDefault="00F77344" w14:paraId="504EDF4C" w14:textId="77777777">
      <w:pPr>
        <w:spacing w:after="0"/>
        <w:jc w:val="both"/>
        <w:rPr>
          <w:rFonts w:ascii="Arial" w:hAnsi="Arial" w:eastAsia="Times New Roman" w:cs="Arial"/>
          <w:lang w:val="es-MX" w:eastAsia="es-MX"/>
        </w:rPr>
      </w:pPr>
    </w:p>
    <w:p w:rsidRPr="005E345A" w:rsidR="00F77344" w:rsidP="00456230" w:rsidRDefault="0A07718A" w14:paraId="7CD939A0" w14:textId="77777777">
      <w:pPr>
        <w:spacing w:after="0"/>
        <w:jc w:val="both"/>
        <w:rPr>
          <w:rFonts w:ascii="Arial" w:hAnsi="Arial" w:eastAsia="Times New Roman" w:cs="Arial"/>
          <w:b/>
          <w:bCs/>
          <w:lang w:val="es-MX" w:eastAsia="es-MX"/>
        </w:rPr>
      </w:pPr>
      <w:r w:rsidRPr="005E345A">
        <w:rPr>
          <w:rFonts w:ascii="Arial" w:hAnsi="Arial" w:eastAsia="Times New Roman" w:cs="Arial"/>
          <w:b/>
          <w:bCs/>
          <w:lang w:val="es-MX" w:eastAsia="es-MX"/>
        </w:rPr>
        <w:t>Roles utilizados:</w:t>
      </w:r>
    </w:p>
    <w:p w:rsidRPr="005E345A" w:rsidR="00F77344" w:rsidP="00456230" w:rsidRDefault="0A07718A" w14:paraId="3484B938" w14:textId="3FEBA85E">
      <w:pPr>
        <w:spacing w:after="0"/>
        <w:jc w:val="both"/>
        <w:rPr>
          <w:rFonts w:ascii="Arial" w:hAnsi="Arial" w:eastAsia="Times New Roman" w:cs="Arial"/>
          <w:lang w:val="es-MX" w:eastAsia="es-MX"/>
        </w:rPr>
      </w:pPr>
      <w:r w:rsidRPr="005E345A">
        <w:rPr>
          <w:rFonts w:ascii="Arial" w:hAnsi="Arial" w:eastAsia="Times New Roman" w:cs="Arial"/>
          <w:lang w:val="es-MX" w:eastAsia="es-MX"/>
        </w:rPr>
        <w:t xml:space="preserve">En el sistema de control de versiones se hará uso de tres roles, los cuales se describen a continuación: </w:t>
      </w:r>
    </w:p>
    <w:p w:rsidRPr="005E345A" w:rsidR="00A2557E" w:rsidP="00FB5E7A" w:rsidRDefault="6A3C5849" w14:paraId="755AB6A2" w14:textId="417DCAD2">
      <w:pPr>
        <w:pStyle w:val="Prrafodelista"/>
        <w:numPr>
          <w:ilvl w:val="0"/>
          <w:numId w:val="11"/>
        </w:numPr>
        <w:spacing w:after="0" w:line="240" w:lineRule="auto"/>
        <w:ind w:left="426"/>
        <w:jc w:val="both"/>
        <w:rPr>
          <w:rFonts w:ascii="Arial" w:hAnsi="Arial" w:eastAsia="Times New Roman" w:cs="Arial"/>
          <w:b/>
          <w:bCs/>
          <w:lang w:val="es-MX" w:eastAsia="es-MX"/>
        </w:rPr>
      </w:pPr>
      <w:r w:rsidRPr="005E345A">
        <w:rPr>
          <w:rFonts w:ascii="Arial" w:hAnsi="Arial" w:eastAsia="Times New Roman" w:cs="Arial"/>
          <w:b/>
          <w:bCs/>
          <w:lang w:val="es-MX" w:eastAsia="es-MX"/>
        </w:rPr>
        <w:t xml:space="preserve">Guest: </w:t>
      </w:r>
      <w:r w:rsidRPr="005E345A">
        <w:rPr>
          <w:rFonts w:ascii="Arial" w:hAnsi="Arial" w:eastAsia="Times New Roman" w:cs="Arial"/>
          <w:lang w:val="es-MX" w:eastAsia="es-MX"/>
        </w:rPr>
        <w:t>Rol sin acceso al código, un usuario con el permiso privado más bajo Guest solo puede hacer uso de los problemas en un proyecto, wiki pages y no tiene acceso de lectura al código.</w:t>
      </w:r>
    </w:p>
    <w:p w:rsidRPr="005E345A" w:rsidR="00A2557E" w:rsidP="00FB5E7A" w:rsidRDefault="6A3C5849" w14:paraId="67757359" w14:textId="1A91D0AD">
      <w:pPr>
        <w:pStyle w:val="Prrafodelista"/>
        <w:numPr>
          <w:ilvl w:val="0"/>
          <w:numId w:val="11"/>
        </w:numPr>
        <w:spacing w:after="0" w:line="240" w:lineRule="auto"/>
        <w:ind w:left="426"/>
        <w:jc w:val="both"/>
        <w:rPr>
          <w:rFonts w:ascii="Arial" w:hAnsi="Arial" w:eastAsia="Times New Roman" w:cs="Arial"/>
          <w:b/>
          <w:bCs/>
          <w:lang w:val="es-MX" w:eastAsia="es-MX"/>
        </w:rPr>
      </w:pPr>
      <w:r w:rsidRPr="005E345A">
        <w:rPr>
          <w:rFonts w:ascii="Arial" w:hAnsi="Arial" w:eastAsia="Times New Roman" w:cs="Arial"/>
          <w:b/>
          <w:bCs/>
          <w:lang w:val="es-MX" w:eastAsia="es-MX"/>
        </w:rPr>
        <w:t xml:space="preserve">Reporter: </w:t>
      </w:r>
      <w:r w:rsidRPr="005E345A">
        <w:rPr>
          <w:rFonts w:ascii="Arial" w:hAnsi="Arial" w:eastAsia="Times New Roman" w:cs="Arial"/>
          <w:lang w:val="es-MX" w:eastAsia="es-MX"/>
        </w:rPr>
        <w:t>Rol con las mismas capacidades del Guest pero con permisos de lectura del código pero no se permite cambios.</w:t>
      </w:r>
    </w:p>
    <w:p w:rsidRPr="005E345A" w:rsidR="00F77344" w:rsidP="00FB5E7A" w:rsidRDefault="0A07718A" w14:paraId="5770B344" w14:textId="2E373877">
      <w:pPr>
        <w:pStyle w:val="Prrafodelista"/>
        <w:numPr>
          <w:ilvl w:val="0"/>
          <w:numId w:val="11"/>
        </w:numPr>
        <w:spacing w:after="0" w:line="240" w:lineRule="auto"/>
        <w:ind w:left="426"/>
        <w:jc w:val="both"/>
        <w:rPr>
          <w:rFonts w:ascii="Arial" w:hAnsi="Arial" w:eastAsia="Times New Roman" w:cs="Arial"/>
          <w:lang w:val="es-MX" w:eastAsia="es-MX"/>
        </w:rPr>
      </w:pPr>
      <w:r w:rsidRPr="005E345A">
        <w:rPr>
          <w:rFonts w:ascii="Arial" w:hAnsi="Arial" w:eastAsia="Times New Roman" w:cs="Arial"/>
          <w:b/>
          <w:bCs/>
          <w:lang w:val="es-MX" w:eastAsia="es-MX"/>
        </w:rPr>
        <w:t xml:space="preserve">Developer: </w:t>
      </w:r>
      <w:r w:rsidRPr="005E345A" w:rsidR="4C94E7F1">
        <w:rPr>
          <w:rFonts w:ascii="Arial" w:hAnsi="Arial" w:eastAsia="Times New Roman" w:cs="Arial"/>
          <w:lang w:val="es-MX" w:eastAsia="es-MX"/>
        </w:rPr>
        <w:t>El</w:t>
      </w:r>
      <w:r w:rsidRPr="005E345A">
        <w:rPr>
          <w:rFonts w:ascii="Arial" w:hAnsi="Arial" w:eastAsia="Times New Roman" w:cs="Arial"/>
          <w:lang w:val="es-MX" w:eastAsia="es-MX"/>
        </w:rPr>
        <w:t xml:space="preserve"> </w:t>
      </w:r>
      <w:r w:rsidR="00534264">
        <w:rPr>
          <w:rFonts w:ascii="Arial" w:hAnsi="Arial" w:cs="Arial"/>
          <w:color w:val="E36C0A" w:themeColor="accent6" w:themeShade="BF"/>
        </w:rPr>
        <w:t>Desarrollador de Sistemas</w:t>
      </w:r>
      <w:r w:rsidRPr="005E345A">
        <w:rPr>
          <w:rFonts w:ascii="Arial" w:hAnsi="Arial" w:eastAsia="Times New Roman" w:cs="Arial"/>
          <w:lang w:val="es-MX" w:eastAsia="es-MX"/>
        </w:rPr>
        <w:t xml:space="preserve"> tienen asignado este rol, el cual tiene permisos de lectura y escritura dentro del repositorio, permitiéndole crear ramas dentro del repositorio, realizar cambios en el código y unir sus cambios a otras ramas. Cabe </w:t>
      </w:r>
      <w:r w:rsidRPr="005E345A">
        <w:rPr>
          <w:rFonts w:ascii="Arial" w:hAnsi="Arial" w:eastAsia="Times New Roman" w:cs="Arial"/>
          <w:lang w:val="es-MX" w:eastAsia="es-MX"/>
        </w:rPr>
        <w:t>recalcar que un usuario con este rol no puede unir sus cambios a ramas que estén protegidas (como lo es la rama “Master”).</w:t>
      </w:r>
    </w:p>
    <w:p w:rsidRPr="005E345A" w:rsidR="00F77344" w:rsidP="00FB5E7A" w:rsidRDefault="0A07718A" w14:paraId="45ED9B30" w14:textId="260508E7">
      <w:pPr>
        <w:pStyle w:val="Prrafodelista"/>
        <w:numPr>
          <w:ilvl w:val="0"/>
          <w:numId w:val="11"/>
        </w:numPr>
        <w:spacing w:after="0" w:line="240" w:lineRule="auto"/>
        <w:ind w:left="426"/>
        <w:jc w:val="both"/>
        <w:rPr>
          <w:rFonts w:ascii="Arial" w:hAnsi="Arial" w:eastAsia="Times New Roman" w:cs="Arial"/>
          <w:lang w:val="es-MX" w:eastAsia="es-MX"/>
        </w:rPr>
      </w:pPr>
      <w:r w:rsidRPr="005E345A">
        <w:rPr>
          <w:rFonts w:ascii="Arial" w:hAnsi="Arial" w:eastAsia="Times New Roman" w:cs="Arial"/>
          <w:b/>
          <w:bCs/>
          <w:lang w:val="es-MX" w:eastAsia="es-MX"/>
        </w:rPr>
        <w:t>Maintainer:</w:t>
      </w:r>
      <w:r w:rsidRPr="005E345A">
        <w:rPr>
          <w:rFonts w:ascii="Arial" w:hAnsi="Arial" w:eastAsia="Times New Roman" w:cs="Arial"/>
          <w:lang w:val="es-MX" w:eastAsia="es-MX"/>
        </w:rPr>
        <w:t xml:space="preserve"> Es el rol más alto a nivel de proyecto, ya que recibe permisos para hacer de todo, excepto llevar la administración del repositorio. Este rol tiene el permiso de unir cambios a la rama principal (rama Master).</w:t>
      </w:r>
    </w:p>
    <w:p w:rsidRPr="005E345A" w:rsidR="00F77344" w:rsidP="00FB5E7A" w:rsidRDefault="0A07718A" w14:paraId="47674CCA" w14:textId="77777777">
      <w:pPr>
        <w:pStyle w:val="Prrafodelista"/>
        <w:numPr>
          <w:ilvl w:val="0"/>
          <w:numId w:val="11"/>
        </w:numPr>
        <w:spacing w:after="0" w:line="240" w:lineRule="auto"/>
        <w:ind w:left="426"/>
        <w:jc w:val="both"/>
        <w:rPr>
          <w:rFonts w:ascii="Arial" w:hAnsi="Arial" w:eastAsia="Times New Roman" w:cs="Arial"/>
          <w:lang w:val="es-MX" w:eastAsia="es-MX"/>
        </w:rPr>
      </w:pPr>
      <w:r w:rsidRPr="005E345A">
        <w:rPr>
          <w:rFonts w:ascii="Arial" w:hAnsi="Arial" w:eastAsia="Times New Roman" w:cs="Arial"/>
          <w:b/>
          <w:bCs/>
          <w:lang w:val="es-MX" w:eastAsia="es-MX"/>
        </w:rPr>
        <w:t>Administrador:</w:t>
      </w:r>
      <w:r w:rsidRPr="005E345A">
        <w:rPr>
          <w:rFonts w:ascii="Arial" w:hAnsi="Arial" w:eastAsia="Times New Roman" w:cs="Arial"/>
          <w:lang w:val="es-MX" w:eastAsia="es-MX"/>
        </w:rPr>
        <w:t xml:space="preserve"> El usuario con este rol tiene todos los permisos de lectura y escritura, y lleva a cabo la administración de todos los repositorios.</w:t>
      </w:r>
    </w:p>
    <w:p w:rsidRPr="005E345A" w:rsidR="00F77344" w:rsidP="00456230" w:rsidRDefault="00F77344" w14:paraId="60F9BEBE" w14:textId="77777777">
      <w:pPr>
        <w:pStyle w:val="Prrafodelista"/>
        <w:spacing w:after="0" w:line="240" w:lineRule="auto"/>
        <w:ind w:left="426"/>
        <w:jc w:val="both"/>
        <w:rPr>
          <w:rFonts w:ascii="Arial" w:hAnsi="Arial" w:eastAsia="Times New Roman" w:cs="Arial"/>
          <w:lang w:val="es-MX" w:eastAsia="es-MX"/>
        </w:rPr>
      </w:pPr>
    </w:p>
    <w:p w:rsidR="00F77344" w:rsidP="00456230" w:rsidRDefault="0A07718A" w14:paraId="6496127D" w14:textId="270B2134">
      <w:pPr>
        <w:spacing w:after="0" w:line="240" w:lineRule="auto"/>
        <w:jc w:val="both"/>
        <w:rPr>
          <w:rFonts w:ascii="Arial" w:hAnsi="Arial" w:cs="Arial"/>
          <w:b/>
          <w:bCs/>
          <w:lang w:val="es-MX"/>
        </w:rPr>
      </w:pPr>
      <w:r w:rsidRPr="005E345A">
        <w:rPr>
          <w:rFonts w:ascii="Arial" w:hAnsi="Arial" w:cs="Arial"/>
          <w:b/>
          <w:bCs/>
          <w:lang w:val="es-MX"/>
        </w:rPr>
        <w:t xml:space="preserve">Flujo de </w:t>
      </w:r>
      <w:r w:rsidR="007C5A1F">
        <w:rPr>
          <w:rFonts w:ascii="Arial" w:hAnsi="Arial" w:cs="Arial"/>
          <w:b/>
          <w:bCs/>
          <w:lang w:val="es-MX"/>
        </w:rPr>
        <w:t>versionado</w:t>
      </w:r>
      <w:r w:rsidRPr="005E345A">
        <w:rPr>
          <w:rFonts w:ascii="Arial" w:hAnsi="Arial" w:cs="Arial"/>
          <w:b/>
          <w:bCs/>
          <w:lang w:val="es-MX"/>
        </w:rPr>
        <w:t xml:space="preserve"> de código para proyectos</w:t>
      </w:r>
    </w:p>
    <w:p w:rsidRPr="00483A25" w:rsidR="00483A25" w:rsidP="00456230" w:rsidRDefault="00483A25" w14:paraId="6905C8E1" w14:textId="77777777">
      <w:pPr>
        <w:spacing w:after="0" w:line="240" w:lineRule="auto"/>
        <w:jc w:val="both"/>
        <w:rPr>
          <w:rFonts w:ascii="Arial" w:hAnsi="Arial" w:cs="Arial"/>
          <w:b/>
          <w:bCs/>
          <w:lang w:val="es-MX"/>
        </w:rPr>
      </w:pPr>
    </w:p>
    <w:p w:rsidRPr="005E345A" w:rsidR="00F77344" w:rsidP="00483A25" w:rsidRDefault="00601035" w14:paraId="59B1A193" w14:textId="7528E89A">
      <w:pPr>
        <w:spacing w:after="0" w:line="240" w:lineRule="auto"/>
        <w:jc w:val="center"/>
        <w:rPr>
          <w:rFonts w:ascii="Arial" w:hAnsi="Arial" w:cs="Arial"/>
          <w:lang w:val="es-MX"/>
        </w:rPr>
      </w:pPr>
      <w:r>
        <w:rPr>
          <w:noProof/>
        </w:rPr>
        <w:drawing>
          <wp:inline distT="0" distB="0" distL="0" distR="0" wp14:anchorId="4179479F" wp14:editId="58C4DFA9">
            <wp:extent cx="5204460" cy="4500168"/>
            <wp:effectExtent l="0" t="0" r="0" b="0"/>
            <wp:docPr id="1204763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536" cy="4523580"/>
                    </a:xfrm>
                    <a:prstGeom prst="rect">
                      <a:avLst/>
                    </a:prstGeom>
                    <a:noFill/>
                    <a:ln>
                      <a:noFill/>
                    </a:ln>
                  </pic:spPr>
                </pic:pic>
              </a:graphicData>
            </a:graphic>
          </wp:inline>
        </w:drawing>
      </w:r>
    </w:p>
    <w:p w:rsidRPr="005E345A" w:rsidR="005F70F7" w:rsidP="00456230" w:rsidRDefault="005F70F7" w14:paraId="28B02312" w14:textId="1B568782">
      <w:pPr>
        <w:spacing w:after="0" w:line="240" w:lineRule="auto"/>
        <w:jc w:val="both"/>
        <w:rPr>
          <w:rFonts w:ascii="Arial" w:hAnsi="Arial" w:cs="Arial"/>
          <w:lang w:val="es-MX"/>
        </w:rPr>
      </w:pPr>
    </w:p>
    <w:p w:rsidRPr="00F64F88" w:rsidR="00F77344" w:rsidP="00FB5E7A" w:rsidRDefault="0A07718A" w14:paraId="55C6A7D0" w14:textId="1C99AECB">
      <w:pPr>
        <w:pStyle w:val="Prrafodelista"/>
        <w:numPr>
          <w:ilvl w:val="0"/>
          <w:numId w:val="11"/>
        </w:numPr>
        <w:spacing w:after="0" w:line="240" w:lineRule="auto"/>
        <w:ind w:left="426"/>
        <w:jc w:val="both"/>
        <w:rPr>
          <w:rFonts w:ascii="Arial" w:hAnsi="Arial" w:eastAsia="Times New Roman" w:cs="Arial"/>
          <w:lang w:val="es-MX" w:eastAsia="es-MX"/>
        </w:rPr>
      </w:pPr>
      <w:r w:rsidRPr="005E345A">
        <w:rPr>
          <w:rFonts w:ascii="Arial" w:hAnsi="Arial" w:eastAsia="Times New Roman" w:cs="Arial"/>
          <w:b/>
          <w:bCs/>
          <w:lang w:val="es-MX" w:eastAsia="es-MX"/>
        </w:rPr>
        <w:t>Ramas Base:</w:t>
      </w:r>
      <w:r w:rsidRPr="005E345A">
        <w:rPr>
          <w:rFonts w:ascii="Arial" w:hAnsi="Arial" w:eastAsia="Times New Roman" w:cs="Arial"/>
          <w:lang w:val="es-MX" w:eastAsia="es-MX"/>
        </w:rPr>
        <w:t xml:space="preserve"> Ramas principales del proyecto.</w:t>
      </w:r>
    </w:p>
    <w:p w:rsidRPr="005E345A" w:rsidR="00F77344" w:rsidP="00FB5E7A" w:rsidRDefault="0A07718A" w14:paraId="4120B340" w14:textId="34E323AF">
      <w:pPr>
        <w:pStyle w:val="Prrafodelista"/>
        <w:numPr>
          <w:ilvl w:val="1"/>
          <w:numId w:val="11"/>
        </w:numPr>
        <w:spacing w:after="0"/>
        <w:ind w:left="851"/>
        <w:jc w:val="both"/>
        <w:rPr>
          <w:rFonts w:ascii="Arial" w:hAnsi="Arial" w:eastAsia="Times New Roman" w:cs="Arial"/>
          <w:b/>
          <w:bCs/>
          <w:lang w:val="es-MX" w:eastAsia="es-MX"/>
        </w:rPr>
      </w:pPr>
      <w:r w:rsidRPr="005E345A">
        <w:rPr>
          <w:rFonts w:ascii="Arial" w:hAnsi="Arial" w:eastAsia="Times New Roman" w:cs="Arial"/>
          <w:b/>
          <w:bCs/>
          <w:lang w:val="es-MX" w:eastAsia="es-MX"/>
        </w:rPr>
        <w:t>Master:</w:t>
      </w:r>
      <w:r w:rsidRPr="005E345A">
        <w:rPr>
          <w:rFonts w:ascii="Arial" w:hAnsi="Arial" w:eastAsia="Times New Roman" w:cs="Arial"/>
          <w:lang w:val="es-MX" w:eastAsia="es-MX"/>
        </w:rPr>
        <w:t xml:space="preserve"> Rama maestra por defecto del sistema</w:t>
      </w:r>
      <w:r w:rsidRPr="005E345A" w:rsidR="2EEEB4E3">
        <w:rPr>
          <w:rFonts w:ascii="Arial" w:hAnsi="Arial" w:eastAsia="Times New Roman" w:cs="Arial"/>
          <w:lang w:val="es-MX" w:eastAsia="es-MX"/>
        </w:rPr>
        <w:t xml:space="preserve"> de control de versiones</w:t>
      </w:r>
      <w:r w:rsidRPr="005E345A">
        <w:rPr>
          <w:rFonts w:ascii="Arial" w:hAnsi="Arial" w:eastAsia="Times New Roman" w:cs="Arial"/>
          <w:lang w:val="es-MX" w:eastAsia="es-MX"/>
        </w:rPr>
        <w:t xml:space="preserve"> en producción, de la que dependen las demás ramas. En esta rama se deben incluir </w:t>
      </w:r>
      <w:r w:rsidRPr="005E345A">
        <w:rPr>
          <w:rFonts w:ascii="Arial" w:hAnsi="Arial" w:eastAsia="Times New Roman" w:cs="Arial"/>
          <w:lang w:val="es-MX" w:eastAsia="es-MX"/>
        </w:rPr>
        <w:t>únicamente los cambios que ya se ponen en producción junto con la etiqueta que identifica la versión de</w:t>
      </w:r>
      <w:r w:rsidRPr="005E345A" w:rsidR="2EEEB4E3">
        <w:rPr>
          <w:rFonts w:ascii="Arial" w:hAnsi="Arial" w:eastAsia="Times New Roman" w:cs="Arial"/>
          <w:lang w:val="es-MX" w:eastAsia="es-MX"/>
        </w:rPr>
        <w:t xml:space="preserve"> </w:t>
      </w:r>
      <w:r w:rsidRPr="005E345A">
        <w:rPr>
          <w:rFonts w:ascii="Arial" w:hAnsi="Arial" w:eastAsia="Times New Roman" w:cs="Arial"/>
          <w:lang w:val="es-MX" w:eastAsia="es-MX"/>
        </w:rPr>
        <w:t>l</w:t>
      </w:r>
      <w:r w:rsidRPr="005E345A" w:rsidR="2EEEB4E3">
        <w:rPr>
          <w:rFonts w:ascii="Arial" w:hAnsi="Arial" w:eastAsia="Times New Roman" w:cs="Arial"/>
          <w:lang w:val="es-MX" w:eastAsia="es-MX"/>
        </w:rPr>
        <w:t>a</w:t>
      </w:r>
      <w:r w:rsidRPr="005E345A">
        <w:rPr>
          <w:rFonts w:ascii="Arial" w:hAnsi="Arial" w:eastAsia="Times New Roman" w:cs="Arial"/>
          <w:lang w:val="es-MX" w:eastAsia="es-MX"/>
        </w:rPr>
        <w:t xml:space="preserve"> </w:t>
      </w:r>
      <w:r w:rsidRPr="005E345A" w:rsidR="2EEEB4E3">
        <w:rPr>
          <w:rFonts w:ascii="Arial" w:hAnsi="Arial" w:cs="Arial"/>
        </w:rPr>
        <w:t>solución informática</w:t>
      </w:r>
      <w:r w:rsidRPr="005E345A" w:rsidR="2EEEB4E3">
        <w:rPr>
          <w:rFonts w:ascii="Arial" w:hAnsi="Arial" w:cs="Arial"/>
          <w:lang w:val="es-ES"/>
        </w:rPr>
        <w:t xml:space="preserve"> </w:t>
      </w:r>
      <w:r w:rsidRPr="005E345A">
        <w:rPr>
          <w:rFonts w:ascii="Arial" w:hAnsi="Arial" w:eastAsia="Times New Roman" w:cs="Arial"/>
          <w:lang w:val="es-MX" w:eastAsia="es-MX"/>
        </w:rPr>
        <w:t>que se está lanzando. Esta rama a cargo del usuario del rol “Maintainer”.</w:t>
      </w:r>
    </w:p>
    <w:p w:rsidRPr="005E345A" w:rsidR="00F77344" w:rsidP="00FB5E7A" w:rsidRDefault="0A07718A" w14:paraId="1E896C2E" w14:textId="3937E674">
      <w:pPr>
        <w:pStyle w:val="Prrafodelista"/>
        <w:numPr>
          <w:ilvl w:val="1"/>
          <w:numId w:val="11"/>
        </w:numPr>
        <w:spacing w:after="0"/>
        <w:ind w:left="851"/>
        <w:jc w:val="both"/>
        <w:rPr>
          <w:rFonts w:ascii="Arial" w:hAnsi="Arial" w:eastAsia="Times New Roman" w:cs="Arial"/>
          <w:b/>
          <w:bCs/>
          <w:lang w:val="es-MX" w:eastAsia="es-MX"/>
        </w:rPr>
      </w:pPr>
      <w:r w:rsidRPr="005E345A">
        <w:rPr>
          <w:rFonts w:ascii="Arial" w:hAnsi="Arial" w:eastAsia="Times New Roman" w:cs="Arial"/>
          <w:b/>
          <w:bCs/>
          <w:lang w:val="es-MX" w:eastAsia="es-MX"/>
        </w:rPr>
        <w:t>Soporte:</w:t>
      </w:r>
      <w:r w:rsidRPr="005E345A">
        <w:rPr>
          <w:rFonts w:ascii="Arial" w:hAnsi="Arial" w:eastAsia="Times New Roman" w:cs="Arial"/>
          <w:lang w:val="es-MX" w:eastAsia="es-MX"/>
        </w:rPr>
        <w:t xml:space="preserve"> Rama que se utiliza para realizar soportes de </w:t>
      </w:r>
      <w:r w:rsidRPr="005E345A" w:rsidR="75735232">
        <w:rPr>
          <w:rFonts w:ascii="Arial" w:hAnsi="Arial" w:eastAsia="Times New Roman" w:cs="Arial"/>
          <w:lang w:val="es-MX" w:eastAsia="es-MX"/>
        </w:rPr>
        <w:t>las soluciones informáticas</w:t>
      </w:r>
      <w:r w:rsidRPr="005E345A">
        <w:rPr>
          <w:rFonts w:ascii="Arial" w:hAnsi="Arial" w:eastAsia="Times New Roman" w:cs="Arial"/>
          <w:lang w:val="es-MX" w:eastAsia="es-MX"/>
        </w:rPr>
        <w:t xml:space="preserve">, se usa para hacer ajustes urgentes que se requiere poner en producción inmediatamente luego de las pruebas unitarias del </w:t>
      </w:r>
      <w:r w:rsidR="00534264">
        <w:rPr>
          <w:rFonts w:ascii="Arial" w:hAnsi="Arial" w:eastAsia="Times New Roman" w:cs="Arial"/>
          <w:color w:val="E36C0A" w:themeColor="accent6" w:themeShade="BF"/>
          <w:lang w:val="es-MX" w:eastAsia="es-MX"/>
        </w:rPr>
        <w:t>Desarrollador de Sistemas</w:t>
      </w:r>
      <w:r w:rsidRPr="005E345A">
        <w:rPr>
          <w:rFonts w:ascii="Arial" w:hAnsi="Arial" w:eastAsia="Times New Roman" w:cs="Arial"/>
          <w:lang w:val="es-MX" w:eastAsia="es-MX"/>
        </w:rPr>
        <w:t xml:space="preserve">. Esta rama se crea a partir de la rama master y una vez que se realizan los cambios solicitados y se verifica que el funcionamiento </w:t>
      </w:r>
      <w:r w:rsidRPr="005E345A" w:rsidR="2EEEB4E3">
        <w:rPr>
          <w:rFonts w:ascii="Arial" w:hAnsi="Arial" w:eastAsia="Times New Roman" w:cs="Arial"/>
          <w:lang w:val="es-MX" w:eastAsia="es-MX"/>
        </w:rPr>
        <w:t xml:space="preserve">de la </w:t>
      </w:r>
      <w:r w:rsidRPr="005E345A" w:rsidR="2EEEB4E3">
        <w:rPr>
          <w:rFonts w:ascii="Arial" w:hAnsi="Arial" w:cs="Arial"/>
        </w:rPr>
        <w:t>solución informática</w:t>
      </w:r>
      <w:r w:rsidRPr="005E345A">
        <w:rPr>
          <w:rFonts w:ascii="Arial" w:hAnsi="Arial" w:eastAsia="Times New Roman" w:cs="Arial"/>
          <w:lang w:val="es-MX" w:eastAsia="es-MX"/>
        </w:rPr>
        <w:t xml:space="preserve"> es el deseado, se procede a unir dichos cambios con la rama master. Esta rama está a cargo del usuario con el rol “Developer”.</w:t>
      </w:r>
    </w:p>
    <w:p w:rsidRPr="005E345A" w:rsidR="00F77344" w:rsidP="00FB5E7A" w:rsidRDefault="0A07718A" w14:paraId="1907D098" w14:textId="1508930D">
      <w:pPr>
        <w:pStyle w:val="Prrafodelista"/>
        <w:numPr>
          <w:ilvl w:val="1"/>
          <w:numId w:val="11"/>
        </w:numPr>
        <w:spacing w:after="0"/>
        <w:ind w:left="851"/>
        <w:jc w:val="both"/>
        <w:rPr>
          <w:rFonts w:ascii="Arial" w:hAnsi="Arial" w:eastAsia="Times New Roman" w:cs="Arial"/>
          <w:b/>
          <w:bCs/>
          <w:lang w:val="es-MX" w:eastAsia="es-MX"/>
        </w:rPr>
      </w:pPr>
      <w:r w:rsidRPr="005E345A">
        <w:rPr>
          <w:rFonts w:ascii="Arial" w:hAnsi="Arial" w:eastAsia="Times New Roman" w:cs="Arial"/>
          <w:b/>
          <w:bCs/>
          <w:lang w:val="es-MX" w:eastAsia="es-MX"/>
        </w:rPr>
        <w:t xml:space="preserve">Liberación: </w:t>
      </w:r>
      <w:r w:rsidRPr="005E345A">
        <w:rPr>
          <w:rFonts w:ascii="Arial" w:hAnsi="Arial" w:eastAsia="Times New Roman" w:cs="Arial"/>
          <w:lang w:val="es-MX" w:eastAsia="es-MX"/>
        </w:rPr>
        <w:t xml:space="preserve">A esta rama se cargan los cambios realizados por el </w:t>
      </w:r>
      <w:r w:rsidR="00534264">
        <w:rPr>
          <w:rFonts w:ascii="Arial" w:hAnsi="Arial" w:eastAsia="Times New Roman" w:cs="Arial"/>
          <w:color w:val="E36C0A" w:themeColor="accent6" w:themeShade="BF"/>
          <w:lang w:val="es-MX" w:eastAsia="es-MX"/>
        </w:rPr>
        <w:t>Desarrollador de Sistemas</w:t>
      </w:r>
      <w:r w:rsidRPr="005E345A">
        <w:rPr>
          <w:rFonts w:ascii="Arial" w:hAnsi="Arial" w:eastAsia="Times New Roman" w:cs="Arial"/>
          <w:lang w:val="es-MX" w:eastAsia="es-MX"/>
        </w:rPr>
        <w:t xml:space="preserve"> y que han sido validados por el </w:t>
      </w:r>
      <w:r w:rsidR="00421E0A">
        <w:rPr>
          <w:rFonts w:ascii="Arial" w:hAnsi="Arial" w:eastAsia="Times New Roman" w:cs="Arial"/>
          <w:color w:val="E36C0A" w:themeColor="accent6" w:themeShade="BF"/>
          <w:lang w:val="es-MX" w:eastAsia="es-MX"/>
        </w:rPr>
        <w:t>Analista de Control de Cambios</w:t>
      </w:r>
      <w:r w:rsidRPr="005E345A">
        <w:rPr>
          <w:rFonts w:ascii="Arial" w:hAnsi="Arial" w:eastAsia="Times New Roman" w:cs="Arial"/>
          <w:lang w:val="es-MX" w:eastAsia="es-MX"/>
        </w:rPr>
        <w:t xml:space="preserve">, una vez que se han cargado dichos cambios, el usuario con el rol Maintainer tiene la responsabilidad de quitarle los privilegios al </w:t>
      </w:r>
      <w:r w:rsidR="00534264">
        <w:rPr>
          <w:rFonts w:ascii="Arial" w:hAnsi="Arial" w:eastAsia="Times New Roman" w:cs="Arial"/>
          <w:color w:val="E36C0A" w:themeColor="accent6" w:themeShade="BF"/>
          <w:lang w:val="es-MX" w:eastAsia="es-MX"/>
        </w:rPr>
        <w:t>Desarrollador de Sistemas</w:t>
      </w:r>
      <w:r w:rsidRPr="005E345A">
        <w:rPr>
          <w:rFonts w:ascii="Arial" w:hAnsi="Arial" w:eastAsia="Times New Roman" w:cs="Arial"/>
          <w:lang w:val="es-MX" w:eastAsia="es-MX"/>
        </w:rPr>
        <w:t xml:space="preserve"> para que no pueda realizar ningún cambio sobre ella y poder iniciar con las pruebas de usuario. Si las pruebas de usuario han sido exitosas y se pone en producción </w:t>
      </w:r>
      <w:r w:rsidRPr="005E345A" w:rsidR="2EEEB4E3">
        <w:rPr>
          <w:rFonts w:ascii="Arial" w:hAnsi="Arial" w:eastAsia="Times New Roman" w:cs="Arial"/>
          <w:lang w:val="es-MX" w:eastAsia="es-MX"/>
        </w:rPr>
        <w:t xml:space="preserve">la </w:t>
      </w:r>
      <w:r w:rsidRPr="005E345A" w:rsidR="2EEEB4E3">
        <w:rPr>
          <w:rFonts w:ascii="Arial" w:hAnsi="Arial" w:cs="Arial"/>
        </w:rPr>
        <w:t>solución informática</w:t>
      </w:r>
      <w:r w:rsidRPr="005E345A">
        <w:rPr>
          <w:rFonts w:ascii="Arial" w:hAnsi="Arial" w:eastAsia="Times New Roman" w:cs="Arial"/>
          <w:lang w:val="es-MX" w:eastAsia="es-MX"/>
        </w:rPr>
        <w:t>, se deberá unir los cambios de esta rama a la “Master” con la etiqueta de la nueva versión. Esta rama está a cargo del usuario con el rol “Maintainer”.</w:t>
      </w:r>
    </w:p>
    <w:p w:rsidRPr="005E345A" w:rsidR="00F77344" w:rsidP="00FB5E7A" w:rsidRDefault="0A07718A" w14:paraId="5BDA0D51" w14:textId="4C6E4939">
      <w:pPr>
        <w:pStyle w:val="Prrafodelista"/>
        <w:numPr>
          <w:ilvl w:val="1"/>
          <w:numId w:val="11"/>
        </w:numPr>
        <w:spacing w:after="0"/>
        <w:ind w:left="851"/>
        <w:jc w:val="both"/>
        <w:rPr>
          <w:rFonts w:ascii="Arial" w:hAnsi="Arial" w:eastAsia="Times New Roman" w:cs="Arial"/>
          <w:b/>
          <w:bCs/>
          <w:lang w:val="es-MX" w:eastAsia="es-MX"/>
        </w:rPr>
      </w:pPr>
      <w:r w:rsidRPr="005E345A">
        <w:rPr>
          <w:rFonts w:ascii="Arial" w:hAnsi="Arial" w:eastAsia="Times New Roman" w:cs="Arial"/>
          <w:b/>
          <w:bCs/>
          <w:lang w:val="es-MX" w:eastAsia="es-MX"/>
        </w:rPr>
        <w:t>Desarrollo:</w:t>
      </w:r>
      <w:r w:rsidRPr="005E345A">
        <w:rPr>
          <w:rFonts w:ascii="Arial" w:hAnsi="Arial" w:eastAsia="Times New Roman" w:cs="Arial"/>
          <w:lang w:val="es-MX" w:eastAsia="es-MX"/>
        </w:rPr>
        <w:t xml:space="preserve"> Rama creada a partir de la master para iniciar con el desarrollo de una nueva funcionalidad. De esta rama </w:t>
      </w:r>
      <w:r w:rsidRPr="005E345A" w:rsidR="4C94E7F1">
        <w:rPr>
          <w:rFonts w:ascii="Arial" w:hAnsi="Arial" w:eastAsia="Times New Roman" w:cs="Arial"/>
          <w:lang w:val="es-MX" w:eastAsia="es-MX"/>
        </w:rPr>
        <w:t>e</w:t>
      </w:r>
      <w:r w:rsidRPr="005E345A">
        <w:rPr>
          <w:rFonts w:ascii="Arial" w:hAnsi="Arial" w:eastAsia="Times New Roman" w:cs="Arial"/>
          <w:lang w:val="es-MX" w:eastAsia="es-MX"/>
        </w:rPr>
        <w:t>l</w:t>
      </w:r>
      <w:r w:rsidRPr="005E345A" w:rsidR="4C94E7F1">
        <w:rPr>
          <w:rFonts w:ascii="Arial" w:hAnsi="Arial" w:eastAsia="Times New Roman" w:cs="Arial"/>
          <w:lang w:val="es-MX" w:eastAsia="es-MX"/>
        </w:rPr>
        <w:t xml:space="preserve"> </w:t>
      </w:r>
      <w:r w:rsidR="00534264">
        <w:rPr>
          <w:rFonts w:ascii="Arial" w:hAnsi="Arial" w:eastAsia="Times New Roman" w:cs="Arial"/>
          <w:color w:val="E36C0A" w:themeColor="accent6" w:themeShade="BF"/>
          <w:lang w:val="es-MX" w:eastAsia="es-MX"/>
        </w:rPr>
        <w:t>Desarrollador de Sistemas</w:t>
      </w:r>
      <w:r w:rsidRPr="005E345A">
        <w:rPr>
          <w:rFonts w:ascii="Arial" w:hAnsi="Arial" w:eastAsia="Times New Roman" w:cs="Arial"/>
          <w:lang w:val="es-MX" w:eastAsia="es-MX"/>
        </w:rPr>
        <w:t xml:space="preserve"> creará sus propias ramas hijas las cuales deberá configurar con las direcciones de desarrollo debido a que el proyecto se baja con las direcciones que apuntan a producción. Una vez que el </w:t>
      </w:r>
      <w:r w:rsidRPr="00421E0A" w:rsidR="00421E0A">
        <w:rPr>
          <w:rFonts w:ascii="Arial" w:hAnsi="Arial" w:eastAsia="Times New Roman" w:cs="Arial"/>
          <w:color w:val="E36C0A" w:themeColor="accent6" w:themeShade="BF"/>
          <w:lang w:val="es-MX" w:eastAsia="es-MX"/>
        </w:rPr>
        <w:t>Analista</w:t>
      </w:r>
      <w:r w:rsidRPr="00421E0A" w:rsidR="6BF905AD">
        <w:rPr>
          <w:rFonts w:ascii="Arial" w:hAnsi="Arial" w:eastAsia="Times New Roman" w:cs="Arial"/>
          <w:color w:val="E36C0A" w:themeColor="accent6" w:themeShade="BF"/>
          <w:lang w:val="es-MX" w:eastAsia="es-MX"/>
        </w:rPr>
        <w:t xml:space="preserve"> de </w:t>
      </w:r>
      <w:r w:rsidRPr="00421E0A" w:rsidR="00421E0A">
        <w:rPr>
          <w:rFonts w:ascii="Arial" w:hAnsi="Arial" w:eastAsia="Times New Roman" w:cs="Arial"/>
          <w:color w:val="E36C0A" w:themeColor="accent6" w:themeShade="BF"/>
          <w:lang w:val="es-MX" w:eastAsia="es-MX"/>
        </w:rPr>
        <w:t>Control de Cambios</w:t>
      </w:r>
      <w:r w:rsidRPr="00421E0A">
        <w:rPr>
          <w:rFonts w:ascii="Arial" w:hAnsi="Arial" w:eastAsia="Times New Roman" w:cs="Arial"/>
          <w:color w:val="E36C0A" w:themeColor="accent6" w:themeShade="BF"/>
          <w:lang w:val="es-MX" w:eastAsia="es-MX"/>
        </w:rPr>
        <w:t xml:space="preserve"> </w:t>
      </w:r>
      <w:r w:rsidRPr="005E345A">
        <w:rPr>
          <w:rFonts w:ascii="Arial" w:hAnsi="Arial" w:eastAsia="Times New Roman" w:cs="Arial"/>
          <w:lang w:val="es-MX" w:eastAsia="es-MX"/>
        </w:rPr>
        <w:t xml:space="preserve">ha validado que </w:t>
      </w:r>
      <w:r w:rsidRPr="005E345A" w:rsidR="2EEEB4E3">
        <w:rPr>
          <w:rFonts w:ascii="Arial" w:hAnsi="Arial" w:eastAsia="Times New Roman" w:cs="Arial"/>
          <w:lang w:val="es-MX" w:eastAsia="es-MX"/>
        </w:rPr>
        <w:t xml:space="preserve">la </w:t>
      </w:r>
      <w:r w:rsidRPr="005E345A" w:rsidR="2EEEB4E3">
        <w:rPr>
          <w:rFonts w:ascii="Arial" w:hAnsi="Arial" w:cs="Arial"/>
        </w:rPr>
        <w:t>solución informática</w:t>
      </w:r>
      <w:r w:rsidRPr="005E345A">
        <w:rPr>
          <w:rFonts w:ascii="Arial" w:hAnsi="Arial" w:eastAsia="Times New Roman" w:cs="Arial"/>
          <w:lang w:val="es-MX" w:eastAsia="es-MX"/>
        </w:rPr>
        <w:t xml:space="preserve"> funciona correctamente con los nuevos ajustes, el </w:t>
      </w:r>
      <w:r w:rsidR="00534264">
        <w:rPr>
          <w:rFonts w:ascii="Arial" w:hAnsi="Arial" w:eastAsia="Times New Roman" w:cs="Arial"/>
          <w:color w:val="E36C0A" w:themeColor="accent6" w:themeShade="BF"/>
          <w:lang w:val="es-MX" w:eastAsia="es-MX"/>
        </w:rPr>
        <w:t>Desarrollador de Sistemas</w:t>
      </w:r>
      <w:r w:rsidRPr="005E345A">
        <w:rPr>
          <w:rFonts w:ascii="Arial" w:hAnsi="Arial" w:eastAsia="Times New Roman" w:cs="Arial"/>
          <w:lang w:val="es-MX" w:eastAsia="es-MX"/>
        </w:rPr>
        <w:t xml:space="preserve"> debe subir los cambios a la rama “Liberación” para iniciar con el proceso de puesta en producción. Esta rama está a cargo del usuario con el rol “Developer”.</w:t>
      </w:r>
    </w:p>
    <w:p w:rsidRPr="005E345A" w:rsidR="00F77344" w:rsidP="00456230" w:rsidRDefault="00F77344" w14:paraId="573DBBCF" w14:textId="77777777">
      <w:pPr>
        <w:pStyle w:val="Prrafodelista"/>
        <w:spacing w:after="0"/>
        <w:ind w:left="851"/>
        <w:jc w:val="both"/>
        <w:rPr>
          <w:rFonts w:ascii="Arial" w:hAnsi="Arial" w:eastAsia="Times New Roman" w:cs="Arial"/>
          <w:lang w:val="es-MX" w:eastAsia="es-MX"/>
        </w:rPr>
      </w:pPr>
    </w:p>
    <w:p w:rsidRPr="005E345A" w:rsidR="00F77344" w:rsidP="00FB5E7A" w:rsidRDefault="0A07718A" w14:paraId="765AD6CD" w14:textId="382884EB">
      <w:pPr>
        <w:pStyle w:val="Prrafodelista"/>
        <w:numPr>
          <w:ilvl w:val="0"/>
          <w:numId w:val="11"/>
        </w:numPr>
        <w:spacing w:after="0" w:line="240" w:lineRule="auto"/>
        <w:ind w:left="426"/>
        <w:jc w:val="both"/>
        <w:rPr>
          <w:rFonts w:ascii="Arial" w:hAnsi="Arial" w:eastAsia="Times New Roman" w:cs="Arial"/>
          <w:lang w:val="es-MX" w:eastAsia="es-MX"/>
        </w:rPr>
      </w:pPr>
      <w:r w:rsidRPr="005E345A">
        <w:rPr>
          <w:rFonts w:ascii="Arial" w:hAnsi="Arial" w:eastAsia="Times New Roman" w:cs="Arial"/>
          <w:b/>
          <w:bCs/>
          <w:lang w:val="es-MX" w:eastAsia="es-MX"/>
        </w:rPr>
        <w:t>Ramas hijas:</w:t>
      </w:r>
      <w:r w:rsidRPr="005E345A">
        <w:rPr>
          <w:rFonts w:ascii="Arial" w:hAnsi="Arial" w:eastAsia="Times New Roman" w:cs="Arial"/>
          <w:lang w:val="es-MX" w:eastAsia="es-MX"/>
        </w:rPr>
        <w:t xml:space="preserve"> Son ramas adicionales, creadas para </w:t>
      </w:r>
      <w:r w:rsidR="007C5A1F">
        <w:rPr>
          <w:rFonts w:ascii="Arial" w:hAnsi="Arial" w:eastAsia="Times New Roman" w:cs="Arial"/>
          <w:lang w:val="es-MX" w:eastAsia="es-MX"/>
        </w:rPr>
        <w:t>versionado</w:t>
      </w:r>
      <w:r w:rsidRPr="005E345A">
        <w:rPr>
          <w:rFonts w:ascii="Arial" w:hAnsi="Arial" w:eastAsia="Times New Roman" w:cs="Arial"/>
          <w:lang w:val="es-MX" w:eastAsia="es-MX"/>
        </w:rPr>
        <w:t xml:space="preserve"> de cambios. Estas ramas están a cargo del usuario con el rol “Developer”.</w:t>
      </w:r>
    </w:p>
    <w:p w:rsidRPr="005E345A" w:rsidR="00F77344" w:rsidP="00456230" w:rsidRDefault="00F77344" w14:paraId="15EF782D" w14:textId="77777777">
      <w:pPr>
        <w:pStyle w:val="Prrafodelista"/>
        <w:spacing w:after="0" w:line="240" w:lineRule="auto"/>
        <w:ind w:left="426"/>
        <w:jc w:val="both"/>
        <w:rPr>
          <w:rFonts w:ascii="Arial" w:hAnsi="Arial" w:eastAsia="Times New Roman" w:cs="Arial"/>
          <w:lang w:val="es-MX" w:eastAsia="es-MX"/>
        </w:rPr>
      </w:pPr>
    </w:p>
    <w:p w:rsidRPr="005E345A" w:rsidR="00F77344" w:rsidP="00FB5E7A" w:rsidRDefault="0A07718A" w14:paraId="1EE21A03" w14:textId="77777777">
      <w:pPr>
        <w:pStyle w:val="Prrafodelista"/>
        <w:numPr>
          <w:ilvl w:val="0"/>
          <w:numId w:val="11"/>
        </w:numPr>
        <w:spacing w:after="0"/>
        <w:jc w:val="both"/>
        <w:rPr>
          <w:rFonts w:ascii="Arial" w:hAnsi="Arial" w:eastAsia="Times New Roman" w:cs="Arial"/>
          <w:b/>
          <w:bCs/>
          <w:lang w:val="es-MX" w:eastAsia="es-MX"/>
        </w:rPr>
      </w:pPr>
      <w:r w:rsidRPr="005E345A">
        <w:rPr>
          <w:rFonts w:ascii="Arial" w:hAnsi="Arial" w:eastAsia="Times New Roman" w:cs="Arial"/>
          <w:b/>
          <w:bCs/>
          <w:lang w:val="es-MX" w:eastAsia="es-MX"/>
        </w:rPr>
        <w:t>des_nombre_proyecto:</w:t>
      </w:r>
      <w:r w:rsidRPr="005E345A">
        <w:rPr>
          <w:rFonts w:ascii="Arial" w:hAnsi="Arial" w:eastAsia="Times New Roman" w:cs="Arial"/>
          <w:lang w:val="es-MX" w:eastAsia="es-MX"/>
        </w:rPr>
        <w:t xml:space="preserve"> Esta rama se crea a partir de la rama “Desarrollo” y apunta al entorno de desarrollo. A partir de esta se crearán ramas hijas para iniciar con los cambios solicitados.</w:t>
      </w:r>
    </w:p>
    <w:p w:rsidRPr="005E345A" w:rsidR="00F77344" w:rsidP="00FB5E7A" w:rsidRDefault="0A07718A" w14:paraId="756562EC" w14:textId="1626B10A">
      <w:pPr>
        <w:pStyle w:val="Prrafodelista"/>
        <w:numPr>
          <w:ilvl w:val="0"/>
          <w:numId w:val="11"/>
        </w:numPr>
        <w:spacing w:after="0"/>
        <w:jc w:val="both"/>
        <w:rPr>
          <w:rFonts w:ascii="Arial" w:hAnsi="Arial" w:cs="Arial"/>
          <w:lang w:val="es-MX"/>
        </w:rPr>
      </w:pPr>
      <w:r w:rsidRPr="005E345A">
        <w:rPr>
          <w:rFonts w:ascii="Arial" w:hAnsi="Arial" w:eastAsia="Times New Roman" w:cs="Arial"/>
          <w:b/>
          <w:bCs/>
          <w:lang w:val="es-MX" w:eastAsia="es-MX"/>
        </w:rPr>
        <w:t xml:space="preserve">des_nombre_proyecto_login: </w:t>
      </w:r>
      <w:r w:rsidRPr="005E345A">
        <w:rPr>
          <w:rFonts w:ascii="Arial" w:hAnsi="Arial" w:eastAsia="Times New Roman" w:cs="Arial"/>
          <w:lang w:val="es-MX" w:eastAsia="es-MX"/>
        </w:rPr>
        <w:t xml:space="preserve">Esta rama se crea a partir de la rama “des_nombre_proyecto” y en esta rama el </w:t>
      </w:r>
      <w:r w:rsidR="00534264">
        <w:rPr>
          <w:rFonts w:ascii="Arial" w:hAnsi="Arial" w:cs="Arial"/>
          <w:color w:val="E36C0A" w:themeColor="accent6" w:themeShade="BF"/>
        </w:rPr>
        <w:t>Desarrollador de Sistemas</w:t>
      </w:r>
      <w:r w:rsidRPr="005E345A">
        <w:rPr>
          <w:rFonts w:ascii="Arial" w:hAnsi="Arial" w:eastAsia="Times New Roman" w:cs="Arial"/>
          <w:lang w:val="es-MX" w:eastAsia="es-MX"/>
        </w:rPr>
        <w:t xml:space="preserve"> realizará los </w:t>
      </w:r>
      <w:r w:rsidRPr="005E345A">
        <w:rPr>
          <w:rFonts w:ascii="Arial" w:hAnsi="Arial" w:eastAsia="Times New Roman" w:cs="Arial"/>
          <w:lang w:val="es-MX" w:eastAsia="es-MX"/>
        </w:rPr>
        <w:t>cambios que han sido solicitados. Una vez realizados los cambios deberá subirlos a la rama “des_nombre_proyecto”.</w:t>
      </w:r>
    </w:p>
    <w:p w:rsidRPr="00483A25" w:rsidR="009858B6" w:rsidP="00065832" w:rsidRDefault="61697296" w14:paraId="5146D166" w14:textId="4CEA7526">
      <w:pPr>
        <w:pStyle w:val="Prrafodelista"/>
        <w:numPr>
          <w:ilvl w:val="0"/>
          <w:numId w:val="11"/>
        </w:numPr>
        <w:spacing w:after="0"/>
        <w:jc w:val="both"/>
        <w:rPr>
          <w:rFonts w:ascii="Arial" w:hAnsi="Arial" w:cs="Arial"/>
          <w:lang w:val="es-MX"/>
        </w:rPr>
      </w:pPr>
      <w:r w:rsidRPr="005E345A">
        <w:rPr>
          <w:rFonts w:ascii="Arial" w:hAnsi="Arial" w:cs="Arial"/>
          <w:b/>
          <w:bCs/>
        </w:rPr>
        <w:t>lib_n</w:t>
      </w:r>
      <w:r w:rsidRPr="005E345A" w:rsidR="6A3C5849">
        <w:rPr>
          <w:rFonts w:ascii="Arial" w:hAnsi="Arial" w:cs="Arial"/>
          <w:b/>
          <w:bCs/>
        </w:rPr>
        <w:t>ombreproyecto:</w:t>
      </w:r>
      <w:r w:rsidRPr="005E345A" w:rsidR="6A3C5849">
        <w:rPr>
          <w:rFonts w:ascii="Arial" w:hAnsi="Arial" w:cs="Arial"/>
        </w:rPr>
        <w:t xml:space="preserve"> Esta rama se crea a partir de la rama “des_nombreproyecto” ya lista con todos los entregables y referencias de producción para comunicar al </w:t>
      </w:r>
      <w:r w:rsidRPr="68D44CE3" w:rsidR="1B892A98">
        <w:rPr>
          <w:rFonts w:ascii="Arial" w:hAnsi="Arial" w:cs="Arial"/>
        </w:rPr>
        <w:t>a</w:t>
      </w:r>
      <w:r w:rsidRPr="68D44CE3" w:rsidR="5FED3CDE">
        <w:rPr>
          <w:rFonts w:ascii="Arial" w:hAnsi="Arial" w:cs="Arial"/>
        </w:rPr>
        <w:t>nalista</w:t>
      </w:r>
      <w:r w:rsidRPr="005E345A" w:rsidR="6A3C5849">
        <w:rPr>
          <w:rFonts w:ascii="Arial" w:hAnsi="Arial" w:cs="Arial"/>
        </w:rPr>
        <w:t xml:space="preserve"> de control de cambios que puede proceder a protegerla, lista para pruebas de usuario o transacciones controladas.</w:t>
      </w:r>
    </w:p>
    <w:p w:rsidR="00483A25" w:rsidP="00483A25" w:rsidRDefault="009858B6" w14:paraId="6E017678" w14:textId="09E481FE">
      <w:pPr>
        <w:pStyle w:val="Prrafodelista"/>
        <w:numPr>
          <w:ilvl w:val="0"/>
          <w:numId w:val="11"/>
        </w:numPr>
        <w:spacing w:after="0"/>
        <w:jc w:val="both"/>
        <w:rPr>
          <w:rFonts w:ascii="Arial" w:hAnsi="Arial" w:cs="Arial"/>
          <w:b/>
          <w:bCs/>
          <w:lang w:val="es-MX"/>
        </w:rPr>
      </w:pPr>
      <w:r w:rsidRPr="00F64F88">
        <w:rPr>
          <w:rFonts w:ascii="Arial" w:hAnsi="Arial" w:cs="Arial"/>
          <w:b/>
          <w:bCs/>
          <w:lang w:val="es-MX"/>
        </w:rPr>
        <w:t>Estándares en los commits</w:t>
      </w:r>
      <w:r w:rsidR="00483A25">
        <w:rPr>
          <w:rFonts w:ascii="Arial" w:hAnsi="Arial" w:cs="Arial"/>
          <w:b/>
          <w:bCs/>
          <w:lang w:val="es-MX"/>
        </w:rPr>
        <w:t>:</w:t>
      </w:r>
    </w:p>
    <w:p w:rsidRPr="00483A25" w:rsidR="00483A25" w:rsidP="00483A25" w:rsidRDefault="00483A25" w14:paraId="3E3DDFE3" w14:textId="77777777">
      <w:pPr>
        <w:pStyle w:val="Prrafodelista"/>
        <w:spacing w:after="0"/>
        <w:ind w:left="786"/>
        <w:jc w:val="both"/>
        <w:rPr>
          <w:rFonts w:ascii="Arial" w:hAnsi="Arial" w:cs="Arial"/>
          <w:b/>
          <w:bCs/>
          <w:lang w:val="es-MX"/>
        </w:rPr>
      </w:pPr>
    </w:p>
    <w:p w:rsidR="009858B6" w:rsidP="00065832" w:rsidRDefault="00663589" w14:paraId="1CB2B3E4" w14:textId="275ABC4E">
      <w:pPr>
        <w:spacing w:after="0"/>
        <w:jc w:val="both"/>
        <w:rPr>
          <w:rFonts w:ascii="Arial" w:hAnsi="Arial" w:cs="Arial"/>
          <w:lang w:val="es-MX"/>
        </w:rPr>
      </w:pPr>
      <w:r w:rsidRPr="00663589">
        <w:rPr>
          <w:rFonts w:ascii="Arial" w:hAnsi="Arial" w:cs="Arial"/>
          <w:lang w:val="es-MX"/>
        </w:rPr>
        <w:t>En el proceso de desarrollo de softwar</w:t>
      </w:r>
      <w:r w:rsidR="00803E08">
        <w:rPr>
          <w:rFonts w:ascii="Arial" w:hAnsi="Arial" w:cs="Arial"/>
          <w:lang w:val="es-MX"/>
        </w:rPr>
        <w:t>e se debe</w:t>
      </w:r>
      <w:r w:rsidRPr="00663589">
        <w:rPr>
          <w:rFonts w:ascii="Arial" w:hAnsi="Arial" w:cs="Arial"/>
          <w:lang w:val="es-MX"/>
        </w:rPr>
        <w:t xml:space="preserve"> mantener una estructura consistente y comprensible en los mensajes de commit para facilitar la colaboración, seguimiento y gestión del código. Por ello, se establecen los siguientes estándares para los commits, basados en la Convención Conventional Commits:</w:t>
      </w:r>
    </w:p>
    <w:p w:rsidR="0055152B" w:rsidP="00065832" w:rsidRDefault="0055152B" w14:paraId="5F534102" w14:textId="77777777">
      <w:pPr>
        <w:spacing w:after="0"/>
        <w:jc w:val="both"/>
        <w:rPr>
          <w:rFonts w:ascii="Arial" w:hAnsi="Arial" w:cs="Arial"/>
          <w:lang w:val="es-MX"/>
        </w:rPr>
      </w:pPr>
    </w:p>
    <w:tbl>
      <w:tblPr>
        <w:tblW w:w="8960" w:type="dxa"/>
        <w:tblCellMar>
          <w:left w:w="70" w:type="dxa"/>
          <w:right w:w="70" w:type="dxa"/>
        </w:tblCellMar>
        <w:tblLook w:val="04A0" w:firstRow="1" w:lastRow="0" w:firstColumn="1" w:lastColumn="0" w:noHBand="0" w:noVBand="1"/>
      </w:tblPr>
      <w:tblGrid>
        <w:gridCol w:w="886"/>
        <w:gridCol w:w="8306"/>
      </w:tblGrid>
      <w:tr w:rsidRPr="00070B71" w:rsidR="00070B71" w:rsidTr="00070B71" w14:paraId="45158E73" w14:textId="77777777">
        <w:trPr>
          <w:trHeight w:val="303"/>
        </w:trPr>
        <w:tc>
          <w:tcPr>
            <w:tcW w:w="654" w:type="dxa"/>
            <w:tcBorders>
              <w:top w:val="single" w:color="auto" w:sz="4" w:space="0"/>
              <w:left w:val="single" w:color="auto" w:sz="4" w:space="0"/>
              <w:bottom w:val="single" w:color="auto" w:sz="4" w:space="0"/>
              <w:right w:val="single" w:color="auto" w:sz="4" w:space="0"/>
            </w:tcBorders>
            <w:shd w:val="clear" w:color="auto" w:fill="D9D9D9" w:themeFill="background1" w:themeFillShade="D9"/>
            <w:noWrap/>
            <w:vAlign w:val="bottom"/>
            <w:hideMark/>
          </w:tcPr>
          <w:p w:rsidRPr="00070B71" w:rsidR="00070B71" w:rsidP="00070B71" w:rsidRDefault="00070B71" w14:paraId="29456FB0" w14:textId="77777777">
            <w:pPr>
              <w:spacing w:after="0" w:line="240" w:lineRule="auto"/>
              <w:jc w:val="center"/>
              <w:rPr>
                <w:rFonts w:ascii="Arial" w:hAnsi="Arial" w:eastAsia="Times New Roman" w:cs="Arial"/>
                <w:b/>
                <w:bCs/>
                <w:color w:val="000000"/>
                <w:lang w:eastAsia="es-EC"/>
              </w:rPr>
            </w:pPr>
            <w:r w:rsidRPr="00070B71">
              <w:rPr>
                <w:rFonts w:ascii="Arial" w:hAnsi="Arial" w:eastAsia="Times New Roman" w:cs="Arial"/>
                <w:b/>
                <w:bCs/>
                <w:color w:val="000000"/>
                <w:lang w:eastAsia="es-EC"/>
              </w:rPr>
              <w:t>Tipo</w:t>
            </w:r>
          </w:p>
        </w:tc>
        <w:tc>
          <w:tcPr>
            <w:tcW w:w="8306" w:type="dxa"/>
            <w:tcBorders>
              <w:top w:val="single" w:color="auto" w:sz="4" w:space="0"/>
              <w:left w:val="nil"/>
              <w:bottom w:val="single" w:color="auto" w:sz="4" w:space="0"/>
              <w:right w:val="single" w:color="auto" w:sz="4" w:space="0"/>
            </w:tcBorders>
            <w:shd w:val="clear" w:color="auto" w:fill="D9D9D9" w:themeFill="background1" w:themeFillShade="D9"/>
            <w:noWrap/>
            <w:vAlign w:val="bottom"/>
            <w:hideMark/>
          </w:tcPr>
          <w:p w:rsidRPr="00070B71" w:rsidR="00070B71" w:rsidP="00070B71" w:rsidRDefault="00070B71" w14:paraId="67DA8462" w14:textId="77777777">
            <w:pPr>
              <w:spacing w:after="0" w:line="240" w:lineRule="auto"/>
              <w:jc w:val="center"/>
              <w:rPr>
                <w:rFonts w:ascii="Arial" w:hAnsi="Arial" w:eastAsia="Times New Roman" w:cs="Arial"/>
                <w:b/>
                <w:bCs/>
                <w:color w:val="000000"/>
                <w:lang w:eastAsia="es-EC"/>
              </w:rPr>
            </w:pPr>
            <w:r w:rsidRPr="00070B71">
              <w:rPr>
                <w:rFonts w:ascii="Arial" w:hAnsi="Arial" w:eastAsia="Times New Roman" w:cs="Arial"/>
                <w:b/>
                <w:bCs/>
                <w:color w:val="000000"/>
                <w:lang w:eastAsia="es-EC"/>
              </w:rPr>
              <w:t>Descripción</w:t>
            </w:r>
          </w:p>
        </w:tc>
      </w:tr>
      <w:tr w:rsidRPr="00070B71" w:rsidR="00070B71" w:rsidTr="00070B71" w14:paraId="166714D7"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6706AC5D"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feat</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060F5CC8"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Se introduce una nueva característica con los cambios</w:t>
            </w:r>
          </w:p>
        </w:tc>
      </w:tr>
      <w:tr w:rsidRPr="00070B71" w:rsidR="00070B71" w:rsidTr="00070B71" w14:paraId="3BF37B58"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0B9727B8"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fix</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40DB6661"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Se ha producido una corrección de errores</w:t>
            </w:r>
          </w:p>
        </w:tc>
      </w:tr>
      <w:tr w:rsidRPr="00070B71" w:rsidR="00070B71" w:rsidTr="00070B71" w14:paraId="1998FCC6"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06CFAC39"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chore</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680EC498"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Cambios que no se relacionan con una corrección o característica y no modifican archivos de SRC o de prueba (por ejemplo, actualización de dependencias)</w:t>
            </w:r>
          </w:p>
        </w:tc>
      </w:tr>
      <w:tr w:rsidRPr="00070B71" w:rsidR="00070B71" w:rsidTr="00070B71" w14:paraId="5FF8285C"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1D25ED95"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refactor</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531822B4"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Código refactorizado que no corrige un error ni añade una característica</w:t>
            </w:r>
          </w:p>
        </w:tc>
      </w:tr>
      <w:tr w:rsidRPr="00070B71" w:rsidR="00070B71" w:rsidTr="00070B71" w14:paraId="4E9CD892"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4E312A83"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docs</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4F38BC4E"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Actualizaciones de la documentación, como el archivo README u otros archivos de referencias</w:t>
            </w:r>
          </w:p>
        </w:tc>
      </w:tr>
      <w:tr w:rsidRPr="00070B71" w:rsidR="00070B71" w:rsidTr="00070B71" w14:paraId="7331990A"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722D49E1"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style</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4E782BB5"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Cambios que no afectan al significado del código, probablemente relacionados con el formato del código, como espacios en blanco, punto y coma faltantes, etc.</w:t>
            </w:r>
          </w:p>
        </w:tc>
      </w:tr>
      <w:tr w:rsidRPr="00070B71" w:rsidR="00070B71" w:rsidTr="00070B71" w14:paraId="4E6DD7C9"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50C9101D"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test</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4C7C0F90"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Incluyendo pruebas nuevas o que corrigen pruebas anteriores</w:t>
            </w:r>
          </w:p>
        </w:tc>
      </w:tr>
      <w:tr w:rsidRPr="00070B71" w:rsidR="00070B71" w:rsidTr="00070B71" w14:paraId="011AF005"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66FC1701"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perf</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700B6B29"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Mejoras de rendimiento</w:t>
            </w:r>
          </w:p>
        </w:tc>
      </w:tr>
      <w:tr w:rsidRPr="00070B71" w:rsidR="00070B71" w:rsidTr="00070B71" w14:paraId="7DE55722"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0176A77E"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ci</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40043EAD"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Integración continua relacionada</w:t>
            </w:r>
          </w:p>
        </w:tc>
      </w:tr>
      <w:tr w:rsidRPr="00070B71" w:rsidR="00070B71" w:rsidTr="00070B71" w14:paraId="696C07B4"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624CB49A"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build</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33B95E86"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Cambios que afectan al sistema de compilación o dependencias externas</w:t>
            </w:r>
          </w:p>
        </w:tc>
      </w:tr>
      <w:tr w:rsidRPr="00070B71" w:rsidR="00070B71" w:rsidTr="00070B71" w14:paraId="46F6F7AD" w14:textId="77777777">
        <w:trPr>
          <w:trHeight w:val="303"/>
        </w:trPr>
        <w:tc>
          <w:tcPr>
            <w:tcW w:w="654" w:type="dxa"/>
            <w:tcBorders>
              <w:top w:val="nil"/>
              <w:left w:val="single" w:color="auto" w:sz="4" w:space="0"/>
              <w:bottom w:val="single" w:color="auto" w:sz="4" w:space="0"/>
              <w:right w:val="single" w:color="auto" w:sz="4" w:space="0"/>
            </w:tcBorders>
            <w:shd w:val="clear" w:color="auto" w:fill="auto"/>
            <w:noWrap/>
            <w:vAlign w:val="bottom"/>
            <w:hideMark/>
          </w:tcPr>
          <w:p w:rsidRPr="00070B71" w:rsidR="00070B71" w:rsidP="00070B71" w:rsidRDefault="00070B71" w14:paraId="70707A1A"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revert</w:t>
            </w:r>
          </w:p>
        </w:tc>
        <w:tc>
          <w:tcPr>
            <w:tcW w:w="8306" w:type="dxa"/>
            <w:tcBorders>
              <w:top w:val="nil"/>
              <w:left w:val="nil"/>
              <w:bottom w:val="single" w:color="auto" w:sz="4" w:space="0"/>
              <w:right w:val="single" w:color="auto" w:sz="4" w:space="0"/>
            </w:tcBorders>
            <w:shd w:val="clear" w:color="auto" w:fill="auto"/>
            <w:noWrap/>
            <w:vAlign w:val="bottom"/>
            <w:hideMark/>
          </w:tcPr>
          <w:p w:rsidRPr="00070B71" w:rsidR="00070B71" w:rsidP="00070B71" w:rsidRDefault="00070B71" w14:paraId="26091F00" w14:textId="77777777">
            <w:pPr>
              <w:spacing w:after="0" w:line="240" w:lineRule="auto"/>
              <w:rPr>
                <w:rFonts w:ascii="Arial" w:hAnsi="Arial" w:eastAsia="Times New Roman" w:cs="Arial"/>
                <w:color w:val="000000"/>
                <w:lang w:eastAsia="es-EC"/>
              </w:rPr>
            </w:pPr>
            <w:r w:rsidRPr="00070B71">
              <w:rPr>
                <w:rFonts w:ascii="Arial" w:hAnsi="Arial" w:eastAsia="Times New Roman" w:cs="Arial"/>
                <w:color w:val="000000"/>
                <w:lang w:eastAsia="es-EC"/>
              </w:rPr>
              <w:t>Revierte una confirmación anterior</w:t>
            </w:r>
          </w:p>
        </w:tc>
      </w:tr>
    </w:tbl>
    <w:p w:rsidRPr="00663589" w:rsidR="0055152B" w:rsidP="00065832" w:rsidRDefault="0055152B" w14:paraId="35A84CA5" w14:textId="77777777">
      <w:pPr>
        <w:spacing w:after="0"/>
        <w:jc w:val="both"/>
        <w:rPr>
          <w:rFonts w:ascii="Arial" w:hAnsi="Arial" w:cs="Arial"/>
          <w:lang w:val="es-MX"/>
        </w:rPr>
      </w:pPr>
    </w:p>
    <w:p w:rsidR="00065832" w:rsidP="00E142A5" w:rsidRDefault="00E142A5" w14:paraId="296613ED" w14:textId="28B1A9D1">
      <w:pPr>
        <w:spacing w:after="0"/>
        <w:jc w:val="both"/>
        <w:rPr>
          <w:rFonts w:ascii="Arial" w:hAnsi="Arial" w:cs="Arial"/>
          <w:lang w:val="es-MX"/>
        </w:rPr>
      </w:pPr>
      <w:r w:rsidRPr="00E142A5">
        <w:rPr>
          <w:rFonts w:ascii="Arial" w:hAnsi="Arial" w:cs="Arial"/>
          <w:lang w:val="es-MX"/>
        </w:rPr>
        <w:t>Además, se recomienda proporcionar un mensaje de commit descriptivo y conciso que explique claramente los cambios realizados y su propósito.</w:t>
      </w:r>
    </w:p>
    <w:p w:rsidRPr="00065832" w:rsidR="00065832" w:rsidP="00065832" w:rsidRDefault="00065832" w14:paraId="3A319614" w14:textId="77777777">
      <w:pPr>
        <w:spacing w:after="0"/>
        <w:ind w:left="426"/>
        <w:jc w:val="both"/>
        <w:rPr>
          <w:rFonts w:ascii="Arial" w:hAnsi="Arial" w:cs="Arial"/>
          <w:lang w:val="es-MX"/>
        </w:rPr>
      </w:pPr>
    </w:p>
    <w:p w:rsidRPr="005E345A" w:rsidR="00F77344" w:rsidP="387B4121" w:rsidRDefault="0A07718A" w14:paraId="4D90F085" w14:textId="3EF177C8">
      <w:pPr>
        <w:spacing w:after="0"/>
        <w:rPr>
          <w:rFonts w:ascii="Arial" w:hAnsi="Arial" w:cs="Arial"/>
          <w:b/>
          <w:bCs/>
        </w:rPr>
      </w:pPr>
      <w:bookmarkStart w:name="_Toc329962820" w:id="565"/>
      <w:bookmarkStart w:name="_Toc331524936" w:id="566"/>
      <w:bookmarkStart w:name="_Toc331525263" w:id="567"/>
      <w:bookmarkStart w:name="_Toc371580357" w:id="568"/>
      <w:bookmarkStart w:name="_Toc371582760" w:id="569"/>
      <w:bookmarkStart w:name="_Toc371590960" w:id="570"/>
      <w:bookmarkStart w:name="_Toc371591174" w:id="571"/>
      <w:r w:rsidRPr="005E345A">
        <w:rPr>
          <w:rFonts w:ascii="Arial" w:hAnsi="Arial" w:cs="Arial"/>
          <w:b/>
          <w:bCs/>
        </w:rPr>
        <w:t>Herramienta de Base de Datos</w:t>
      </w:r>
      <w:bookmarkEnd w:id="565"/>
      <w:bookmarkEnd w:id="566"/>
      <w:bookmarkEnd w:id="567"/>
      <w:bookmarkEnd w:id="568"/>
      <w:bookmarkEnd w:id="569"/>
      <w:bookmarkEnd w:id="570"/>
      <w:bookmarkEnd w:id="571"/>
    </w:p>
    <w:p w:rsidRPr="005E345A" w:rsidR="00B2703A" w:rsidP="00456230" w:rsidRDefault="4F2DCE00" w14:paraId="0BAEB575" w14:textId="6A2155E6">
      <w:pPr>
        <w:spacing w:after="0"/>
        <w:jc w:val="both"/>
        <w:rPr>
          <w:rFonts w:ascii="Arial" w:hAnsi="Arial" w:cs="Arial"/>
        </w:rPr>
      </w:pPr>
      <w:r w:rsidRPr="005E345A">
        <w:rPr>
          <w:rFonts w:ascii="Arial" w:hAnsi="Arial" w:cs="Arial"/>
        </w:rPr>
        <w:t xml:space="preserve">Para la administración de la base de datos se hace uso de sistemas software que </w:t>
      </w:r>
      <w:r w:rsidRPr="005E345A" w:rsidR="7CAD4156">
        <w:rPr>
          <w:rFonts w:ascii="Arial" w:hAnsi="Arial" w:cs="Arial"/>
        </w:rPr>
        <w:t>facilitan el acceso a la información de la base de datos relacionales, en el mercado existen una gran variedad de estas herramientas por lo que se recomienda hacer uso de las que cumplan con las siguientes características:</w:t>
      </w:r>
    </w:p>
    <w:p w:rsidRPr="005E345A" w:rsidR="00B430E7" w:rsidP="00FB5E7A" w:rsidRDefault="7CAD4156" w14:paraId="1BE9535D" w14:textId="2FCF0333">
      <w:pPr>
        <w:pStyle w:val="Prrafodelista"/>
        <w:numPr>
          <w:ilvl w:val="0"/>
          <w:numId w:val="21"/>
        </w:numPr>
        <w:spacing w:after="0"/>
        <w:jc w:val="both"/>
        <w:rPr>
          <w:rFonts w:ascii="Arial" w:hAnsi="Arial" w:cs="Arial"/>
        </w:rPr>
      </w:pPr>
      <w:r w:rsidRPr="005E345A">
        <w:rPr>
          <w:rFonts w:ascii="Arial" w:hAnsi="Arial" w:cs="Arial"/>
        </w:rPr>
        <w:t>Software GNU de código libre.</w:t>
      </w:r>
    </w:p>
    <w:p w:rsidRPr="005E345A" w:rsidR="00B430E7" w:rsidP="00FB5E7A" w:rsidRDefault="7CAD4156" w14:paraId="33BA9717" w14:textId="0C7DF63E">
      <w:pPr>
        <w:pStyle w:val="Prrafodelista"/>
        <w:numPr>
          <w:ilvl w:val="0"/>
          <w:numId w:val="21"/>
        </w:numPr>
        <w:spacing w:after="0"/>
        <w:jc w:val="both"/>
        <w:rPr>
          <w:rFonts w:ascii="Arial" w:hAnsi="Arial" w:cs="Arial"/>
        </w:rPr>
      </w:pPr>
      <w:r w:rsidRPr="005E345A">
        <w:rPr>
          <w:rFonts w:ascii="Arial" w:hAnsi="Arial" w:cs="Arial"/>
        </w:rPr>
        <w:t>Seguridad en los datos, sistemas reconocidos que sean avaluados, por temas de seguridad.</w:t>
      </w:r>
    </w:p>
    <w:p w:rsidRPr="005E345A" w:rsidR="00B430E7" w:rsidP="00FB5E7A" w:rsidRDefault="7CAD4156" w14:paraId="209BA3C4" w14:textId="1C619B2E">
      <w:pPr>
        <w:pStyle w:val="Prrafodelista"/>
        <w:numPr>
          <w:ilvl w:val="0"/>
          <w:numId w:val="21"/>
        </w:numPr>
        <w:spacing w:after="0"/>
        <w:jc w:val="both"/>
        <w:rPr>
          <w:rFonts w:ascii="Arial" w:hAnsi="Arial" w:cs="Arial"/>
        </w:rPr>
      </w:pPr>
      <w:r w:rsidRPr="005E345A">
        <w:rPr>
          <w:rFonts w:ascii="Arial" w:hAnsi="Arial" w:cs="Arial"/>
        </w:rPr>
        <w:t>Interfaz gráfica que permita la navegación e interacción con los componentes de la base de datos</w:t>
      </w:r>
      <w:r w:rsidRPr="005E345A" w:rsidR="6A3C5849">
        <w:rPr>
          <w:rFonts w:ascii="Arial" w:hAnsi="Arial" w:cs="Arial"/>
        </w:rPr>
        <w:t xml:space="preserve"> y directorios</w:t>
      </w:r>
      <w:r w:rsidRPr="005E345A">
        <w:rPr>
          <w:rFonts w:ascii="Arial" w:hAnsi="Arial" w:cs="Arial"/>
        </w:rPr>
        <w:t>.</w:t>
      </w:r>
    </w:p>
    <w:p w:rsidRPr="005E345A" w:rsidR="00B430E7" w:rsidP="00FB5E7A" w:rsidRDefault="7CAD4156" w14:paraId="0163AFC9" w14:textId="186D4DD6">
      <w:pPr>
        <w:pStyle w:val="Prrafodelista"/>
        <w:numPr>
          <w:ilvl w:val="0"/>
          <w:numId w:val="21"/>
        </w:numPr>
        <w:spacing w:after="0"/>
        <w:jc w:val="both"/>
        <w:rPr>
          <w:rFonts w:ascii="Arial" w:hAnsi="Arial" w:cs="Arial"/>
        </w:rPr>
      </w:pPr>
      <w:r w:rsidRPr="005E345A">
        <w:rPr>
          <w:rFonts w:ascii="Arial" w:hAnsi="Arial" w:cs="Arial"/>
        </w:rPr>
        <w:t>Ayuda en la creación de scripts para ejecutarlos en las bases de datos.</w:t>
      </w:r>
    </w:p>
    <w:p w:rsidRPr="005E345A" w:rsidR="00B430E7" w:rsidP="00FB5E7A" w:rsidRDefault="7CAD4156" w14:paraId="344FBD8B" w14:textId="496F221F">
      <w:pPr>
        <w:pStyle w:val="Prrafodelista"/>
        <w:numPr>
          <w:ilvl w:val="0"/>
          <w:numId w:val="21"/>
        </w:numPr>
        <w:spacing w:after="0"/>
        <w:jc w:val="both"/>
        <w:rPr>
          <w:rFonts w:ascii="Arial" w:hAnsi="Arial" w:cs="Arial"/>
        </w:rPr>
      </w:pPr>
      <w:r w:rsidRPr="005E345A">
        <w:rPr>
          <w:rFonts w:ascii="Arial" w:hAnsi="Arial" w:cs="Arial"/>
        </w:rPr>
        <w:t xml:space="preserve">Sistemas con administración de sesiones. </w:t>
      </w:r>
    </w:p>
    <w:p w:rsidRPr="005E345A" w:rsidR="00B430E7" w:rsidP="00FB5E7A" w:rsidRDefault="7CAD4156" w14:paraId="477CE6E3" w14:textId="72C5EFEA">
      <w:pPr>
        <w:pStyle w:val="Prrafodelista"/>
        <w:numPr>
          <w:ilvl w:val="0"/>
          <w:numId w:val="21"/>
        </w:numPr>
        <w:spacing w:after="0"/>
        <w:jc w:val="both"/>
        <w:rPr>
          <w:rFonts w:ascii="Arial" w:hAnsi="Arial" w:cs="Arial"/>
        </w:rPr>
      </w:pPr>
      <w:r w:rsidRPr="005E345A">
        <w:rPr>
          <w:rFonts w:ascii="Arial" w:hAnsi="Arial" w:cs="Arial"/>
        </w:rPr>
        <w:t>Soporte para Sybase</w:t>
      </w:r>
      <w:r w:rsidR="009357AA">
        <w:rPr>
          <w:rFonts w:ascii="Arial" w:hAnsi="Arial" w:cs="Arial"/>
        </w:rPr>
        <w:t>,</w:t>
      </w:r>
      <w:r w:rsidRPr="005E345A">
        <w:rPr>
          <w:rFonts w:ascii="Arial" w:hAnsi="Arial" w:cs="Arial"/>
        </w:rPr>
        <w:t xml:space="preserve"> SQL Server</w:t>
      </w:r>
      <w:r w:rsidR="00C552DA">
        <w:rPr>
          <w:rFonts w:ascii="Arial" w:hAnsi="Arial" w:cs="Arial"/>
        </w:rPr>
        <w:t>,</w:t>
      </w:r>
      <w:r w:rsidR="009357AA">
        <w:rPr>
          <w:rFonts w:ascii="Arial" w:hAnsi="Arial" w:cs="Arial"/>
        </w:rPr>
        <w:t xml:space="preserve"> PostgreSQL y MongoDB</w:t>
      </w:r>
      <w:r w:rsidRPr="005E345A">
        <w:rPr>
          <w:rFonts w:ascii="Arial" w:hAnsi="Arial" w:cs="Arial"/>
        </w:rPr>
        <w:t>.</w:t>
      </w:r>
    </w:p>
    <w:p w:rsidR="009C2A0F" w:rsidP="00FB5E7A" w:rsidRDefault="6A3C5849" w14:paraId="263F8E6B" w14:textId="378A88AD">
      <w:pPr>
        <w:pStyle w:val="Prrafodelista"/>
        <w:numPr>
          <w:ilvl w:val="0"/>
          <w:numId w:val="21"/>
        </w:numPr>
        <w:spacing w:after="0"/>
        <w:jc w:val="both"/>
        <w:rPr>
          <w:rFonts w:ascii="Arial" w:hAnsi="Arial" w:cs="Arial"/>
        </w:rPr>
      </w:pPr>
      <w:r w:rsidRPr="005E345A">
        <w:rPr>
          <w:rFonts w:ascii="Arial" w:hAnsi="Arial" w:cs="Arial"/>
        </w:rPr>
        <w:t>Presentación de información en tablas dinámicas.</w:t>
      </w:r>
    </w:p>
    <w:p w:rsidR="0003207D" w:rsidP="0003207D" w:rsidRDefault="0003207D" w14:paraId="3F8C3CA3" w14:textId="77777777">
      <w:pPr>
        <w:spacing w:after="0"/>
        <w:jc w:val="both"/>
        <w:rPr>
          <w:rFonts w:ascii="Arial" w:hAnsi="Arial" w:cs="Arial"/>
        </w:rPr>
      </w:pPr>
    </w:p>
    <w:p w:rsidR="0003207D" w:rsidP="0003207D" w:rsidRDefault="0003207D" w14:paraId="3C3D276B" w14:textId="77777777">
      <w:pPr>
        <w:spacing w:after="0"/>
        <w:jc w:val="both"/>
        <w:rPr>
          <w:rFonts w:ascii="Arial" w:hAnsi="Arial" w:cs="Arial"/>
        </w:rPr>
      </w:pPr>
    </w:p>
    <w:p w:rsidR="0003207D" w:rsidP="0003207D" w:rsidRDefault="0003207D" w14:paraId="3CBE64C9" w14:textId="77777777">
      <w:pPr>
        <w:spacing w:after="0"/>
        <w:jc w:val="both"/>
        <w:rPr>
          <w:rFonts w:ascii="Arial" w:hAnsi="Arial" w:cs="Arial"/>
        </w:rPr>
      </w:pPr>
    </w:p>
    <w:p w:rsidR="0003207D" w:rsidP="0003207D" w:rsidRDefault="0003207D" w14:paraId="6BD261F1" w14:textId="77777777">
      <w:pPr>
        <w:spacing w:after="0"/>
        <w:jc w:val="both"/>
        <w:rPr>
          <w:rFonts w:ascii="Arial" w:hAnsi="Arial" w:cs="Arial"/>
        </w:rPr>
      </w:pPr>
    </w:p>
    <w:p w:rsidR="0003207D" w:rsidP="0003207D" w:rsidRDefault="0003207D" w14:paraId="16A030BE" w14:textId="77777777">
      <w:pPr>
        <w:spacing w:after="0"/>
        <w:jc w:val="both"/>
        <w:rPr>
          <w:rFonts w:ascii="Arial" w:hAnsi="Arial" w:cs="Arial"/>
        </w:rPr>
      </w:pPr>
    </w:p>
    <w:p w:rsidR="0003207D" w:rsidP="0003207D" w:rsidRDefault="0003207D" w14:paraId="7EBCDCC5" w14:textId="77777777">
      <w:pPr>
        <w:spacing w:after="0"/>
        <w:jc w:val="both"/>
        <w:rPr>
          <w:rFonts w:ascii="Arial" w:hAnsi="Arial" w:cs="Arial"/>
        </w:rPr>
      </w:pPr>
    </w:p>
    <w:p w:rsidR="0003207D" w:rsidP="0003207D" w:rsidRDefault="0003207D" w14:paraId="29352136" w14:textId="77777777">
      <w:pPr>
        <w:spacing w:after="0"/>
        <w:jc w:val="both"/>
        <w:rPr>
          <w:rFonts w:ascii="Arial" w:hAnsi="Arial" w:cs="Arial"/>
        </w:rPr>
      </w:pPr>
    </w:p>
    <w:p w:rsidR="0003207D" w:rsidP="0003207D" w:rsidRDefault="0003207D" w14:paraId="0628C55A" w14:textId="77777777">
      <w:pPr>
        <w:spacing w:after="0"/>
        <w:jc w:val="both"/>
        <w:rPr>
          <w:rFonts w:ascii="Arial" w:hAnsi="Arial" w:cs="Arial"/>
        </w:rPr>
      </w:pPr>
    </w:p>
    <w:p w:rsidR="0003207D" w:rsidP="0003207D" w:rsidRDefault="0003207D" w14:paraId="3A47934D" w14:textId="77777777">
      <w:pPr>
        <w:spacing w:after="0"/>
        <w:jc w:val="both"/>
        <w:rPr>
          <w:rFonts w:ascii="Arial" w:hAnsi="Arial" w:cs="Arial"/>
        </w:rPr>
      </w:pPr>
    </w:p>
    <w:p w:rsidR="0003207D" w:rsidP="0003207D" w:rsidRDefault="0003207D" w14:paraId="3D26FB76" w14:textId="77777777">
      <w:pPr>
        <w:spacing w:after="0"/>
        <w:jc w:val="both"/>
        <w:rPr>
          <w:rFonts w:ascii="Arial" w:hAnsi="Arial" w:cs="Arial"/>
        </w:rPr>
      </w:pPr>
    </w:p>
    <w:p w:rsidR="0003207D" w:rsidP="0003207D" w:rsidRDefault="0003207D" w14:paraId="676EE323" w14:textId="77777777">
      <w:pPr>
        <w:spacing w:after="0"/>
        <w:jc w:val="both"/>
        <w:rPr>
          <w:rFonts w:ascii="Arial" w:hAnsi="Arial" w:cs="Arial"/>
        </w:rPr>
      </w:pPr>
    </w:p>
    <w:p w:rsidR="0003207D" w:rsidP="0003207D" w:rsidRDefault="0003207D" w14:paraId="356EE22E" w14:textId="77777777">
      <w:pPr>
        <w:spacing w:after="0"/>
        <w:jc w:val="both"/>
        <w:rPr>
          <w:rFonts w:ascii="Arial" w:hAnsi="Arial" w:cs="Arial"/>
        </w:rPr>
      </w:pPr>
    </w:p>
    <w:p w:rsidR="0003207D" w:rsidP="0003207D" w:rsidRDefault="0003207D" w14:paraId="45AB08DF" w14:textId="77777777">
      <w:pPr>
        <w:spacing w:after="0"/>
        <w:jc w:val="both"/>
        <w:rPr>
          <w:rFonts w:ascii="Arial" w:hAnsi="Arial" w:cs="Arial"/>
        </w:rPr>
      </w:pPr>
    </w:p>
    <w:p w:rsidR="0003207D" w:rsidP="0003207D" w:rsidRDefault="0003207D" w14:paraId="451D3044" w14:textId="77777777">
      <w:pPr>
        <w:spacing w:after="0"/>
        <w:jc w:val="both"/>
        <w:rPr>
          <w:rFonts w:ascii="Arial" w:hAnsi="Arial" w:cs="Arial"/>
        </w:rPr>
      </w:pPr>
    </w:p>
    <w:p w:rsidR="0003207D" w:rsidP="0003207D" w:rsidRDefault="0003207D" w14:paraId="2DFAF274" w14:textId="77777777">
      <w:pPr>
        <w:spacing w:after="0"/>
        <w:jc w:val="both"/>
        <w:rPr>
          <w:rFonts w:ascii="Arial" w:hAnsi="Arial" w:cs="Arial"/>
        </w:rPr>
      </w:pPr>
    </w:p>
    <w:p w:rsidR="0003207D" w:rsidP="0003207D" w:rsidRDefault="0003207D" w14:paraId="1B857504" w14:textId="77777777">
      <w:pPr>
        <w:spacing w:after="0"/>
        <w:jc w:val="both"/>
        <w:rPr>
          <w:rFonts w:ascii="Arial" w:hAnsi="Arial" w:cs="Arial"/>
        </w:rPr>
      </w:pPr>
    </w:p>
    <w:p w:rsidR="0003207D" w:rsidP="0003207D" w:rsidRDefault="0003207D" w14:paraId="4EDA8201" w14:textId="77777777">
      <w:pPr>
        <w:spacing w:after="0"/>
        <w:jc w:val="both"/>
        <w:rPr>
          <w:rFonts w:ascii="Arial" w:hAnsi="Arial" w:cs="Arial"/>
        </w:rPr>
      </w:pPr>
    </w:p>
    <w:p w:rsidR="0003207D" w:rsidP="0003207D" w:rsidRDefault="0003207D" w14:paraId="695E8EC9" w14:textId="77777777">
      <w:pPr>
        <w:spacing w:after="0"/>
        <w:jc w:val="both"/>
        <w:rPr>
          <w:rFonts w:ascii="Arial" w:hAnsi="Arial" w:cs="Arial"/>
        </w:rPr>
      </w:pPr>
    </w:p>
    <w:p w:rsidR="0003207D" w:rsidP="0003207D" w:rsidRDefault="0003207D" w14:paraId="1A0BEFEE" w14:textId="77777777">
      <w:pPr>
        <w:spacing w:after="0"/>
        <w:jc w:val="both"/>
        <w:rPr>
          <w:rFonts w:ascii="Arial" w:hAnsi="Arial" w:cs="Arial"/>
        </w:rPr>
      </w:pPr>
    </w:p>
    <w:p w:rsidR="00F424A3" w:rsidP="0003207D" w:rsidRDefault="00F424A3" w14:paraId="72158107" w14:textId="77777777">
      <w:pPr>
        <w:spacing w:after="0"/>
        <w:jc w:val="both"/>
        <w:rPr>
          <w:rFonts w:ascii="Arial" w:hAnsi="Arial" w:cs="Arial"/>
        </w:rPr>
      </w:pPr>
    </w:p>
    <w:p w:rsidR="00E50F4B" w:rsidP="0003207D" w:rsidRDefault="00E50F4B" w14:paraId="7ECBA4FA" w14:textId="77777777">
      <w:pPr>
        <w:spacing w:after="0"/>
        <w:jc w:val="both"/>
        <w:rPr>
          <w:rFonts w:ascii="Arial" w:hAnsi="Arial" w:cs="Arial"/>
        </w:rPr>
      </w:pPr>
    </w:p>
    <w:p w:rsidR="00F424A3" w:rsidP="0003207D" w:rsidRDefault="00F424A3" w14:paraId="34063A59" w14:textId="77777777">
      <w:pPr>
        <w:spacing w:after="0"/>
        <w:jc w:val="both"/>
        <w:rPr>
          <w:rFonts w:ascii="Arial" w:hAnsi="Arial" w:cs="Arial"/>
        </w:rPr>
      </w:pPr>
    </w:p>
    <w:p w:rsidR="00F424A3" w:rsidP="0003207D" w:rsidRDefault="00F424A3" w14:paraId="0A19B573" w14:textId="77777777">
      <w:pPr>
        <w:spacing w:after="0"/>
        <w:jc w:val="both"/>
        <w:rPr>
          <w:rFonts w:ascii="Arial" w:hAnsi="Arial" w:cs="Arial"/>
        </w:rPr>
      </w:pPr>
    </w:p>
    <w:p w:rsidR="0003207D" w:rsidP="0003207D" w:rsidRDefault="0003207D" w14:paraId="5FDC26D9" w14:textId="77777777">
      <w:pPr>
        <w:spacing w:after="0"/>
        <w:jc w:val="both"/>
        <w:rPr>
          <w:rFonts w:ascii="Arial" w:hAnsi="Arial" w:cs="Arial"/>
        </w:rPr>
      </w:pPr>
    </w:p>
    <w:p w:rsidRPr="00D66B68" w:rsidR="009C2A0F" w:rsidP="19AC57B6" w:rsidRDefault="1B16A4F2" w14:paraId="3CE27416" w14:textId="0728517F">
      <w:pPr>
        <w:pStyle w:val="Ttulo2"/>
        <w:rPr>
          <w:rFonts w:ascii="Arial" w:hAnsi="Arial" w:eastAsia="Arial" w:cs="Arial"/>
          <w:color w:val="000000" w:themeColor="text1"/>
          <w:sz w:val="22"/>
          <w:szCs w:val="22"/>
        </w:rPr>
      </w:pPr>
      <w:bookmarkStart w:name="_ANEXO_#5:_Herramienta_1" w:id="572"/>
      <w:bookmarkStart w:name="_ANEXO__#5:" w:id="573"/>
      <w:bookmarkStart w:name="_Toc59610485" w:id="574"/>
      <w:bookmarkStart w:name="_Toc1905515276" w:id="575"/>
      <w:bookmarkStart w:name="_ANEXO_#5:_Herramienta" w:id="576"/>
      <w:bookmarkStart w:name="_Toc1173047640" w:id="577"/>
      <w:bookmarkStart w:name="_Toc163723230" w:id="578"/>
      <w:bookmarkStart w:name="_Toc1212892983" w:id="579"/>
      <w:bookmarkStart w:name="_Toc348706126" w:id="580"/>
      <w:bookmarkStart w:name="_Toc1235670365" w:id="581"/>
      <w:bookmarkStart w:name="_Toc165286680" w:id="582"/>
      <w:bookmarkStart w:name="_Toc168130786" w:id="583"/>
      <w:bookmarkEnd w:id="572"/>
      <w:bookmarkEnd w:id="573"/>
      <w:r w:rsidRPr="5E3F4570">
        <w:rPr>
          <w:rFonts w:ascii="Arial" w:hAnsi="Arial" w:eastAsia="Arial" w:cs="Arial"/>
          <w:color w:val="000000" w:themeColor="text1"/>
          <w:sz w:val="22"/>
          <w:szCs w:val="22"/>
        </w:rPr>
        <w:t xml:space="preserve">ANEXO </w:t>
      </w:r>
      <w:r w:rsidRPr="5E3F4570" w:rsidR="10887372">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4</w:t>
      </w:r>
      <w:r w:rsidRPr="5E3F4570" w:rsidR="10887372">
        <w:rPr>
          <w:rFonts w:ascii="Arial" w:hAnsi="Arial" w:eastAsia="Arial" w:cs="Arial"/>
          <w:color w:val="000000" w:themeColor="text1"/>
          <w:sz w:val="22"/>
          <w:szCs w:val="22"/>
        </w:rPr>
        <w:t xml:space="preserve">: </w:t>
      </w:r>
      <w:r w:rsidRPr="5E3F4570" w:rsidR="22669ABD">
        <w:rPr>
          <w:rFonts w:ascii="Arial" w:hAnsi="Arial" w:eastAsia="Arial" w:cs="Arial"/>
          <w:color w:val="000000" w:themeColor="text1"/>
          <w:sz w:val="22"/>
          <w:szCs w:val="22"/>
        </w:rPr>
        <w:t xml:space="preserve">Herramienta </w:t>
      </w:r>
      <w:r w:rsidRPr="5E3F4570" w:rsidR="0B63EB7F">
        <w:rPr>
          <w:rFonts w:ascii="Arial" w:hAnsi="Arial" w:eastAsia="Arial" w:cs="Arial"/>
          <w:color w:val="000000" w:themeColor="text1"/>
          <w:sz w:val="22"/>
          <w:szCs w:val="22"/>
        </w:rPr>
        <w:t>para pruebas</w:t>
      </w:r>
      <w:bookmarkEnd w:id="574"/>
      <w:bookmarkEnd w:id="575"/>
      <w:bookmarkEnd w:id="576"/>
      <w:bookmarkEnd w:id="577"/>
      <w:bookmarkEnd w:id="578"/>
      <w:bookmarkEnd w:id="579"/>
      <w:bookmarkEnd w:id="580"/>
      <w:bookmarkEnd w:id="581"/>
      <w:bookmarkEnd w:id="582"/>
      <w:bookmarkEnd w:id="583"/>
    </w:p>
    <w:p w:rsidRPr="00D66B68" w:rsidR="009C2A0F" w:rsidP="387B4121" w:rsidRDefault="009C2A0F" w14:paraId="081F8949" w14:textId="77831B3B">
      <w:pPr>
        <w:shd w:val="clear" w:color="auto" w:fill="FFFFFF" w:themeFill="background1"/>
        <w:spacing w:after="0" w:line="240" w:lineRule="auto"/>
        <w:jc w:val="both"/>
        <w:rPr>
          <w:rFonts w:ascii="Arial" w:hAnsi="Arial" w:eastAsia="Times New Roman" w:cs="Arial"/>
          <w:b/>
          <w:bCs/>
          <w:lang w:val="en-US" w:eastAsia="es-EC"/>
        </w:rPr>
      </w:pPr>
    </w:p>
    <w:p w:rsidRPr="00D66B68" w:rsidR="69BC3A96" w:rsidP="2BD523EF" w:rsidRDefault="69BC3A96" w14:paraId="4EECA686" w14:textId="1D05D8F1">
      <w:pPr>
        <w:shd w:val="clear" w:color="auto" w:fill="FFFFFF" w:themeFill="background1"/>
        <w:spacing w:after="0" w:line="240" w:lineRule="auto"/>
        <w:jc w:val="both"/>
        <w:rPr>
          <w:rFonts w:ascii="Arial" w:hAnsi="Arial" w:eastAsia="Times New Roman" w:cs="Arial"/>
          <w:lang w:eastAsia="es-EC"/>
        </w:rPr>
      </w:pPr>
      <w:r w:rsidRPr="00D66B68">
        <w:rPr>
          <w:rFonts w:ascii="Arial" w:hAnsi="Arial" w:eastAsia="Times New Roman" w:cs="Arial"/>
          <w:lang w:eastAsia="es-EC"/>
        </w:rPr>
        <w:t>Para llevar a cabo las pruebas unitarias, técnicas y de usuario de las soluciones informáticas, se podrá utilizar herramientas que faciliten la validación de las mismas. Algunas</w:t>
      </w:r>
      <w:r w:rsidRPr="00D66B68" w:rsidR="45657CC6">
        <w:rPr>
          <w:rFonts w:ascii="Arial" w:hAnsi="Arial" w:eastAsia="Times New Roman" w:cs="Arial"/>
          <w:lang w:eastAsia="es-EC"/>
        </w:rPr>
        <w:t xml:space="preserve"> herramientas que se recomiendan usar</w:t>
      </w:r>
      <w:r w:rsidRPr="00D66B68" w:rsidR="5A4E41A9">
        <w:rPr>
          <w:rFonts w:ascii="Arial" w:hAnsi="Arial" w:eastAsia="Times New Roman" w:cs="Arial"/>
          <w:lang w:eastAsia="es-EC"/>
        </w:rPr>
        <w:t xml:space="preserve"> son:</w:t>
      </w:r>
      <w:r w:rsidRPr="00D66B68" w:rsidR="45657CC6">
        <w:rPr>
          <w:rFonts w:ascii="Arial" w:hAnsi="Arial" w:eastAsia="Times New Roman" w:cs="Arial"/>
          <w:lang w:eastAsia="es-EC"/>
        </w:rPr>
        <w:t xml:space="preserve"> </w:t>
      </w:r>
    </w:p>
    <w:p w:rsidRPr="00D66B68" w:rsidR="2BD523EF" w:rsidP="2BD523EF" w:rsidRDefault="2BD523EF" w14:paraId="2ADB40B2" w14:textId="650BA875">
      <w:pPr>
        <w:shd w:val="clear" w:color="auto" w:fill="FFFFFF" w:themeFill="background1"/>
        <w:spacing w:after="0" w:line="240" w:lineRule="auto"/>
        <w:jc w:val="both"/>
        <w:rPr>
          <w:rFonts w:ascii="Arial" w:hAnsi="Arial" w:eastAsia="Times New Roman" w:cs="Arial"/>
          <w:b/>
          <w:bCs/>
          <w:lang w:val="en-US" w:eastAsia="es-EC"/>
        </w:rPr>
      </w:pPr>
    </w:p>
    <w:p w:rsidRPr="00D66B68" w:rsidR="01803005" w:rsidP="2BD523EF" w:rsidRDefault="01803005" w14:paraId="04696E7B" w14:textId="5245189B">
      <w:pPr>
        <w:shd w:val="clear" w:color="auto" w:fill="FFFFFF" w:themeFill="background1"/>
        <w:spacing w:after="0" w:line="240" w:lineRule="auto"/>
        <w:jc w:val="both"/>
        <w:rPr>
          <w:rFonts w:ascii="Arial" w:hAnsi="Arial" w:eastAsia="Times New Roman" w:cs="Arial"/>
          <w:b/>
          <w:bCs/>
          <w:u w:val="single"/>
          <w:lang w:eastAsia="es-EC"/>
        </w:rPr>
      </w:pPr>
      <w:r w:rsidRPr="00D66B68">
        <w:rPr>
          <w:rFonts w:ascii="Arial" w:hAnsi="Arial" w:eastAsia="Times New Roman" w:cs="Arial"/>
          <w:b/>
          <w:bCs/>
          <w:u w:val="single"/>
          <w:lang w:eastAsia="es-EC"/>
        </w:rPr>
        <w:t>OWASP ZAP</w:t>
      </w:r>
      <w:r w:rsidRPr="00D66B68" w:rsidR="1CA7908C">
        <w:rPr>
          <w:rFonts w:ascii="Arial" w:hAnsi="Arial" w:eastAsia="Times New Roman" w:cs="Arial"/>
          <w:b/>
          <w:bCs/>
          <w:u w:val="single"/>
          <w:lang w:eastAsia="es-EC"/>
        </w:rPr>
        <w:t>:</w:t>
      </w:r>
    </w:p>
    <w:p w:rsidRPr="00D66B68" w:rsidR="2BD523EF" w:rsidP="2BD523EF" w:rsidRDefault="2BD523EF" w14:paraId="5A748C0A" w14:textId="2A51412F">
      <w:pPr>
        <w:shd w:val="clear" w:color="auto" w:fill="FFFFFF" w:themeFill="background1"/>
        <w:spacing w:after="0" w:line="240" w:lineRule="auto"/>
        <w:jc w:val="both"/>
        <w:rPr>
          <w:rFonts w:ascii="Arial" w:hAnsi="Arial" w:eastAsia="Times New Roman" w:cs="Arial"/>
          <w:b/>
          <w:bCs/>
          <w:u w:val="single"/>
          <w:lang w:eastAsia="es-EC"/>
        </w:rPr>
      </w:pPr>
    </w:p>
    <w:p w:rsidRPr="00D66B68" w:rsidR="009C2A0F" w:rsidP="387B4121" w:rsidRDefault="128C9077" w14:paraId="5D1377E8" w14:textId="104542B4">
      <w:pPr>
        <w:shd w:val="clear" w:color="auto" w:fill="FFFFFF" w:themeFill="background1"/>
        <w:spacing w:after="0" w:line="240" w:lineRule="auto"/>
        <w:jc w:val="both"/>
        <w:rPr>
          <w:rFonts w:ascii="Arial" w:hAnsi="Arial" w:eastAsia="Times New Roman" w:cs="Arial"/>
          <w:lang w:eastAsia="es-EC"/>
        </w:rPr>
      </w:pPr>
      <w:r w:rsidRPr="00D66B68">
        <w:rPr>
          <w:rFonts w:ascii="Arial" w:hAnsi="Arial" w:eastAsia="Times New Roman" w:cs="Arial"/>
          <w:lang w:eastAsia="es-EC"/>
        </w:rPr>
        <w:t>OWASP ZAP (ZED ATTACK PROXY),</w:t>
      </w:r>
      <w:r w:rsidRPr="00D66B68" w:rsidR="0AA1C99E">
        <w:rPr>
          <w:rFonts w:ascii="Arial" w:hAnsi="Arial" w:eastAsia="Times New Roman" w:cs="Arial"/>
          <w:lang w:eastAsia="es-EC"/>
        </w:rPr>
        <w:t xml:space="preserve"> permite la validación</w:t>
      </w:r>
      <w:r w:rsidRPr="00D66B68" w:rsidR="13AA0EFD">
        <w:rPr>
          <w:rFonts w:ascii="Arial" w:hAnsi="Arial" w:eastAsia="Times New Roman" w:cs="Arial"/>
          <w:lang w:eastAsia="es-EC"/>
        </w:rPr>
        <w:t xml:space="preserve"> de los controles desarrollados para evitar las amenazas más comunes, descritas por OWASP Top 10, la pantalla principal es:</w:t>
      </w:r>
    </w:p>
    <w:p w:rsidRPr="00D66B68" w:rsidR="009C2A0F" w:rsidP="387B4121" w:rsidRDefault="13AA0EFD" w14:paraId="6C19C7B4" w14:textId="77777777">
      <w:pPr>
        <w:shd w:val="clear" w:color="auto" w:fill="FFFFFF" w:themeFill="background1"/>
        <w:spacing w:after="0" w:line="240" w:lineRule="auto"/>
        <w:jc w:val="center"/>
        <w:rPr>
          <w:rFonts w:ascii="Arial" w:hAnsi="Arial" w:eastAsia="Times New Roman" w:cs="Arial"/>
          <w:b/>
          <w:bCs/>
          <w:highlight w:val="yellow"/>
          <w:lang w:val="en-US" w:eastAsia="es-EC"/>
        </w:rPr>
      </w:pPr>
      <w:r w:rsidRPr="00D66B68">
        <w:rPr>
          <w:rFonts w:ascii="Arial" w:hAnsi="Arial" w:cs="Arial"/>
          <w:noProof/>
        </w:rPr>
        <w:drawing>
          <wp:inline distT="0" distB="0" distL="0" distR="0" wp14:anchorId="35AB9A9B" wp14:editId="3539D846">
            <wp:extent cx="4943278" cy="33070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5">
                      <a:extLst>
                        <a:ext uri="{28A0092B-C50C-407E-A947-70E740481C1C}">
                          <a14:useLocalDpi xmlns:a14="http://schemas.microsoft.com/office/drawing/2010/main" val="0"/>
                        </a:ext>
                      </a:extLst>
                    </a:blip>
                    <a:stretch>
                      <a:fillRect/>
                    </a:stretch>
                  </pic:blipFill>
                  <pic:spPr>
                    <a:xfrm>
                      <a:off x="0" y="0"/>
                      <a:ext cx="4955003" cy="3314924"/>
                    </a:xfrm>
                    <a:prstGeom prst="rect">
                      <a:avLst/>
                    </a:prstGeom>
                  </pic:spPr>
                </pic:pic>
              </a:graphicData>
            </a:graphic>
          </wp:inline>
        </w:drawing>
      </w:r>
    </w:p>
    <w:p w:rsidRPr="00D66B68" w:rsidR="009C2A0F" w:rsidP="387B4121" w:rsidRDefault="009C2A0F" w14:paraId="78C735D0" w14:textId="77777777">
      <w:pPr>
        <w:shd w:val="clear" w:color="auto" w:fill="FFFFFF" w:themeFill="background1"/>
        <w:spacing w:after="0" w:line="240" w:lineRule="auto"/>
        <w:jc w:val="both"/>
        <w:rPr>
          <w:rFonts w:ascii="Arial" w:hAnsi="Arial" w:eastAsia="Times New Roman" w:cs="Arial"/>
          <w:lang w:eastAsia="es-EC"/>
        </w:rPr>
      </w:pPr>
    </w:p>
    <w:p w:rsidRPr="00D66B68" w:rsidR="009C2A0F" w:rsidP="387B4121" w:rsidRDefault="13AA0EFD" w14:paraId="340F468B" w14:textId="7B0EBE0D">
      <w:pPr>
        <w:shd w:val="clear" w:color="auto" w:fill="FFFFFF" w:themeFill="background1"/>
        <w:spacing w:after="0" w:line="240" w:lineRule="auto"/>
        <w:jc w:val="both"/>
        <w:rPr>
          <w:rFonts w:ascii="Arial" w:hAnsi="Arial" w:eastAsia="Times New Roman" w:cs="Arial"/>
          <w:lang w:eastAsia="es-EC"/>
        </w:rPr>
      </w:pPr>
      <w:r w:rsidRPr="00D66B68">
        <w:rPr>
          <w:rFonts w:ascii="Arial" w:hAnsi="Arial" w:eastAsia="Times New Roman" w:cs="Arial"/>
          <w:lang w:eastAsia="es-EC"/>
        </w:rPr>
        <w:t xml:space="preserve">Es una de las herramientas más potentes, recomendadas para </w:t>
      </w:r>
      <w:r w:rsidRPr="00D66B68">
        <w:rPr>
          <w:rFonts w:ascii="Arial" w:hAnsi="Arial" w:eastAsia="Times New Roman" w:cs="Arial"/>
          <w:highlight w:val="cyan"/>
          <w:lang w:eastAsia="es-EC"/>
        </w:rPr>
        <w:t>validar la seguridad</w:t>
      </w:r>
      <w:r w:rsidRPr="00D66B68">
        <w:rPr>
          <w:rFonts w:ascii="Arial" w:hAnsi="Arial" w:eastAsia="Times New Roman" w:cs="Arial"/>
          <w:lang w:eastAsia="es-EC"/>
        </w:rPr>
        <w:t xml:space="preserve"> de las aplicaciones web, fue desarrollada por OWASP. Su interfaz se compone de los siguientes elementos:</w:t>
      </w:r>
    </w:p>
    <w:p w:rsidRPr="00D66B68" w:rsidR="009C2A0F" w:rsidP="387B4121" w:rsidRDefault="009C2A0F" w14:paraId="1DC5FDA6" w14:textId="77777777">
      <w:pPr>
        <w:shd w:val="clear" w:color="auto" w:fill="FFFFFF" w:themeFill="background1"/>
        <w:spacing w:after="0" w:line="240" w:lineRule="auto"/>
        <w:jc w:val="both"/>
        <w:rPr>
          <w:rFonts w:ascii="Arial" w:hAnsi="Arial" w:eastAsia="Times New Roman" w:cs="Arial"/>
          <w:lang w:eastAsia="es-EC"/>
        </w:rPr>
      </w:pPr>
    </w:p>
    <w:p w:rsidRPr="00D66B68" w:rsidR="009C2A0F" w:rsidP="00FB5E7A" w:rsidRDefault="13AA0EFD" w14:paraId="4912099A" w14:textId="77777777">
      <w:pPr>
        <w:pStyle w:val="Prrafodelista"/>
        <w:numPr>
          <w:ilvl w:val="1"/>
          <w:numId w:val="9"/>
        </w:numPr>
        <w:shd w:val="clear" w:color="auto" w:fill="FFFFFF" w:themeFill="background1"/>
        <w:tabs>
          <w:tab w:val="clear" w:pos="1440"/>
        </w:tabs>
        <w:spacing w:after="0" w:line="240" w:lineRule="auto"/>
        <w:ind w:left="426"/>
        <w:jc w:val="both"/>
        <w:rPr>
          <w:rFonts w:ascii="Arial" w:hAnsi="Arial" w:eastAsia="Times New Roman" w:cs="Arial"/>
          <w:lang w:eastAsia="es-EC"/>
        </w:rPr>
      </w:pPr>
      <w:r w:rsidRPr="00D66B68">
        <w:rPr>
          <w:rFonts w:ascii="Arial" w:hAnsi="Arial" w:eastAsia="Times New Roman" w:cs="Arial"/>
          <w:b/>
          <w:bCs/>
          <w:lang w:eastAsia="es-EC"/>
        </w:rPr>
        <w:t>Barra del menú:</w:t>
      </w:r>
      <w:r w:rsidRPr="00D66B68">
        <w:rPr>
          <w:rFonts w:ascii="Arial" w:hAnsi="Arial" w:eastAsia="Times New Roman" w:cs="Arial"/>
          <w:lang w:eastAsia="es-EC"/>
        </w:rPr>
        <w:t xml:space="preserve"> proporciona acceso a varias herramientas automatizadas y manuales.</w:t>
      </w:r>
    </w:p>
    <w:p w:rsidRPr="00D66B68" w:rsidR="009C2A0F" w:rsidP="00FB5E7A" w:rsidRDefault="13AA0EFD" w14:paraId="5407413F" w14:textId="77777777">
      <w:pPr>
        <w:pStyle w:val="Prrafodelista"/>
        <w:numPr>
          <w:ilvl w:val="1"/>
          <w:numId w:val="9"/>
        </w:numPr>
        <w:shd w:val="clear" w:color="auto" w:fill="FFFFFF" w:themeFill="background1"/>
        <w:tabs>
          <w:tab w:val="clear" w:pos="1440"/>
        </w:tabs>
        <w:spacing w:after="0" w:line="240" w:lineRule="auto"/>
        <w:ind w:left="426"/>
        <w:jc w:val="both"/>
        <w:rPr>
          <w:rFonts w:ascii="Arial" w:hAnsi="Arial" w:eastAsia="Times New Roman" w:cs="Arial"/>
          <w:lang w:eastAsia="es-EC"/>
        </w:rPr>
      </w:pPr>
      <w:r w:rsidRPr="00D66B68">
        <w:rPr>
          <w:rFonts w:ascii="Arial" w:hAnsi="Arial" w:eastAsia="Times New Roman" w:cs="Arial"/>
          <w:b/>
          <w:bCs/>
          <w:lang w:eastAsia="es-EC"/>
        </w:rPr>
        <w:t>Barra de herramientas:</w:t>
      </w:r>
      <w:r w:rsidRPr="00D66B68">
        <w:rPr>
          <w:rFonts w:ascii="Arial" w:hAnsi="Arial" w:eastAsia="Times New Roman" w:cs="Arial"/>
          <w:lang w:eastAsia="es-EC"/>
        </w:rPr>
        <w:t xml:space="preserve"> incluyen accesos rápidos hacia las funciones de la herramienta.</w:t>
      </w:r>
    </w:p>
    <w:p w:rsidRPr="00D66B68" w:rsidR="009C2A0F" w:rsidP="00FB5E7A" w:rsidRDefault="13AA0EFD" w14:paraId="355EE1BC" w14:textId="77777777">
      <w:pPr>
        <w:pStyle w:val="Prrafodelista"/>
        <w:numPr>
          <w:ilvl w:val="1"/>
          <w:numId w:val="9"/>
        </w:numPr>
        <w:shd w:val="clear" w:color="auto" w:fill="FFFFFF" w:themeFill="background1"/>
        <w:tabs>
          <w:tab w:val="clear" w:pos="1440"/>
        </w:tabs>
        <w:spacing w:after="0" w:line="240" w:lineRule="auto"/>
        <w:ind w:left="426"/>
        <w:jc w:val="both"/>
        <w:rPr>
          <w:rFonts w:ascii="Arial" w:hAnsi="Arial" w:eastAsia="Times New Roman" w:cs="Arial"/>
          <w:lang w:eastAsia="es-EC"/>
        </w:rPr>
      </w:pPr>
      <w:r w:rsidRPr="00D66B68">
        <w:rPr>
          <w:rFonts w:ascii="Arial" w:hAnsi="Arial" w:eastAsia="Times New Roman" w:cs="Arial"/>
          <w:b/>
          <w:bCs/>
          <w:lang w:eastAsia="es-EC"/>
        </w:rPr>
        <w:t>Árbol de ventanas:</w:t>
      </w:r>
      <w:r w:rsidRPr="00D66B68">
        <w:rPr>
          <w:rFonts w:ascii="Arial" w:hAnsi="Arial" w:eastAsia="Times New Roman" w:cs="Arial"/>
          <w:lang w:eastAsia="es-EC"/>
        </w:rPr>
        <w:t xml:space="preserve"> muestra los sitios que se están analizando.</w:t>
      </w:r>
    </w:p>
    <w:p w:rsidRPr="00D66B68" w:rsidR="009C2A0F" w:rsidP="00FB5E7A" w:rsidRDefault="13AA0EFD" w14:paraId="1406A697" w14:textId="77777777">
      <w:pPr>
        <w:pStyle w:val="Prrafodelista"/>
        <w:numPr>
          <w:ilvl w:val="1"/>
          <w:numId w:val="9"/>
        </w:numPr>
        <w:shd w:val="clear" w:color="auto" w:fill="FFFFFF" w:themeFill="background1"/>
        <w:tabs>
          <w:tab w:val="clear" w:pos="1440"/>
        </w:tabs>
        <w:spacing w:after="0" w:line="240" w:lineRule="auto"/>
        <w:ind w:left="426"/>
        <w:jc w:val="both"/>
        <w:rPr>
          <w:rFonts w:ascii="Arial" w:hAnsi="Arial" w:eastAsia="Times New Roman" w:cs="Arial"/>
          <w:b/>
          <w:bCs/>
          <w:lang w:eastAsia="es-EC"/>
        </w:rPr>
      </w:pPr>
      <w:r w:rsidRPr="00D66B68">
        <w:rPr>
          <w:rFonts w:ascii="Arial" w:hAnsi="Arial" w:eastAsia="Times New Roman" w:cs="Arial"/>
          <w:b/>
          <w:bCs/>
          <w:lang w:eastAsia="es-EC"/>
        </w:rPr>
        <w:t>Espacio de trabajo:</w:t>
      </w:r>
      <w:r w:rsidRPr="00D66B68">
        <w:rPr>
          <w:rFonts w:ascii="Arial" w:hAnsi="Arial" w:eastAsia="Times New Roman" w:cs="Arial"/>
          <w:lang w:eastAsia="es-EC"/>
        </w:rPr>
        <w:t xml:space="preserve"> muestra las opciones para ejecutar el escáner manual o automático.</w:t>
      </w:r>
    </w:p>
    <w:p w:rsidRPr="00D66B68" w:rsidR="009C2A0F" w:rsidP="00FB5E7A" w:rsidRDefault="13AA0EFD" w14:paraId="5E31B8A9" w14:textId="77777777">
      <w:pPr>
        <w:pStyle w:val="Prrafodelista"/>
        <w:numPr>
          <w:ilvl w:val="1"/>
          <w:numId w:val="9"/>
        </w:numPr>
        <w:shd w:val="clear" w:color="auto" w:fill="FFFFFF" w:themeFill="background1"/>
        <w:tabs>
          <w:tab w:val="clear" w:pos="1440"/>
        </w:tabs>
        <w:spacing w:after="0" w:line="240" w:lineRule="auto"/>
        <w:ind w:left="426"/>
        <w:jc w:val="both"/>
        <w:rPr>
          <w:rFonts w:ascii="Arial" w:hAnsi="Arial" w:eastAsia="Times New Roman" w:cs="Arial"/>
          <w:lang w:eastAsia="es-EC"/>
        </w:rPr>
      </w:pPr>
      <w:r w:rsidRPr="00D66B68">
        <w:rPr>
          <w:rFonts w:ascii="Arial" w:hAnsi="Arial" w:eastAsia="Times New Roman" w:cs="Arial"/>
          <w:b/>
          <w:bCs/>
          <w:lang w:eastAsia="es-EC"/>
        </w:rPr>
        <w:t>Ventana de información:</w:t>
      </w:r>
      <w:r w:rsidRPr="00D66B68">
        <w:rPr>
          <w:rFonts w:ascii="Arial" w:hAnsi="Arial" w:eastAsia="Times New Roman" w:cs="Arial"/>
          <w:lang w:eastAsia="es-EC"/>
        </w:rPr>
        <w:t xml:space="preserve"> muestra los detalles de la ejecución del escáner. </w:t>
      </w:r>
    </w:p>
    <w:p w:rsidRPr="00D66B68" w:rsidR="009C2A0F" w:rsidP="00FB5E7A" w:rsidRDefault="13AA0EFD" w14:paraId="34860203" w14:textId="77777777">
      <w:pPr>
        <w:pStyle w:val="Prrafodelista"/>
        <w:numPr>
          <w:ilvl w:val="1"/>
          <w:numId w:val="9"/>
        </w:numPr>
        <w:tabs>
          <w:tab w:val="clear" w:pos="1440"/>
        </w:tabs>
        <w:spacing w:after="0" w:line="240" w:lineRule="auto"/>
        <w:ind w:left="426"/>
        <w:jc w:val="both"/>
        <w:rPr>
          <w:rFonts w:ascii="Arial" w:hAnsi="Arial" w:eastAsia="Times New Roman" w:cs="Arial"/>
          <w:lang w:eastAsia="es-EC"/>
        </w:rPr>
      </w:pPr>
      <w:r w:rsidRPr="00D66B68">
        <w:rPr>
          <w:rFonts w:ascii="Arial" w:hAnsi="Arial" w:eastAsia="Times New Roman" w:cs="Arial"/>
          <w:b/>
          <w:bCs/>
          <w:lang w:eastAsia="es-EC"/>
        </w:rPr>
        <w:t>Footer:</w:t>
      </w:r>
      <w:r w:rsidRPr="00D66B68">
        <w:rPr>
          <w:rFonts w:ascii="Arial" w:hAnsi="Arial" w:eastAsia="Times New Roman" w:cs="Arial"/>
          <w:lang w:eastAsia="es-EC"/>
        </w:rPr>
        <w:t xml:space="preserve"> muestra un resumen de las alertas encontradas.</w:t>
      </w:r>
    </w:p>
    <w:p w:rsidRPr="00D66B68" w:rsidR="009C2A0F" w:rsidP="00456230" w:rsidRDefault="13AA0EFD" w14:paraId="14080608" w14:textId="77777777">
      <w:pPr>
        <w:spacing w:after="0" w:line="240" w:lineRule="auto"/>
        <w:jc w:val="both"/>
        <w:rPr>
          <w:rFonts w:ascii="Arial" w:hAnsi="Arial" w:eastAsia="Times New Roman" w:cs="Arial"/>
          <w:lang w:eastAsia="es-EC"/>
        </w:rPr>
      </w:pPr>
      <w:r w:rsidRPr="00D66B68">
        <w:rPr>
          <w:rFonts w:ascii="Arial" w:hAnsi="Arial" w:eastAsia="Times New Roman" w:cs="Arial"/>
          <w:lang w:eastAsia="es-EC"/>
        </w:rPr>
        <w:t>Entre sus principales características están:</w:t>
      </w:r>
    </w:p>
    <w:p w:rsidRPr="00D66B68" w:rsidR="009C2A0F" w:rsidP="00FB5E7A" w:rsidRDefault="13AA0EFD" w14:paraId="12DC2BB0"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Es una herramienta totalmente gratuita y de código abierto.</w:t>
      </w:r>
    </w:p>
    <w:p w:rsidRPr="00D66B68" w:rsidR="009C2A0F" w:rsidP="00FB5E7A" w:rsidRDefault="13AA0EFD" w14:paraId="2384BD0E"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Es multi-plataforma.</w:t>
      </w:r>
    </w:p>
    <w:p w:rsidRPr="00D66B68" w:rsidR="009C2A0F" w:rsidP="00FB5E7A" w:rsidRDefault="13AA0EFD" w14:paraId="36558BD1"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Fácil de instalar, dependiendo únicamente de Java 1.7 o superior.</w:t>
      </w:r>
    </w:p>
    <w:p w:rsidRPr="00D66B68" w:rsidR="009C2A0F" w:rsidP="00FB5E7A" w:rsidRDefault="13AA0EFD" w14:paraId="0AE1A094" w14:textId="09C2D7C4">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Posibilidad de asignar un</w:t>
      </w:r>
      <w:r w:rsidRPr="00D66B68" w:rsidR="2EEEB4E3">
        <w:rPr>
          <w:rFonts w:ascii="Arial" w:hAnsi="Arial" w:eastAsia="Times New Roman" w:cs="Arial"/>
          <w:lang w:eastAsia="es-EC"/>
        </w:rPr>
        <w:t xml:space="preserve">a </w:t>
      </w:r>
      <w:r w:rsidRPr="00D66B68" w:rsidR="2EEEB4E3">
        <w:rPr>
          <w:rFonts w:ascii="Arial" w:hAnsi="Arial" w:cs="Arial"/>
        </w:rPr>
        <w:t>solución informática</w:t>
      </w:r>
      <w:r w:rsidRPr="00D66B68" w:rsidR="2EEEB4E3">
        <w:rPr>
          <w:rFonts w:ascii="Arial" w:hAnsi="Arial" w:eastAsia="Times New Roman" w:cs="Arial"/>
          <w:lang w:eastAsia="es-EC"/>
        </w:rPr>
        <w:t xml:space="preserve"> </w:t>
      </w:r>
      <w:r w:rsidRPr="00D66B68">
        <w:rPr>
          <w:rFonts w:ascii="Arial" w:hAnsi="Arial" w:eastAsia="Times New Roman" w:cs="Arial"/>
          <w:lang w:eastAsia="es-EC"/>
        </w:rPr>
        <w:t>de prioridades.</w:t>
      </w:r>
    </w:p>
    <w:p w:rsidRPr="00D66B68" w:rsidR="009C2A0F" w:rsidP="00FB5E7A" w:rsidRDefault="13AA0EFD" w14:paraId="0CDA0477"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Traducida a más de 12 idiomas, entre ellos, el español.</w:t>
      </w:r>
    </w:p>
    <w:p w:rsidRPr="00D66B68" w:rsidR="009C2A0F" w:rsidP="00FB5E7A" w:rsidRDefault="13AA0EFD" w14:paraId="22EA13A3"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 xml:space="preserve">Excelente manual de ayuda y gran comunidad en la red. </w:t>
      </w:r>
    </w:p>
    <w:p w:rsidRPr="00D66B68" w:rsidR="009C2A0F" w:rsidP="00FB5E7A" w:rsidRDefault="13AA0EFD" w14:paraId="090015DB" w14:textId="77777777">
      <w:pPr>
        <w:pStyle w:val="Prrafodelista"/>
        <w:numPr>
          <w:ilvl w:val="1"/>
          <w:numId w:val="18"/>
        </w:numPr>
        <w:spacing w:after="0" w:line="240" w:lineRule="auto"/>
        <w:ind w:left="426"/>
        <w:jc w:val="both"/>
        <w:rPr>
          <w:rFonts w:ascii="Arial" w:hAnsi="Arial" w:eastAsia="Times New Roman" w:cs="Arial"/>
          <w:lang w:eastAsia="es-EC"/>
        </w:rPr>
      </w:pPr>
      <w:r w:rsidRPr="00D66B68">
        <w:rPr>
          <w:rFonts w:ascii="Arial" w:hAnsi="Arial" w:eastAsia="Times New Roman" w:cs="Arial"/>
          <w:lang w:eastAsia="es-EC"/>
        </w:rPr>
        <w:t>Es intuitiva y fácil de utilizar.</w:t>
      </w:r>
    </w:p>
    <w:p w:rsidRPr="00D66B68" w:rsidR="009C2A0F" w:rsidP="00456230" w:rsidRDefault="13AA0EFD" w14:paraId="63532A87" w14:textId="77777777">
      <w:pPr>
        <w:spacing w:after="0"/>
        <w:jc w:val="both"/>
        <w:rPr>
          <w:rFonts w:ascii="Arial" w:hAnsi="Arial" w:eastAsia="Times New Roman" w:cs="Arial"/>
          <w:lang w:eastAsia="es-EC"/>
        </w:rPr>
      </w:pPr>
      <w:r w:rsidRPr="00D66B68">
        <w:rPr>
          <w:rFonts w:ascii="Arial" w:hAnsi="Arial" w:eastAsia="Times New Roman" w:cs="Arial"/>
          <w:lang w:eastAsia="es-EC"/>
        </w:rPr>
        <w:t xml:space="preserve">La herramienta facilita la identificación de las vulnerabilidades que posee la página web desarrollada, las cuales se muestran en la pestaña de “Alertas” y se clasifican según su riesgo de la siguiente forma: </w:t>
      </w:r>
    </w:p>
    <w:p w:rsidRPr="00D66B68" w:rsidR="009C2A0F" w:rsidP="00FB5E7A" w:rsidRDefault="13AA0EFD" w14:paraId="0893712F" w14:textId="77777777">
      <w:pPr>
        <w:pStyle w:val="Prrafodelista"/>
        <w:numPr>
          <w:ilvl w:val="0"/>
          <w:numId w:val="18"/>
        </w:numPr>
        <w:spacing w:after="0"/>
        <w:jc w:val="both"/>
        <w:rPr>
          <w:rFonts w:ascii="Arial" w:hAnsi="Arial" w:eastAsia="Times New Roman" w:cs="Arial"/>
          <w:b/>
          <w:bCs/>
          <w:lang w:eastAsia="es-EC"/>
        </w:rPr>
      </w:pPr>
      <w:r w:rsidRPr="00D66B68">
        <w:rPr>
          <w:rFonts w:ascii="Arial" w:hAnsi="Arial" w:eastAsia="Times New Roman" w:cs="Arial"/>
          <w:b/>
          <w:bCs/>
          <w:lang w:eastAsia="es-EC"/>
        </w:rPr>
        <w:t>Alto.</w:t>
      </w:r>
    </w:p>
    <w:p w:rsidRPr="00D66B68" w:rsidR="009C2A0F" w:rsidP="00FB5E7A" w:rsidRDefault="13AA0EFD" w14:paraId="1B69E062" w14:textId="77777777">
      <w:pPr>
        <w:pStyle w:val="Prrafodelista"/>
        <w:numPr>
          <w:ilvl w:val="0"/>
          <w:numId w:val="18"/>
        </w:numPr>
        <w:spacing w:after="0"/>
        <w:jc w:val="both"/>
        <w:rPr>
          <w:rFonts w:ascii="Arial" w:hAnsi="Arial" w:eastAsia="Times New Roman" w:cs="Arial"/>
          <w:b/>
          <w:bCs/>
          <w:lang w:eastAsia="es-EC"/>
        </w:rPr>
      </w:pPr>
      <w:r w:rsidRPr="00D66B68">
        <w:rPr>
          <w:rFonts w:ascii="Arial" w:hAnsi="Arial" w:eastAsia="Times New Roman" w:cs="Arial"/>
          <w:b/>
          <w:bCs/>
          <w:lang w:eastAsia="es-EC"/>
        </w:rPr>
        <w:t>Medio.</w:t>
      </w:r>
      <w:r w:rsidRPr="00D66B68">
        <w:rPr>
          <w:rFonts w:ascii="Arial" w:hAnsi="Arial" w:eastAsia="Times New Roman" w:cs="Arial"/>
          <w:lang w:eastAsia="es-EC"/>
        </w:rPr>
        <w:t xml:space="preserve"> </w:t>
      </w:r>
    </w:p>
    <w:p w:rsidRPr="00D66B68" w:rsidR="009C2A0F" w:rsidP="00FB5E7A" w:rsidRDefault="13AA0EFD" w14:paraId="47D1CDF1" w14:textId="77777777">
      <w:pPr>
        <w:pStyle w:val="Prrafodelista"/>
        <w:numPr>
          <w:ilvl w:val="0"/>
          <w:numId w:val="18"/>
        </w:numPr>
        <w:spacing w:after="0"/>
        <w:jc w:val="both"/>
        <w:rPr>
          <w:rFonts w:ascii="Arial" w:hAnsi="Arial" w:eastAsia="Times New Roman" w:cs="Arial"/>
          <w:b/>
          <w:bCs/>
          <w:lang w:eastAsia="es-EC"/>
        </w:rPr>
      </w:pPr>
      <w:r w:rsidRPr="00D66B68">
        <w:rPr>
          <w:rFonts w:ascii="Arial" w:hAnsi="Arial" w:eastAsia="Times New Roman" w:cs="Arial"/>
          <w:b/>
          <w:bCs/>
          <w:lang w:eastAsia="es-EC"/>
        </w:rPr>
        <w:t>Bajo.</w:t>
      </w:r>
    </w:p>
    <w:p w:rsidRPr="00D66B68" w:rsidR="009C2A0F" w:rsidP="00FB5E7A" w:rsidRDefault="13AA0EFD" w14:paraId="56D6752F" w14:textId="77777777">
      <w:pPr>
        <w:pStyle w:val="Prrafodelista"/>
        <w:numPr>
          <w:ilvl w:val="0"/>
          <w:numId w:val="18"/>
        </w:numPr>
        <w:spacing w:after="0"/>
        <w:rPr>
          <w:rFonts w:ascii="Arial" w:hAnsi="Arial" w:eastAsia="Times New Roman" w:cs="Arial"/>
          <w:b/>
          <w:bCs/>
          <w:lang w:eastAsia="es-EC"/>
        </w:rPr>
      </w:pPr>
      <w:r w:rsidRPr="00D66B68">
        <w:rPr>
          <w:rFonts w:ascii="Arial" w:hAnsi="Arial" w:eastAsia="Times New Roman" w:cs="Arial"/>
          <w:b/>
          <w:bCs/>
          <w:lang w:eastAsia="es-EC"/>
        </w:rPr>
        <w:t>Informativo.</w:t>
      </w:r>
    </w:p>
    <w:p w:rsidRPr="00D66B68" w:rsidR="009C2A0F" w:rsidP="00FB5E7A" w:rsidRDefault="13AA0EFD" w14:paraId="7C5A75B8" w14:textId="77777777">
      <w:pPr>
        <w:pStyle w:val="Prrafodelista"/>
        <w:numPr>
          <w:ilvl w:val="0"/>
          <w:numId w:val="18"/>
        </w:numPr>
        <w:spacing w:after="0"/>
        <w:jc w:val="both"/>
        <w:rPr>
          <w:rFonts w:ascii="Arial" w:hAnsi="Arial" w:eastAsia="Times New Roman" w:cs="Arial"/>
          <w:b/>
          <w:bCs/>
          <w:lang w:eastAsia="es-EC"/>
        </w:rPr>
      </w:pPr>
      <w:r w:rsidRPr="00D66B68">
        <w:rPr>
          <w:rFonts w:ascii="Arial" w:hAnsi="Arial" w:eastAsia="Times New Roman" w:cs="Arial"/>
          <w:b/>
          <w:bCs/>
          <w:lang w:eastAsia="es-EC"/>
        </w:rPr>
        <w:t>Falso Positivo.</w:t>
      </w:r>
    </w:p>
    <w:p w:rsidRPr="00D66B68" w:rsidR="009C2A0F" w:rsidP="00456230" w:rsidRDefault="13AA0EFD" w14:paraId="23FA2F46" w14:textId="05258D21">
      <w:pPr>
        <w:spacing w:after="0"/>
        <w:jc w:val="both"/>
        <w:rPr>
          <w:rFonts w:ascii="Arial" w:hAnsi="Arial" w:cs="Arial"/>
        </w:rPr>
      </w:pPr>
      <w:r w:rsidRPr="00D66B68">
        <w:rPr>
          <w:rFonts w:ascii="Arial" w:hAnsi="Arial" w:eastAsia="Times New Roman" w:cs="Arial"/>
          <w:lang w:eastAsia="es-EC"/>
        </w:rPr>
        <w:t xml:space="preserve">Se deberá resolver todas las alertas que se muestren con un riesgo “Alto”, las mimas que no sean producto de haber ejecutado el análisis en el ambiente de desarrollo y que consten el </w:t>
      </w:r>
      <w:hyperlink w:history="1" w:anchor="_Desarrollo_de_Software">
        <w:r w:rsidRPr="00205FA6" w:rsidR="001F6A63">
          <w:rPr>
            <w:rStyle w:val="Hipervnculo"/>
            <w:rFonts w:ascii="Arial" w:hAnsi="Arial" w:cs="Arial"/>
          </w:rPr>
          <w:t xml:space="preserve">Anexo </w:t>
        </w:r>
        <w:r w:rsidRPr="00205FA6">
          <w:rPr>
            <w:rStyle w:val="Hipervnculo"/>
            <w:rFonts w:ascii="Arial" w:hAnsi="Arial" w:cs="Arial"/>
          </w:rPr>
          <w:t>#</w:t>
        </w:r>
        <w:r w:rsidRPr="00205FA6" w:rsidR="00D776E2">
          <w:rPr>
            <w:rStyle w:val="Hipervnculo"/>
            <w:rFonts w:ascii="Arial" w:hAnsi="Arial" w:cs="Arial"/>
          </w:rPr>
          <w:t>9</w:t>
        </w:r>
      </w:hyperlink>
      <w:r w:rsidRPr="00D66B68">
        <w:rPr>
          <w:rFonts w:ascii="Arial" w:hAnsi="Arial" w:cs="Arial"/>
        </w:rPr>
        <w:t>.</w:t>
      </w:r>
    </w:p>
    <w:p w:rsidRPr="00D66B68" w:rsidR="00B430E7" w:rsidP="00456230" w:rsidRDefault="00B430E7" w14:paraId="188F4084" w14:textId="77777777">
      <w:pPr>
        <w:spacing w:after="0"/>
        <w:jc w:val="both"/>
        <w:rPr>
          <w:rFonts w:ascii="Arial" w:hAnsi="Arial" w:cs="Arial"/>
        </w:rPr>
      </w:pPr>
    </w:p>
    <w:p w:rsidRPr="00D66B68" w:rsidR="00F77344" w:rsidP="2BD523EF" w:rsidRDefault="52ACAB80" w14:paraId="7FAABEC6" w14:textId="6ADF34AD">
      <w:pPr>
        <w:spacing w:after="0" w:line="240" w:lineRule="auto"/>
        <w:jc w:val="both"/>
        <w:rPr>
          <w:rFonts w:ascii="Arial" w:hAnsi="Arial" w:cs="Arial"/>
          <w:b/>
          <w:bCs/>
          <w:u w:val="single"/>
        </w:rPr>
      </w:pPr>
      <w:r w:rsidRPr="001443A3">
        <w:rPr>
          <w:rFonts w:ascii="Arial" w:hAnsi="Arial" w:cs="Arial"/>
          <w:b/>
          <w:highlight w:val="cyan"/>
          <w:u w:val="single"/>
        </w:rPr>
        <w:t>SonarQube:</w:t>
      </w:r>
    </w:p>
    <w:p w:rsidRPr="00D66B68" w:rsidR="00F77344" w:rsidP="2BD523EF" w:rsidRDefault="00F77344" w14:paraId="5E9DF5D4" w14:textId="07F19925">
      <w:pPr>
        <w:spacing w:after="0" w:line="240" w:lineRule="auto"/>
        <w:jc w:val="both"/>
        <w:rPr>
          <w:rFonts w:ascii="Arial" w:hAnsi="Arial" w:cs="Arial"/>
          <w:b/>
          <w:bCs/>
          <w:u w:val="single"/>
        </w:rPr>
      </w:pPr>
    </w:p>
    <w:p w:rsidRPr="00D66B68" w:rsidR="00F77344" w:rsidP="2BD523EF" w:rsidRDefault="6120A0E5" w14:paraId="484ADA01" w14:textId="3A956F32">
      <w:pPr>
        <w:spacing w:after="0" w:line="240" w:lineRule="auto"/>
        <w:jc w:val="center"/>
        <w:rPr>
          <w:rFonts w:ascii="Arial" w:hAnsi="Arial" w:cs="Arial"/>
        </w:rPr>
      </w:pPr>
      <w:r w:rsidRPr="00D66B68">
        <w:rPr>
          <w:rFonts w:ascii="Arial" w:hAnsi="Arial" w:cs="Arial"/>
          <w:noProof/>
        </w:rPr>
        <w:drawing>
          <wp:inline distT="0" distB="0" distL="0" distR="0" wp14:anchorId="591A46F4" wp14:editId="57788302">
            <wp:extent cx="5631180" cy="3308319"/>
            <wp:effectExtent l="0" t="0" r="7620" b="6985"/>
            <wp:docPr id="1932349449" name="Imagen 193234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4622" cy="3316216"/>
                    </a:xfrm>
                    <a:prstGeom prst="rect">
                      <a:avLst/>
                    </a:prstGeom>
                  </pic:spPr>
                </pic:pic>
              </a:graphicData>
            </a:graphic>
          </wp:inline>
        </w:drawing>
      </w:r>
    </w:p>
    <w:p w:rsidRPr="00D66B68" w:rsidR="00F77344" w:rsidP="2BD523EF" w:rsidRDefault="00F77344" w14:paraId="1D1DF555" w14:textId="3DDDFB12">
      <w:pPr>
        <w:spacing w:after="0" w:line="240" w:lineRule="auto"/>
        <w:jc w:val="both"/>
        <w:rPr>
          <w:rFonts w:ascii="Arial" w:hAnsi="Arial" w:cs="Arial"/>
        </w:rPr>
      </w:pPr>
    </w:p>
    <w:p w:rsidRPr="00D66B68" w:rsidR="00F77344" w:rsidP="2BD523EF" w:rsidRDefault="52ACAB80" w14:paraId="54F09A31" w14:textId="27FE9BF3">
      <w:pPr>
        <w:spacing w:after="0" w:line="240" w:lineRule="auto"/>
        <w:jc w:val="both"/>
        <w:rPr>
          <w:rFonts w:ascii="Arial" w:hAnsi="Arial" w:cs="Arial"/>
        </w:rPr>
      </w:pPr>
      <w:r w:rsidRPr="00D66B68">
        <w:rPr>
          <w:rFonts w:ascii="Arial" w:hAnsi="Arial" w:cs="Arial"/>
        </w:rPr>
        <w:t xml:space="preserve">SonarQube es una plataforma de código abierto que permite realizar análisis estáticos de código para detectar </w:t>
      </w:r>
      <w:r w:rsidRPr="00D66B68">
        <w:rPr>
          <w:rFonts w:ascii="Arial" w:hAnsi="Arial" w:cs="Arial"/>
          <w:highlight w:val="cyan"/>
        </w:rPr>
        <w:t>problemas de seguridad</w:t>
      </w:r>
      <w:r w:rsidRPr="00D66B68">
        <w:rPr>
          <w:rFonts w:ascii="Arial" w:hAnsi="Arial" w:cs="Arial"/>
        </w:rPr>
        <w:t>, errores de programación, código duplicado, entre otros. Es una herramienta muy útil para evaluar la calidad del código y garantizar que cumpla con los estándares de seguridad y buenas prácticas de programación.</w:t>
      </w:r>
    </w:p>
    <w:p w:rsidRPr="00D66B68" w:rsidR="00F77344" w:rsidP="2BD523EF" w:rsidRDefault="52ACAB80" w14:paraId="1295D4C7" w14:textId="09DA0E68">
      <w:pPr>
        <w:spacing w:after="0" w:line="240" w:lineRule="auto"/>
        <w:jc w:val="both"/>
        <w:rPr>
          <w:rFonts w:ascii="Arial" w:hAnsi="Arial" w:cs="Arial"/>
        </w:rPr>
      </w:pPr>
      <w:r w:rsidRPr="00D66B68">
        <w:rPr>
          <w:rFonts w:ascii="Arial" w:hAnsi="Arial" w:cs="Arial"/>
        </w:rPr>
        <w:t>Principales características de SonarQube:</w:t>
      </w:r>
    </w:p>
    <w:p w:rsidRPr="00D66B68" w:rsidR="00F77344" w:rsidP="00533F88" w:rsidRDefault="52ACAB80" w14:paraId="59D3E381" w14:textId="25C261A2">
      <w:pPr>
        <w:pStyle w:val="Prrafodelista"/>
        <w:numPr>
          <w:ilvl w:val="0"/>
          <w:numId w:val="2"/>
        </w:numPr>
        <w:spacing w:after="0" w:line="240" w:lineRule="auto"/>
        <w:jc w:val="both"/>
        <w:rPr>
          <w:rFonts w:ascii="Arial" w:hAnsi="Arial" w:cs="Arial"/>
        </w:rPr>
      </w:pPr>
      <w:r w:rsidRPr="00D66B68">
        <w:rPr>
          <w:rFonts w:ascii="Arial" w:hAnsi="Arial" w:cs="Arial"/>
        </w:rPr>
        <w:t>Realiza análisis estáticos de código para identificar vulnerabilidades de seguridad y errores de programación.</w:t>
      </w:r>
    </w:p>
    <w:p w:rsidRPr="00D66B68" w:rsidR="00F77344" w:rsidP="00533F88" w:rsidRDefault="52ACAB80" w14:paraId="676B89B9" w14:textId="520CCA84">
      <w:pPr>
        <w:pStyle w:val="Prrafodelista"/>
        <w:numPr>
          <w:ilvl w:val="0"/>
          <w:numId w:val="2"/>
        </w:numPr>
        <w:spacing w:after="0" w:line="240" w:lineRule="auto"/>
        <w:jc w:val="both"/>
        <w:rPr>
          <w:rFonts w:ascii="Arial" w:hAnsi="Arial" w:cs="Arial"/>
        </w:rPr>
      </w:pPr>
      <w:r w:rsidRPr="00D66B68">
        <w:rPr>
          <w:rFonts w:ascii="Arial" w:hAnsi="Arial" w:cs="Arial"/>
        </w:rPr>
        <w:t>Proporciona métricas de calidad del código, como la cobertura de pruebas, la complejidad ciclomática y la duplicación de código.</w:t>
      </w:r>
    </w:p>
    <w:p w:rsidRPr="00D66B68" w:rsidR="00F77344" w:rsidP="00533F88" w:rsidRDefault="52ACAB80" w14:paraId="0C6321BB" w14:textId="3A0568EE">
      <w:pPr>
        <w:pStyle w:val="Prrafodelista"/>
        <w:numPr>
          <w:ilvl w:val="0"/>
          <w:numId w:val="2"/>
        </w:numPr>
        <w:spacing w:after="0" w:line="240" w:lineRule="auto"/>
        <w:jc w:val="both"/>
        <w:rPr>
          <w:rFonts w:ascii="Arial" w:hAnsi="Arial" w:cs="Arial"/>
        </w:rPr>
      </w:pPr>
      <w:r w:rsidRPr="00D66B68">
        <w:rPr>
          <w:rFonts w:ascii="Arial" w:hAnsi="Arial" w:cs="Arial"/>
        </w:rPr>
        <w:t>Permite definir reglas personalizadas para adaptarse a los estándares de codificación de cada proyecto.</w:t>
      </w:r>
    </w:p>
    <w:p w:rsidRPr="00D66B68" w:rsidR="00F77344" w:rsidP="00533F88" w:rsidRDefault="52ACAB80" w14:paraId="2ECC5402" w14:textId="4297E63D">
      <w:pPr>
        <w:pStyle w:val="Prrafodelista"/>
        <w:numPr>
          <w:ilvl w:val="0"/>
          <w:numId w:val="2"/>
        </w:numPr>
        <w:spacing w:after="0" w:line="240" w:lineRule="auto"/>
        <w:jc w:val="both"/>
        <w:rPr>
          <w:rFonts w:ascii="Arial" w:hAnsi="Arial" w:cs="Arial"/>
        </w:rPr>
      </w:pPr>
      <w:r w:rsidRPr="00D66B68">
        <w:rPr>
          <w:rFonts w:ascii="Arial" w:hAnsi="Arial" w:cs="Arial"/>
        </w:rPr>
        <w:t>Ofrece integraciones con herramientas de construcción y control de versiones, facilitando su incorporación en el proceso de desarrollo.</w:t>
      </w:r>
    </w:p>
    <w:p w:rsidRPr="00D66B68" w:rsidR="00F77344" w:rsidP="00533F88" w:rsidRDefault="52ACAB80" w14:paraId="5784FC06" w14:textId="7F082D52">
      <w:pPr>
        <w:pStyle w:val="Prrafodelista"/>
        <w:numPr>
          <w:ilvl w:val="0"/>
          <w:numId w:val="2"/>
        </w:numPr>
        <w:spacing w:after="0" w:line="240" w:lineRule="auto"/>
        <w:jc w:val="both"/>
        <w:rPr>
          <w:rFonts w:ascii="Arial" w:hAnsi="Arial" w:cs="Arial"/>
        </w:rPr>
      </w:pPr>
      <w:r w:rsidRPr="00D66B68">
        <w:rPr>
          <w:rFonts w:ascii="Arial" w:hAnsi="Arial" w:cs="Arial"/>
        </w:rPr>
        <w:t>Proporciona informes detallados sobre el estado del código y las áreas que requieren atención.</w:t>
      </w:r>
    </w:p>
    <w:p w:rsidRPr="00D66B68" w:rsidR="00F77344" w:rsidP="2BD523EF" w:rsidRDefault="00F77344" w14:paraId="20D0969A" w14:textId="57E77A8A">
      <w:pPr>
        <w:spacing w:after="0" w:line="240" w:lineRule="auto"/>
        <w:jc w:val="both"/>
        <w:rPr>
          <w:rFonts w:ascii="Arial" w:hAnsi="Arial" w:cs="Arial"/>
        </w:rPr>
      </w:pPr>
    </w:p>
    <w:p w:rsidRPr="00D66B68" w:rsidR="00F77344" w:rsidP="2BD523EF" w:rsidRDefault="52ACAB80" w14:paraId="2112D07E" w14:textId="3BFF3797">
      <w:pPr>
        <w:spacing w:after="0" w:line="240" w:lineRule="auto"/>
        <w:jc w:val="both"/>
        <w:rPr>
          <w:rFonts w:ascii="Arial" w:hAnsi="Arial" w:cs="Arial"/>
          <w:b/>
          <w:bCs/>
          <w:u w:val="single"/>
        </w:rPr>
      </w:pPr>
      <w:r w:rsidRPr="00BA3782">
        <w:rPr>
          <w:rFonts w:ascii="Arial" w:hAnsi="Arial" w:cs="Arial"/>
          <w:b/>
          <w:highlight w:val="cyan"/>
          <w:u w:val="single"/>
        </w:rPr>
        <w:t>OWASP Dependency</w:t>
      </w:r>
      <w:r w:rsidRPr="00BA3782" w:rsidR="4EF541FD">
        <w:rPr>
          <w:rFonts w:ascii="Arial" w:hAnsi="Arial" w:cs="Arial"/>
          <w:b/>
          <w:highlight w:val="cyan"/>
          <w:u w:val="single"/>
        </w:rPr>
        <w:t>-</w:t>
      </w:r>
      <w:r w:rsidRPr="00BA3782">
        <w:rPr>
          <w:rFonts w:ascii="Arial" w:hAnsi="Arial" w:cs="Arial"/>
          <w:b/>
          <w:highlight w:val="cyan"/>
          <w:u w:val="single"/>
        </w:rPr>
        <w:t>Check:</w:t>
      </w:r>
    </w:p>
    <w:p w:rsidRPr="00D66B68" w:rsidR="00F77344" w:rsidP="2BD523EF" w:rsidRDefault="00F77344" w14:paraId="20391C2C" w14:textId="3C850D84">
      <w:pPr>
        <w:spacing w:after="0" w:line="240" w:lineRule="auto"/>
        <w:jc w:val="both"/>
        <w:rPr>
          <w:rFonts w:ascii="Arial" w:hAnsi="Arial" w:cs="Arial"/>
        </w:rPr>
      </w:pPr>
    </w:p>
    <w:p w:rsidRPr="00D66B68" w:rsidR="00F77344" w:rsidP="2BD523EF" w:rsidRDefault="1D8C523E" w14:paraId="17343712" w14:textId="5EF5758A">
      <w:pPr>
        <w:spacing w:after="0" w:line="240" w:lineRule="auto"/>
        <w:jc w:val="both"/>
        <w:rPr>
          <w:rFonts w:ascii="Arial" w:hAnsi="Arial" w:cs="Arial"/>
        </w:rPr>
      </w:pPr>
      <w:r w:rsidRPr="00D66B68">
        <w:rPr>
          <w:rFonts w:ascii="Arial" w:hAnsi="Arial" w:cs="Arial"/>
          <w:noProof/>
        </w:rPr>
        <w:drawing>
          <wp:inline distT="0" distB="0" distL="0" distR="0" wp14:anchorId="7F9A8EAE" wp14:editId="33068749">
            <wp:extent cx="5597312" cy="3019425"/>
            <wp:effectExtent l="9525" t="9525" r="9525" b="9525"/>
            <wp:docPr id="1684178240" name="Imagen 168417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r="2291"/>
                    <a:stretch>
                      <a:fillRect/>
                    </a:stretch>
                  </pic:blipFill>
                  <pic:spPr>
                    <a:xfrm>
                      <a:off x="0" y="0"/>
                      <a:ext cx="5597312" cy="3019425"/>
                    </a:xfrm>
                    <a:prstGeom prst="rect">
                      <a:avLst/>
                    </a:prstGeom>
                    <a:ln w="9525">
                      <a:solidFill>
                        <a:schemeClr val="tx2">
                          <a:lumMod val="20000"/>
                          <a:lumOff val="80000"/>
                        </a:schemeClr>
                      </a:solidFill>
                      <a:prstDash val="solid"/>
                    </a:ln>
                  </pic:spPr>
                </pic:pic>
              </a:graphicData>
            </a:graphic>
          </wp:inline>
        </w:drawing>
      </w:r>
    </w:p>
    <w:p w:rsidRPr="00D66B68" w:rsidR="00F77344" w:rsidP="2BD523EF" w:rsidRDefault="00F77344" w14:paraId="166C755A" w14:textId="718BC8D1">
      <w:pPr>
        <w:spacing w:after="0" w:line="240" w:lineRule="auto"/>
        <w:jc w:val="both"/>
        <w:rPr>
          <w:rFonts w:ascii="Arial" w:hAnsi="Arial" w:cs="Arial"/>
        </w:rPr>
      </w:pPr>
    </w:p>
    <w:p w:rsidRPr="00D66B68" w:rsidR="00F77344" w:rsidP="2BD523EF" w:rsidRDefault="52ACAB80" w14:paraId="5D738659" w14:textId="308C2228">
      <w:pPr>
        <w:spacing w:after="0" w:line="240" w:lineRule="auto"/>
        <w:jc w:val="both"/>
        <w:rPr>
          <w:rFonts w:ascii="Arial" w:hAnsi="Arial" w:cs="Arial"/>
        </w:rPr>
      </w:pPr>
      <w:r w:rsidRPr="00D66B68">
        <w:rPr>
          <w:rFonts w:ascii="Arial" w:hAnsi="Arial" w:cs="Arial"/>
        </w:rPr>
        <w:t xml:space="preserve">OWASP Dependency Check es una </w:t>
      </w:r>
      <w:r w:rsidRPr="00D66B68">
        <w:rPr>
          <w:rFonts w:ascii="Arial" w:hAnsi="Arial" w:cs="Arial"/>
          <w:highlight w:val="cyan"/>
        </w:rPr>
        <w:t>herramienta que se utiliza para identificar vulnerabilidades</w:t>
      </w:r>
      <w:r w:rsidRPr="00D66B68">
        <w:rPr>
          <w:rFonts w:ascii="Arial" w:hAnsi="Arial" w:cs="Arial"/>
        </w:rPr>
        <w:t xml:space="preserve"> en las bibliotecas y dependencias utilizadas por una aplicación. Escanea el archivo de configuración de la aplicación y las dependencias declaradas para buscar vulnerabilidades conocidas en las bibliotecas utilizadas.</w:t>
      </w:r>
    </w:p>
    <w:p w:rsidRPr="00D66B68" w:rsidR="00F77344" w:rsidP="2BD523EF" w:rsidRDefault="52ACAB80" w14:paraId="140678E9" w14:textId="5599B09C">
      <w:pPr>
        <w:spacing w:after="0" w:line="240" w:lineRule="auto"/>
        <w:jc w:val="both"/>
        <w:rPr>
          <w:rFonts w:ascii="Arial" w:hAnsi="Arial" w:cs="Arial"/>
        </w:rPr>
      </w:pPr>
      <w:r w:rsidRPr="00D66B68">
        <w:rPr>
          <w:rFonts w:ascii="Arial" w:hAnsi="Arial" w:cs="Arial"/>
        </w:rPr>
        <w:t>Principales características de OWASP Dependency Check:</w:t>
      </w:r>
    </w:p>
    <w:p w:rsidRPr="00D66B68" w:rsidR="00F77344" w:rsidP="00533F88" w:rsidRDefault="52ACAB80" w14:paraId="53CDA3B7" w14:textId="616D7E5A">
      <w:pPr>
        <w:pStyle w:val="Prrafodelista"/>
        <w:numPr>
          <w:ilvl w:val="0"/>
          <w:numId w:val="1"/>
        </w:numPr>
        <w:spacing w:after="0" w:line="240" w:lineRule="auto"/>
        <w:jc w:val="both"/>
        <w:rPr>
          <w:rFonts w:ascii="Arial" w:hAnsi="Arial" w:cs="Arial"/>
        </w:rPr>
      </w:pPr>
      <w:r w:rsidRPr="00D66B68">
        <w:rPr>
          <w:rFonts w:ascii="Arial" w:hAnsi="Arial" w:cs="Arial"/>
        </w:rPr>
        <w:t>Escanea las dependencias de una aplicación en busca de vulnerabilidades conocidas en las bibliotecas utilizadas.</w:t>
      </w:r>
    </w:p>
    <w:p w:rsidRPr="00D66B68" w:rsidR="00F77344" w:rsidP="00533F88" w:rsidRDefault="52ACAB80" w14:paraId="7B739553" w14:textId="003A5028">
      <w:pPr>
        <w:pStyle w:val="Prrafodelista"/>
        <w:numPr>
          <w:ilvl w:val="0"/>
          <w:numId w:val="1"/>
        </w:numPr>
        <w:spacing w:after="0" w:line="240" w:lineRule="auto"/>
        <w:jc w:val="both"/>
        <w:rPr>
          <w:rFonts w:ascii="Arial" w:hAnsi="Arial" w:cs="Arial"/>
        </w:rPr>
      </w:pPr>
      <w:r w:rsidRPr="00D66B68">
        <w:rPr>
          <w:rFonts w:ascii="Arial" w:hAnsi="Arial" w:cs="Arial"/>
        </w:rPr>
        <w:t>Utiliza una base de datos de vulnerabilidades conocidas, incluyendo la base de datos de National Vulnerability Database (NVD) de NIST.</w:t>
      </w:r>
    </w:p>
    <w:p w:rsidRPr="00D66B68" w:rsidR="00F77344" w:rsidP="00533F88" w:rsidRDefault="52ACAB80" w14:paraId="2C8EF607" w14:textId="2368FFB3">
      <w:pPr>
        <w:pStyle w:val="Prrafodelista"/>
        <w:numPr>
          <w:ilvl w:val="0"/>
          <w:numId w:val="1"/>
        </w:numPr>
        <w:spacing w:after="0" w:line="240" w:lineRule="auto"/>
        <w:jc w:val="both"/>
        <w:rPr>
          <w:rFonts w:ascii="Arial" w:hAnsi="Arial" w:cs="Arial"/>
        </w:rPr>
      </w:pPr>
      <w:r w:rsidRPr="00D66B68">
        <w:rPr>
          <w:rFonts w:ascii="Arial" w:hAnsi="Arial" w:cs="Arial"/>
        </w:rPr>
        <w:t>Proporciona informes detallados sobre las vulnerabilidades encontradas, incluyendo información sobre la gravedad y las posibles soluciones.</w:t>
      </w:r>
    </w:p>
    <w:p w:rsidRPr="00D66B68" w:rsidR="00F77344" w:rsidP="00533F88" w:rsidRDefault="52ACAB80" w14:paraId="0868DE28" w14:textId="580B47F9">
      <w:pPr>
        <w:pStyle w:val="Prrafodelista"/>
        <w:numPr>
          <w:ilvl w:val="0"/>
          <w:numId w:val="1"/>
        </w:numPr>
        <w:spacing w:after="0" w:line="240" w:lineRule="auto"/>
        <w:jc w:val="both"/>
        <w:rPr>
          <w:rFonts w:ascii="Arial" w:hAnsi="Arial" w:cs="Arial"/>
        </w:rPr>
      </w:pPr>
      <w:r w:rsidRPr="00D66B68">
        <w:rPr>
          <w:rFonts w:ascii="Arial" w:hAnsi="Arial" w:cs="Arial"/>
        </w:rPr>
        <w:t>Es compatible con una amplia variedad de lenguajes de programación y entornos de desarrollo.</w:t>
      </w:r>
    </w:p>
    <w:p w:rsidRPr="00D66B68" w:rsidR="00F77344" w:rsidP="00533F88" w:rsidRDefault="52ACAB80" w14:paraId="4B75A20A" w14:textId="3C7FEA72">
      <w:pPr>
        <w:pStyle w:val="Prrafodelista"/>
        <w:numPr>
          <w:ilvl w:val="0"/>
          <w:numId w:val="1"/>
        </w:numPr>
        <w:spacing w:after="0" w:line="240" w:lineRule="auto"/>
        <w:jc w:val="both"/>
        <w:rPr>
          <w:rFonts w:ascii="Arial" w:hAnsi="Arial" w:cs="Arial"/>
        </w:rPr>
      </w:pPr>
      <w:r w:rsidRPr="00D66B68">
        <w:rPr>
          <w:rFonts w:ascii="Arial" w:hAnsi="Arial" w:cs="Arial"/>
        </w:rPr>
        <w:t>Se integra fácilmente en los flujos de trabajo de desarrollo, permitiendo realizar escaneos automáticos como parte del proceso de construcción o despliegue de la aplicación.</w:t>
      </w:r>
    </w:p>
    <w:p w:rsidRPr="00D66B68" w:rsidR="00F77344" w:rsidP="2BD523EF" w:rsidRDefault="00F77344" w14:paraId="4AAB0E3C" w14:textId="135184A5">
      <w:pPr>
        <w:spacing w:after="0" w:line="240" w:lineRule="auto"/>
        <w:jc w:val="both"/>
        <w:rPr>
          <w:rFonts w:ascii="Arial" w:hAnsi="Arial" w:cs="Arial"/>
        </w:rPr>
      </w:pPr>
    </w:p>
    <w:p w:rsidRPr="00D66B68" w:rsidR="00F77344" w:rsidP="2BD523EF" w:rsidRDefault="52ACAB80" w14:paraId="64CB5556" w14:textId="5E91553E">
      <w:pPr>
        <w:spacing w:after="0" w:line="240" w:lineRule="auto"/>
        <w:jc w:val="both"/>
        <w:rPr>
          <w:rFonts w:ascii="Arial" w:hAnsi="Arial" w:cs="Arial"/>
        </w:rPr>
      </w:pPr>
      <w:r w:rsidRPr="00D66B68">
        <w:rPr>
          <w:rFonts w:ascii="Arial" w:hAnsi="Arial" w:cs="Arial"/>
        </w:rPr>
        <w:t>Al utilizar SonarQube y OWASP Dependency Check junto con OWASP ZAP, se puede garantizar una cobertura más completa en la identificación y mitigación de vulnerabilidades de seguridad en las soluciones informáticas, tanto a nivel de código como de dependencias externas.</w:t>
      </w:r>
    </w:p>
    <w:p w:rsidRPr="00D66B68" w:rsidR="00F77344" w:rsidP="4410C228" w:rsidRDefault="1B16A4F2" w14:paraId="27E3DC1D" w14:textId="7A949B37">
      <w:pPr>
        <w:pStyle w:val="Ttulo2"/>
        <w:rPr>
          <w:rFonts w:ascii="Arial" w:hAnsi="Arial" w:eastAsia="Arial" w:cs="Arial"/>
          <w:color w:val="000000" w:themeColor="text1"/>
          <w:sz w:val="22"/>
          <w:szCs w:val="22"/>
        </w:rPr>
      </w:pPr>
      <w:bookmarkStart w:name="_Herramientas_de_documentación" w:id="584"/>
      <w:bookmarkStart w:name="_Toc331524942" w:id="585"/>
      <w:bookmarkStart w:name="_Toc331525269" w:id="586"/>
      <w:bookmarkStart w:name="_Toc371580358" w:id="587"/>
      <w:bookmarkStart w:name="_Toc371582761" w:id="588"/>
      <w:bookmarkStart w:name="_Toc371590961" w:id="589"/>
      <w:bookmarkStart w:name="_Toc371591175" w:id="590"/>
      <w:bookmarkStart w:name="_Toc59610486" w:id="591"/>
      <w:bookmarkStart w:name="_Toc854370160" w:id="592"/>
      <w:bookmarkStart w:name="_ANEXO_#6:_Herramientas" w:id="593"/>
      <w:bookmarkStart w:name="_Toc165970660" w:id="594"/>
      <w:bookmarkStart w:name="_Toc163723231" w:id="595"/>
      <w:bookmarkStart w:name="_Toc1579041407" w:id="596"/>
      <w:bookmarkStart w:name="_Toc1159264351" w:id="597"/>
      <w:bookmarkStart w:name="_Toc312249844" w:id="598"/>
      <w:bookmarkStart w:name="_Toc165286681" w:id="599"/>
      <w:bookmarkStart w:name="_Toc1786163581" w:id="600"/>
      <w:bookmarkStart w:name="Anexo5" w:id="601"/>
      <w:bookmarkEnd w:id="584"/>
      <w:r w:rsidRPr="5E3F4570">
        <w:rPr>
          <w:rFonts w:ascii="Arial" w:hAnsi="Arial" w:eastAsia="Arial" w:cs="Arial"/>
          <w:color w:val="000000" w:themeColor="text1"/>
          <w:sz w:val="22"/>
          <w:szCs w:val="22"/>
        </w:rPr>
        <w:t xml:space="preserve">ANEXO </w:t>
      </w:r>
      <w:r w:rsidRPr="5E3F4570" w:rsidR="2205F78C">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5</w:t>
      </w:r>
      <w:r w:rsidRPr="5E3F4570" w:rsidR="2205F78C">
        <w:rPr>
          <w:rFonts w:ascii="Arial" w:hAnsi="Arial" w:eastAsia="Arial" w:cs="Arial"/>
          <w:color w:val="000000" w:themeColor="text1"/>
          <w:sz w:val="22"/>
          <w:szCs w:val="22"/>
        </w:rPr>
        <w:t xml:space="preserve">: </w:t>
      </w:r>
      <w:r w:rsidRPr="5E3F4570" w:rsidR="18C9468A">
        <w:rPr>
          <w:rFonts w:ascii="Arial" w:hAnsi="Arial" w:eastAsia="Arial" w:cs="Arial"/>
          <w:color w:val="000000" w:themeColor="text1"/>
          <w:sz w:val="22"/>
          <w:szCs w:val="22"/>
        </w:rPr>
        <w:t xml:space="preserve">Herramientas de </w:t>
      </w:r>
      <w:bookmarkEnd w:id="585"/>
      <w:bookmarkEnd w:id="586"/>
      <w:bookmarkEnd w:id="587"/>
      <w:bookmarkEnd w:id="588"/>
      <w:bookmarkEnd w:id="589"/>
      <w:bookmarkEnd w:id="590"/>
      <w:r w:rsidRPr="5E3F4570" w:rsidR="40FB413B">
        <w:rPr>
          <w:rFonts w:ascii="Arial" w:hAnsi="Arial" w:eastAsia="Arial" w:cs="Arial"/>
          <w:color w:val="000000" w:themeColor="text1"/>
          <w:sz w:val="22"/>
          <w:szCs w:val="22"/>
        </w:rPr>
        <w:t>documentación</w:t>
      </w:r>
      <w:bookmarkEnd w:id="591"/>
      <w:bookmarkEnd w:id="592"/>
      <w:bookmarkEnd w:id="593"/>
      <w:bookmarkEnd w:id="594"/>
      <w:bookmarkEnd w:id="595"/>
      <w:bookmarkEnd w:id="596"/>
      <w:bookmarkEnd w:id="597"/>
      <w:bookmarkEnd w:id="598"/>
      <w:bookmarkEnd w:id="599"/>
      <w:bookmarkEnd w:id="600"/>
    </w:p>
    <w:bookmarkEnd w:id="601"/>
    <w:p w:rsidRPr="00D66B68" w:rsidR="009C3701" w:rsidP="387B4121" w:rsidRDefault="009C3701" w14:paraId="6452318E" w14:textId="77777777">
      <w:pPr>
        <w:pStyle w:val="vspace2"/>
        <w:spacing w:before="0"/>
        <w:jc w:val="both"/>
        <w:rPr>
          <w:rFonts w:ascii="Arial" w:hAnsi="Arial" w:cs="Arial"/>
          <w:b/>
          <w:bCs/>
          <w:sz w:val="22"/>
          <w:szCs w:val="22"/>
        </w:rPr>
      </w:pPr>
    </w:p>
    <w:p w:rsidRPr="00E46A56" w:rsidR="00F77344" w:rsidP="387B4121" w:rsidRDefault="0A07718A" w14:paraId="6B801A67" w14:textId="46A9348F">
      <w:pPr>
        <w:pStyle w:val="vspace2"/>
        <w:spacing w:before="0"/>
        <w:jc w:val="both"/>
        <w:rPr>
          <w:rFonts w:ascii="Arial" w:hAnsi="Arial" w:cs="Arial"/>
          <w:sz w:val="22"/>
          <w:szCs w:val="22"/>
        </w:rPr>
      </w:pPr>
      <w:r w:rsidRPr="00E46A56">
        <w:rPr>
          <w:rFonts w:ascii="Arial" w:hAnsi="Arial" w:cs="Arial"/>
          <w:sz w:val="22"/>
          <w:szCs w:val="22"/>
        </w:rPr>
        <w:t>Consideraciones generales para la documentación del desarrollo de aplicaciones informáticas:</w:t>
      </w:r>
    </w:p>
    <w:p w:rsidRPr="00D66B68" w:rsidR="009C3701" w:rsidP="00456230" w:rsidRDefault="009C3701" w14:paraId="2724B7BA" w14:textId="77777777">
      <w:pPr>
        <w:pStyle w:val="vspace2"/>
        <w:spacing w:before="0"/>
        <w:jc w:val="both"/>
        <w:rPr>
          <w:rFonts w:ascii="Arial" w:hAnsi="Arial" w:cs="Arial"/>
          <w:sz w:val="22"/>
          <w:szCs w:val="22"/>
        </w:rPr>
      </w:pPr>
    </w:p>
    <w:p w:rsidRPr="00D66B68" w:rsidR="00F77344" w:rsidP="00456230" w:rsidRDefault="0A07718A" w14:paraId="2C81C167" w14:textId="40440C19">
      <w:pPr>
        <w:pStyle w:val="vspace2"/>
        <w:spacing w:before="0"/>
        <w:jc w:val="both"/>
        <w:rPr>
          <w:rFonts w:ascii="Arial" w:hAnsi="Arial" w:cs="Arial"/>
          <w:sz w:val="22"/>
          <w:szCs w:val="22"/>
        </w:rPr>
      </w:pPr>
      <w:r w:rsidRPr="00D66B68">
        <w:rPr>
          <w:rFonts w:ascii="Arial" w:hAnsi="Arial" w:cs="Arial"/>
          <w:sz w:val="22"/>
          <w:szCs w:val="22"/>
        </w:rPr>
        <w:t>Toda documentación que se genere para un proyecto debe poseer lo siguiente:</w:t>
      </w:r>
    </w:p>
    <w:p w:rsidRPr="00D66B68" w:rsidR="00F77344" w:rsidP="00456230" w:rsidRDefault="00F77344" w14:paraId="08E55A1F" w14:textId="77777777">
      <w:pPr>
        <w:pStyle w:val="vspace2"/>
        <w:spacing w:before="0"/>
        <w:jc w:val="both"/>
        <w:rPr>
          <w:rFonts w:ascii="Arial" w:hAnsi="Arial" w:cs="Arial"/>
          <w:sz w:val="22"/>
          <w:szCs w:val="22"/>
        </w:rPr>
      </w:pPr>
    </w:p>
    <w:p w:rsidRPr="00D66B68" w:rsidR="00F77344" w:rsidP="387B4121" w:rsidRDefault="0A07718A" w14:paraId="61BF1899" w14:textId="77777777">
      <w:pPr>
        <w:spacing w:after="0"/>
        <w:rPr>
          <w:rFonts w:ascii="Arial" w:hAnsi="Arial" w:cs="Arial"/>
          <w:b/>
          <w:bCs/>
        </w:rPr>
      </w:pPr>
      <w:bookmarkStart w:name="_Toc315967314" w:id="602"/>
      <w:bookmarkStart w:name="_Toc331524943" w:id="603"/>
      <w:bookmarkStart w:name="_Toc331525270" w:id="604"/>
      <w:r w:rsidRPr="00D66B68">
        <w:rPr>
          <w:rFonts w:ascii="Arial" w:hAnsi="Arial" w:cs="Arial"/>
          <w:b/>
          <w:bCs/>
        </w:rPr>
        <w:t>A) Identificación del documento</w:t>
      </w:r>
      <w:bookmarkEnd w:id="602"/>
      <w:bookmarkEnd w:id="603"/>
      <w:bookmarkEnd w:id="604"/>
    </w:p>
    <w:p w:rsidRPr="00D66B68" w:rsidR="00F77344" w:rsidP="00456230" w:rsidRDefault="0A07718A" w14:paraId="7B1F8E67" w14:textId="77777777">
      <w:pPr>
        <w:pStyle w:val="vspace2"/>
        <w:spacing w:before="0"/>
        <w:jc w:val="both"/>
        <w:rPr>
          <w:rFonts w:ascii="Arial" w:hAnsi="Arial" w:cs="Arial"/>
          <w:sz w:val="22"/>
          <w:szCs w:val="22"/>
        </w:rPr>
      </w:pPr>
      <w:r w:rsidRPr="00D66B68">
        <w:rPr>
          <w:rFonts w:ascii="Arial" w:hAnsi="Arial" w:cs="Arial"/>
          <w:sz w:val="22"/>
          <w:szCs w:val="22"/>
        </w:rPr>
        <w:t>Este documento debe incorporar la siguiente información:</w:t>
      </w:r>
    </w:p>
    <w:p w:rsidRPr="00D66B68" w:rsidR="00F77344" w:rsidP="00FB5E7A" w:rsidRDefault="0A07718A" w14:paraId="04A70A0C"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Logotipo de la cooperativa;</w:t>
      </w:r>
    </w:p>
    <w:p w:rsidRPr="00D66B68" w:rsidR="00F77344" w:rsidP="00FB5E7A" w:rsidRDefault="0A07718A" w14:paraId="17390EF5"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Nombre de la cooperativa;</w:t>
      </w:r>
    </w:p>
    <w:p w:rsidRPr="00D66B68" w:rsidR="00F77344" w:rsidP="00FB5E7A" w:rsidRDefault="0A07718A" w14:paraId="02FF8102"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Lugar y fecha de elaboración;</w:t>
      </w:r>
    </w:p>
    <w:p w:rsidRPr="00D66B68" w:rsidR="00F77344" w:rsidP="00FB5E7A" w:rsidRDefault="0A07718A" w14:paraId="1F04DF74"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Unidades responsables de su elaboración, revisión y/o autorización;</w:t>
      </w:r>
    </w:p>
    <w:p w:rsidRPr="00D66B68" w:rsidR="00F77344" w:rsidP="00FB5E7A" w:rsidRDefault="0A07718A" w14:paraId="18FD21B0"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Objetivos del manual;</w:t>
      </w:r>
    </w:p>
    <w:p w:rsidRPr="00D66B68" w:rsidR="00F77344" w:rsidP="00FB5E7A" w:rsidRDefault="0A07718A" w14:paraId="42021E6D"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Alcance;</w:t>
      </w:r>
    </w:p>
    <w:p w:rsidRPr="00D66B68" w:rsidR="00F77344" w:rsidP="00FB5E7A" w:rsidRDefault="0A07718A" w14:paraId="66560BFE"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Responsables,</w:t>
      </w:r>
    </w:p>
    <w:p w:rsidRPr="00D66B68" w:rsidR="00F77344" w:rsidP="00FB5E7A" w:rsidRDefault="0A07718A" w14:paraId="0E170BA8"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Políticas;</w:t>
      </w:r>
    </w:p>
    <w:p w:rsidRPr="00D66B68" w:rsidR="00F77344" w:rsidP="00FB5E7A" w:rsidRDefault="0A07718A" w14:paraId="2526F397"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Procedimiento; y,</w:t>
      </w:r>
    </w:p>
    <w:p w:rsidRPr="00D66B68" w:rsidR="00F77344" w:rsidP="00FB5E7A" w:rsidRDefault="001F6A63" w14:paraId="625BAD3D" w14:textId="41937A3F">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Anexo</w:t>
      </w:r>
      <w:r w:rsidRPr="00D66B68" w:rsidR="0A07718A">
        <w:rPr>
          <w:rFonts w:ascii="Arial" w:hAnsi="Arial" w:cs="Arial"/>
        </w:rPr>
        <w:t>s.</w:t>
      </w:r>
    </w:p>
    <w:p w:rsidRPr="00D66B68" w:rsidR="00F77344" w:rsidP="00456230" w:rsidRDefault="00F77344" w14:paraId="7211DEA4" w14:textId="77777777">
      <w:pPr>
        <w:autoSpaceDE w:val="0"/>
        <w:autoSpaceDN w:val="0"/>
        <w:adjustRightInd w:val="0"/>
        <w:spacing w:after="0" w:line="240" w:lineRule="auto"/>
        <w:jc w:val="both"/>
        <w:rPr>
          <w:rFonts w:ascii="Arial" w:hAnsi="Arial" w:cs="Arial"/>
        </w:rPr>
      </w:pPr>
    </w:p>
    <w:p w:rsidRPr="00D66B68" w:rsidR="00F77344" w:rsidP="387B4121" w:rsidRDefault="0A07718A" w14:paraId="32971F7B" w14:textId="66E8E24A">
      <w:pPr>
        <w:spacing w:after="0"/>
        <w:rPr>
          <w:rFonts w:ascii="Arial" w:hAnsi="Arial" w:cs="Arial"/>
          <w:b/>
          <w:bCs/>
        </w:rPr>
      </w:pPr>
      <w:bookmarkStart w:name="_Toc315967315" w:id="605"/>
      <w:bookmarkStart w:name="_Toc331524944" w:id="606"/>
      <w:bookmarkStart w:name="_Toc331525271" w:id="607"/>
      <w:r w:rsidRPr="00D66B68">
        <w:rPr>
          <w:rFonts w:ascii="Arial" w:hAnsi="Arial" w:cs="Arial"/>
          <w:b/>
          <w:bCs/>
        </w:rPr>
        <w:t>B) Estructura del manual de usuario.</w:t>
      </w:r>
      <w:bookmarkEnd w:id="605"/>
      <w:bookmarkEnd w:id="606"/>
      <w:bookmarkEnd w:id="607"/>
    </w:p>
    <w:p w:rsidRPr="00D66B68" w:rsidR="00F77344" w:rsidP="00456230" w:rsidRDefault="0A07718A" w14:paraId="6A9F8CB8" w14:textId="2297EBFB">
      <w:pPr>
        <w:spacing w:after="0"/>
        <w:jc w:val="both"/>
        <w:rPr>
          <w:rFonts w:ascii="Arial" w:hAnsi="Arial" w:cs="Arial"/>
        </w:rPr>
      </w:pPr>
      <w:r w:rsidRPr="00D66B68">
        <w:rPr>
          <w:rFonts w:ascii="Arial" w:hAnsi="Arial" w:cs="Arial"/>
        </w:rPr>
        <w:t>El manual de usuario tiene como objetivo instruir al usuario en el uso de</w:t>
      </w:r>
      <w:r w:rsidRPr="00D66B68" w:rsidR="2EEEB4E3">
        <w:rPr>
          <w:rFonts w:ascii="Arial" w:hAnsi="Arial" w:cs="Arial"/>
        </w:rPr>
        <w:t xml:space="preserve"> </w:t>
      </w:r>
      <w:r w:rsidRPr="00D66B68">
        <w:rPr>
          <w:rFonts w:ascii="Arial" w:hAnsi="Arial" w:cs="Arial"/>
        </w:rPr>
        <w:t>l</w:t>
      </w:r>
      <w:r w:rsidRPr="00D66B68" w:rsidR="2EEEB4E3">
        <w:rPr>
          <w:rFonts w:ascii="Arial" w:hAnsi="Arial" w:cs="Arial"/>
        </w:rPr>
        <w:t>a</w:t>
      </w:r>
      <w:r w:rsidRPr="00D66B68">
        <w:rPr>
          <w:rFonts w:ascii="Arial" w:hAnsi="Arial" w:cs="Arial"/>
        </w:rPr>
        <w:t xml:space="preserve"> </w:t>
      </w:r>
      <w:r w:rsidRPr="00D66B68" w:rsidR="2EEEB4E3">
        <w:rPr>
          <w:rFonts w:ascii="Arial" w:hAnsi="Arial" w:cs="Arial"/>
        </w:rPr>
        <w:t xml:space="preserve">solución informática </w:t>
      </w:r>
      <w:r w:rsidRPr="00D66B68">
        <w:rPr>
          <w:rFonts w:ascii="Arial" w:hAnsi="Arial" w:cs="Arial"/>
        </w:rPr>
        <w:t xml:space="preserve">y dar respuesta a las dudas que puedan surgir en la operación del mismo. Este manual se publica con cada </w:t>
      </w:r>
      <w:r w:rsidRPr="00D66B68" w:rsidR="2EEEB4E3">
        <w:rPr>
          <w:rFonts w:ascii="Arial" w:hAnsi="Arial" w:cs="Arial"/>
        </w:rPr>
        <w:t xml:space="preserve">solución informática </w:t>
      </w:r>
      <w:r w:rsidRPr="00D66B68">
        <w:rPr>
          <w:rFonts w:ascii="Arial" w:hAnsi="Arial" w:cs="Arial"/>
        </w:rPr>
        <w:t>desarrollado en la Cooperativa y se actualiza cada vez que existan nuevas funcionalidades desarrolladas.</w:t>
      </w:r>
    </w:p>
    <w:p w:rsidRPr="00D66B68" w:rsidR="009C3701" w:rsidP="00456230" w:rsidRDefault="009C3701" w14:paraId="0B700629" w14:textId="77777777">
      <w:pPr>
        <w:spacing w:after="0"/>
        <w:jc w:val="both"/>
        <w:rPr>
          <w:rFonts w:ascii="Arial" w:hAnsi="Arial" w:cs="Arial"/>
        </w:rPr>
      </w:pPr>
    </w:p>
    <w:p w:rsidRPr="00D66B68" w:rsidR="00F77344" w:rsidP="387B4121" w:rsidRDefault="0A07718A" w14:paraId="05E66349" w14:textId="77777777">
      <w:pPr>
        <w:spacing w:after="0"/>
        <w:rPr>
          <w:rFonts w:ascii="Arial" w:hAnsi="Arial" w:cs="Arial"/>
          <w:b/>
          <w:bCs/>
        </w:rPr>
      </w:pPr>
      <w:bookmarkStart w:name="_Toc315967318" w:id="608"/>
      <w:bookmarkStart w:name="_Toc331524946" w:id="609"/>
      <w:bookmarkStart w:name="_Toc331525273" w:id="610"/>
      <w:bookmarkStart w:name="_Hlk59355049" w:id="611"/>
      <w:r w:rsidRPr="00D66B68">
        <w:rPr>
          <w:rFonts w:ascii="Arial" w:hAnsi="Arial" w:cs="Arial"/>
          <w:b/>
          <w:bCs/>
        </w:rPr>
        <w:t xml:space="preserve">C) Estructura del </w:t>
      </w:r>
      <w:bookmarkEnd w:id="608"/>
      <w:bookmarkEnd w:id="609"/>
      <w:bookmarkEnd w:id="610"/>
      <w:r w:rsidRPr="00D66B68">
        <w:rPr>
          <w:rFonts w:ascii="Arial" w:hAnsi="Arial" w:cs="Arial"/>
          <w:b/>
          <w:bCs/>
        </w:rPr>
        <w:t>expediente técnico</w:t>
      </w:r>
    </w:p>
    <w:p w:rsidRPr="00D66B68" w:rsidR="00F77344" w:rsidP="007B286F" w:rsidRDefault="0A07718A" w14:paraId="727BA555" w14:textId="3944CA69">
      <w:pPr>
        <w:pStyle w:val="vspace2"/>
        <w:spacing w:before="0"/>
        <w:jc w:val="both"/>
        <w:rPr>
          <w:rFonts w:ascii="Arial" w:hAnsi="Arial" w:cs="Arial"/>
          <w:b/>
          <w:bCs/>
          <w:sz w:val="22"/>
          <w:szCs w:val="22"/>
        </w:rPr>
      </w:pPr>
      <w:r w:rsidRPr="00D66B68">
        <w:rPr>
          <w:rFonts w:ascii="Arial" w:hAnsi="Arial" w:cs="Arial"/>
          <w:sz w:val="22"/>
          <w:szCs w:val="22"/>
          <w:lang w:val="es-ES"/>
        </w:rPr>
        <w:t xml:space="preserve">El expediente técnico es toda la documentación técnica generada del proceso de desarrollo de </w:t>
      </w:r>
      <w:r w:rsidRPr="00D66B68" w:rsidR="75735232">
        <w:rPr>
          <w:rFonts w:ascii="Arial" w:hAnsi="Arial" w:cs="Arial"/>
          <w:sz w:val="22"/>
          <w:szCs w:val="22"/>
          <w:lang w:val="es-ES"/>
        </w:rPr>
        <w:t>soluciones informáticas</w:t>
      </w:r>
      <w:r w:rsidRPr="00D66B68">
        <w:rPr>
          <w:rFonts w:ascii="Arial" w:hAnsi="Arial" w:cs="Arial"/>
          <w:sz w:val="22"/>
          <w:szCs w:val="22"/>
          <w:lang w:val="es-ES"/>
        </w:rPr>
        <w:t>, va dirigido al equipo del desarrollo de sistemas, para facilitar el mantenimiento de</w:t>
      </w:r>
      <w:r w:rsidRPr="00D66B68" w:rsidR="2EEEB4E3">
        <w:rPr>
          <w:rFonts w:ascii="Arial" w:hAnsi="Arial" w:cs="Arial"/>
          <w:sz w:val="22"/>
          <w:szCs w:val="22"/>
          <w:lang w:val="es-ES"/>
        </w:rPr>
        <w:t xml:space="preserve"> </w:t>
      </w:r>
      <w:r w:rsidRPr="00D66B68">
        <w:rPr>
          <w:rFonts w:ascii="Arial" w:hAnsi="Arial" w:cs="Arial"/>
          <w:sz w:val="22"/>
          <w:szCs w:val="22"/>
          <w:lang w:val="es-ES"/>
        </w:rPr>
        <w:t>l</w:t>
      </w:r>
      <w:r w:rsidRPr="00D66B68" w:rsidR="2EEEB4E3">
        <w:rPr>
          <w:rFonts w:ascii="Arial" w:hAnsi="Arial" w:cs="Arial"/>
          <w:sz w:val="22"/>
          <w:szCs w:val="22"/>
          <w:lang w:val="es-ES"/>
        </w:rPr>
        <w:t>a</w:t>
      </w:r>
      <w:r w:rsidRPr="00D66B68">
        <w:rPr>
          <w:rFonts w:ascii="Arial" w:hAnsi="Arial" w:cs="Arial"/>
          <w:sz w:val="22"/>
          <w:szCs w:val="22"/>
          <w:lang w:val="es-ES"/>
        </w:rPr>
        <w:t xml:space="preserve"> </w:t>
      </w:r>
      <w:r w:rsidRPr="00D66B68" w:rsidR="2EEEB4E3">
        <w:rPr>
          <w:rFonts w:ascii="Arial" w:hAnsi="Arial" w:cs="Arial"/>
          <w:sz w:val="22"/>
          <w:szCs w:val="22"/>
        </w:rPr>
        <w:t>solución informática</w:t>
      </w:r>
      <w:r w:rsidRPr="00D66B68" w:rsidR="2EEEB4E3">
        <w:rPr>
          <w:rFonts w:ascii="Arial" w:hAnsi="Arial" w:cs="Arial"/>
          <w:sz w:val="22"/>
          <w:szCs w:val="22"/>
          <w:lang w:val="es-ES"/>
        </w:rPr>
        <w:t xml:space="preserve"> </w:t>
      </w:r>
      <w:r w:rsidRPr="00D66B68">
        <w:rPr>
          <w:rFonts w:ascii="Arial" w:hAnsi="Arial" w:cs="Arial"/>
          <w:sz w:val="22"/>
          <w:szCs w:val="22"/>
          <w:lang w:val="es-ES"/>
        </w:rPr>
        <w:t>en caso de que se requiera; también puede ser revisado por los departamentos de control para verificar el cumplimiento de las políticas y procedimientos.</w:t>
      </w:r>
      <w:r w:rsidRPr="00D66B68" w:rsidR="6DF54323">
        <w:rPr>
          <w:rFonts w:ascii="Arial" w:hAnsi="Arial" w:cs="Arial"/>
          <w:sz w:val="22"/>
          <w:szCs w:val="22"/>
          <w:lang w:val="es-ES"/>
        </w:rPr>
        <w:t xml:space="preserve"> El expediente técnico está conformado por los siguientes documentos:</w:t>
      </w:r>
    </w:p>
    <w:p w:rsidRPr="00D66B68" w:rsidR="00262626" w:rsidP="387B4121" w:rsidRDefault="00262626" w14:paraId="6CE59D93" w14:textId="11B704C4">
      <w:pPr>
        <w:spacing w:after="0"/>
        <w:rPr>
          <w:rFonts w:ascii="Arial" w:hAnsi="Arial" w:cs="Arial"/>
          <w:b/>
          <w:bCs/>
        </w:rPr>
      </w:pPr>
      <w:bookmarkStart w:name="_Toc331524947" w:id="612"/>
      <w:bookmarkStart w:name="_Toc331525274" w:id="613"/>
      <w:bookmarkEnd w:id="611"/>
    </w:p>
    <w:tbl>
      <w:tblPr>
        <w:tblStyle w:val="Tablaconcuadrcula"/>
        <w:tblW w:w="0" w:type="auto"/>
        <w:jc w:val="right"/>
        <w:tblLook w:val="04A0" w:firstRow="1" w:lastRow="0" w:firstColumn="1" w:lastColumn="0" w:noHBand="0" w:noVBand="1"/>
      </w:tblPr>
      <w:tblGrid>
        <w:gridCol w:w="1980"/>
        <w:gridCol w:w="2441"/>
        <w:gridCol w:w="1560"/>
        <w:gridCol w:w="2124"/>
      </w:tblGrid>
      <w:tr w:rsidRPr="00DB3E5C" w:rsidR="00062079" w:rsidTr="00C64BF6" w14:paraId="322E7E26" w14:textId="77777777">
        <w:trPr>
          <w:jc w:val="right"/>
        </w:trPr>
        <w:tc>
          <w:tcPr>
            <w:tcW w:w="1980" w:type="dxa"/>
            <w:shd w:val="clear" w:color="auto" w:fill="D9D9D9" w:themeFill="background1" w:themeFillShade="D9"/>
          </w:tcPr>
          <w:p w:rsidRPr="00D66B68" w:rsidR="00062079" w:rsidP="00456230" w:rsidRDefault="6DF54323" w14:paraId="28BF6081" w14:textId="77777777">
            <w:pPr>
              <w:jc w:val="center"/>
              <w:rPr>
                <w:rFonts w:ascii="Arial" w:hAnsi="Arial" w:cs="Arial"/>
              </w:rPr>
            </w:pPr>
            <w:r w:rsidRPr="00D66B68">
              <w:rPr>
                <w:rFonts w:ascii="Arial" w:hAnsi="Arial" w:cs="Arial"/>
              </w:rPr>
              <w:t>DOCUMENTO</w:t>
            </w:r>
          </w:p>
        </w:tc>
        <w:tc>
          <w:tcPr>
            <w:tcW w:w="2441" w:type="dxa"/>
            <w:shd w:val="clear" w:color="auto" w:fill="D9D9D9" w:themeFill="background1" w:themeFillShade="D9"/>
          </w:tcPr>
          <w:p w:rsidRPr="00D66B68" w:rsidR="00062079" w:rsidP="00456230" w:rsidRDefault="6DF54323" w14:paraId="50E5F47A" w14:textId="77777777">
            <w:pPr>
              <w:jc w:val="center"/>
              <w:rPr>
                <w:rFonts w:ascii="Arial" w:hAnsi="Arial" w:cs="Arial"/>
              </w:rPr>
            </w:pPr>
            <w:r w:rsidRPr="00D66B68">
              <w:rPr>
                <w:rFonts w:ascii="Arial" w:hAnsi="Arial" w:cs="Arial"/>
              </w:rPr>
              <w:t>FORMA ALMANCENAMIENTO</w:t>
            </w:r>
          </w:p>
        </w:tc>
        <w:tc>
          <w:tcPr>
            <w:tcW w:w="1560" w:type="dxa"/>
            <w:shd w:val="clear" w:color="auto" w:fill="D9D9D9" w:themeFill="background1" w:themeFillShade="D9"/>
          </w:tcPr>
          <w:p w:rsidRPr="00D66B68" w:rsidR="00062079" w:rsidP="00456230" w:rsidRDefault="6DF54323" w14:paraId="20E0CE54" w14:textId="77777777">
            <w:pPr>
              <w:jc w:val="center"/>
              <w:rPr>
                <w:rFonts w:ascii="Arial" w:hAnsi="Arial" w:cs="Arial"/>
              </w:rPr>
            </w:pPr>
            <w:r w:rsidRPr="00D66B68">
              <w:rPr>
                <w:rFonts w:ascii="Arial" w:hAnsi="Arial" w:cs="Arial"/>
              </w:rPr>
              <w:t>CONDICIÓN</w:t>
            </w:r>
          </w:p>
        </w:tc>
        <w:tc>
          <w:tcPr>
            <w:tcW w:w="2124" w:type="dxa"/>
            <w:shd w:val="clear" w:color="auto" w:fill="D9D9D9" w:themeFill="background1" w:themeFillShade="D9"/>
          </w:tcPr>
          <w:p w:rsidRPr="00D66B68" w:rsidR="00062079" w:rsidP="00456230" w:rsidRDefault="6DF54323" w14:paraId="6B583678" w14:textId="77777777">
            <w:pPr>
              <w:jc w:val="center"/>
              <w:rPr>
                <w:rFonts w:ascii="Arial" w:hAnsi="Arial" w:cs="Arial"/>
              </w:rPr>
            </w:pPr>
            <w:r w:rsidRPr="00D66B68">
              <w:rPr>
                <w:rFonts w:ascii="Arial" w:hAnsi="Arial" w:cs="Arial"/>
              </w:rPr>
              <w:t>REFERENCIA</w:t>
            </w:r>
          </w:p>
        </w:tc>
      </w:tr>
      <w:tr w:rsidRPr="00DB3E5C" w:rsidR="00062079" w:rsidTr="00C64BF6" w14:paraId="6BB20821" w14:textId="77777777">
        <w:trPr>
          <w:jc w:val="right"/>
        </w:trPr>
        <w:tc>
          <w:tcPr>
            <w:tcW w:w="8105" w:type="dxa"/>
            <w:gridSpan w:val="4"/>
          </w:tcPr>
          <w:p w:rsidRPr="00D66B68" w:rsidR="00062079" w:rsidP="00456230" w:rsidRDefault="6DF54323" w14:paraId="3CAA48A7" w14:textId="77777777">
            <w:pPr>
              <w:jc w:val="both"/>
              <w:rPr>
                <w:rFonts w:ascii="Arial" w:hAnsi="Arial" w:cs="Arial"/>
                <w:b/>
                <w:bCs/>
              </w:rPr>
            </w:pPr>
            <w:r w:rsidRPr="00D66B68">
              <w:rPr>
                <w:rFonts w:ascii="Arial" w:hAnsi="Arial" w:cs="Arial"/>
                <w:b/>
                <w:bCs/>
              </w:rPr>
              <w:t>FASE ANALISIS</w:t>
            </w:r>
          </w:p>
        </w:tc>
      </w:tr>
      <w:tr w:rsidRPr="00DB3E5C" w:rsidR="00062079" w:rsidTr="00C64BF6" w14:paraId="33164F07" w14:textId="77777777">
        <w:trPr>
          <w:jc w:val="right"/>
        </w:trPr>
        <w:tc>
          <w:tcPr>
            <w:tcW w:w="1980" w:type="dxa"/>
          </w:tcPr>
          <w:p w:rsidRPr="00D66B68" w:rsidR="00062079" w:rsidP="00456230" w:rsidRDefault="6DF54323" w14:paraId="27EED58C" w14:textId="77777777">
            <w:pPr>
              <w:jc w:val="both"/>
              <w:rPr>
                <w:rFonts w:ascii="Arial" w:hAnsi="Arial" w:cs="Arial"/>
              </w:rPr>
            </w:pPr>
            <w:r w:rsidRPr="00D66B68">
              <w:rPr>
                <w:rFonts w:ascii="Arial" w:hAnsi="Arial" w:cs="Arial"/>
              </w:rPr>
              <w:t>Requerimiento a la Dirección de Tecnología de Información</w:t>
            </w:r>
          </w:p>
        </w:tc>
        <w:tc>
          <w:tcPr>
            <w:tcW w:w="2441" w:type="dxa"/>
          </w:tcPr>
          <w:p w:rsidRPr="00D66B68" w:rsidR="00062079" w:rsidP="00456230" w:rsidRDefault="6DF54323" w14:paraId="10832392" w14:textId="77777777">
            <w:pPr>
              <w:jc w:val="both"/>
              <w:rPr>
                <w:rFonts w:ascii="Arial" w:hAnsi="Arial" w:cs="Arial"/>
              </w:rPr>
            </w:pPr>
            <w:r w:rsidRPr="00D66B68">
              <w:rPr>
                <w:rFonts w:ascii="Arial" w:hAnsi="Arial" w:cs="Arial"/>
              </w:rPr>
              <w:t>Física/Digital</w:t>
            </w:r>
          </w:p>
        </w:tc>
        <w:tc>
          <w:tcPr>
            <w:tcW w:w="1560" w:type="dxa"/>
          </w:tcPr>
          <w:p w:rsidRPr="00D66B68" w:rsidR="00062079" w:rsidP="00456230" w:rsidRDefault="6DF54323" w14:paraId="11F84500" w14:textId="77777777">
            <w:pPr>
              <w:jc w:val="both"/>
              <w:rPr>
                <w:rFonts w:ascii="Arial" w:hAnsi="Arial" w:cs="Arial"/>
              </w:rPr>
            </w:pPr>
            <w:r w:rsidRPr="00D66B68">
              <w:rPr>
                <w:rFonts w:ascii="Arial" w:hAnsi="Arial" w:cs="Arial"/>
              </w:rPr>
              <w:t>Obligatorio</w:t>
            </w:r>
          </w:p>
        </w:tc>
        <w:tc>
          <w:tcPr>
            <w:tcW w:w="2124" w:type="dxa"/>
          </w:tcPr>
          <w:p w:rsidRPr="00D66B68" w:rsidR="00062079" w:rsidP="387B4121" w:rsidRDefault="002775F0" w14:paraId="7C7BC3DF" w14:textId="08660CB4">
            <w:pPr>
              <w:jc w:val="both"/>
              <w:rPr>
                <w:rStyle w:val="Hipervnculo"/>
                <w:rFonts w:ascii="Arial" w:hAnsi="Arial" w:cs="Arial"/>
                <w:b/>
                <w:bCs/>
                <w:lang w:eastAsia="en-US"/>
              </w:rPr>
            </w:pPr>
            <w:hyperlink w:history="1" w:anchor="_Requerimiento_a_la">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0</w:t>
              </w:r>
            </w:hyperlink>
          </w:p>
        </w:tc>
      </w:tr>
      <w:tr w:rsidRPr="00DB3E5C" w:rsidR="00062079" w:rsidTr="00C64BF6" w14:paraId="4016D998" w14:textId="77777777">
        <w:trPr>
          <w:jc w:val="right"/>
        </w:trPr>
        <w:tc>
          <w:tcPr>
            <w:tcW w:w="1980" w:type="dxa"/>
          </w:tcPr>
          <w:p w:rsidRPr="00D66B68" w:rsidR="00062079" w:rsidP="00456230" w:rsidRDefault="6DF54323" w14:paraId="79E293AF" w14:textId="77777777">
            <w:pPr>
              <w:jc w:val="both"/>
              <w:rPr>
                <w:rFonts w:ascii="Arial" w:hAnsi="Arial" w:cs="Arial"/>
              </w:rPr>
            </w:pPr>
            <w:r w:rsidRPr="00D66B68">
              <w:rPr>
                <w:rFonts w:ascii="Arial" w:hAnsi="Arial" w:cs="Arial"/>
              </w:rPr>
              <w:t>Cronograma de trabajo</w:t>
            </w:r>
          </w:p>
        </w:tc>
        <w:tc>
          <w:tcPr>
            <w:tcW w:w="2441" w:type="dxa"/>
          </w:tcPr>
          <w:p w:rsidRPr="00D66B68" w:rsidR="00062079" w:rsidP="00456230" w:rsidRDefault="6DF54323" w14:paraId="0448A01B"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7132E547" w14:textId="77777777">
            <w:pPr>
              <w:jc w:val="both"/>
              <w:rPr>
                <w:rFonts w:ascii="Arial" w:hAnsi="Arial" w:cs="Arial"/>
              </w:rPr>
            </w:pPr>
            <w:r w:rsidRPr="00D66B68">
              <w:rPr>
                <w:rFonts w:ascii="Arial" w:hAnsi="Arial" w:cs="Arial"/>
              </w:rPr>
              <w:t>Obligatorio</w:t>
            </w:r>
          </w:p>
        </w:tc>
        <w:tc>
          <w:tcPr>
            <w:tcW w:w="2124" w:type="dxa"/>
          </w:tcPr>
          <w:p w:rsidRPr="00D66B68" w:rsidR="00062079" w:rsidP="387B4121" w:rsidRDefault="002775F0" w14:paraId="4892BAD8" w14:textId="407C8E6A">
            <w:pPr>
              <w:jc w:val="both"/>
              <w:rPr>
                <w:rStyle w:val="Hipervnculo"/>
                <w:rFonts w:ascii="Arial" w:hAnsi="Arial" w:cs="Arial"/>
                <w:b/>
                <w:bCs/>
                <w:lang w:eastAsia="en-US"/>
              </w:rPr>
            </w:pPr>
            <w:hyperlink w:history="1" w:anchor="_Cronograma_de_trabajo">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1</w:t>
              </w:r>
            </w:hyperlink>
          </w:p>
        </w:tc>
      </w:tr>
      <w:tr w:rsidRPr="00DB3E5C" w:rsidR="00062079" w:rsidTr="00C64BF6" w14:paraId="31369522" w14:textId="77777777">
        <w:trPr>
          <w:jc w:val="right"/>
        </w:trPr>
        <w:tc>
          <w:tcPr>
            <w:tcW w:w="1980" w:type="dxa"/>
          </w:tcPr>
          <w:p w:rsidRPr="00D66B68" w:rsidR="00062079" w:rsidP="00456230" w:rsidRDefault="6DF54323" w14:paraId="47A66FFD" w14:textId="1B2017AB">
            <w:pPr>
              <w:jc w:val="both"/>
              <w:rPr>
                <w:rFonts w:ascii="Arial" w:hAnsi="Arial" w:cs="Arial"/>
              </w:rPr>
            </w:pPr>
            <w:r w:rsidRPr="00D66B68">
              <w:rPr>
                <w:rFonts w:ascii="Arial" w:hAnsi="Arial" w:cs="Arial"/>
              </w:rPr>
              <w:t>Prototip</w:t>
            </w:r>
            <w:r w:rsidR="00D67B77">
              <w:rPr>
                <w:rFonts w:ascii="Arial" w:hAnsi="Arial" w:cs="Arial"/>
              </w:rPr>
              <w:t>ado con Penpot</w:t>
            </w:r>
          </w:p>
        </w:tc>
        <w:tc>
          <w:tcPr>
            <w:tcW w:w="2441" w:type="dxa"/>
          </w:tcPr>
          <w:p w:rsidRPr="00D66B68" w:rsidR="00062079" w:rsidP="00456230" w:rsidRDefault="6DF54323" w14:paraId="57231998"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7899D081" w14:textId="77777777">
            <w:pPr>
              <w:jc w:val="both"/>
              <w:rPr>
                <w:rFonts w:ascii="Arial" w:hAnsi="Arial" w:cs="Arial"/>
              </w:rPr>
            </w:pPr>
            <w:r w:rsidRPr="00D66B68">
              <w:rPr>
                <w:rFonts w:ascii="Arial" w:hAnsi="Arial" w:cs="Arial"/>
              </w:rPr>
              <w:t>Opcional</w:t>
            </w:r>
          </w:p>
        </w:tc>
        <w:tc>
          <w:tcPr>
            <w:tcW w:w="2124" w:type="dxa"/>
          </w:tcPr>
          <w:p w:rsidRPr="00D66B68" w:rsidR="00062079" w:rsidP="387B4121" w:rsidRDefault="002775F0" w14:paraId="3FE0E178" w14:textId="3FC960E0">
            <w:pPr>
              <w:jc w:val="both"/>
              <w:rPr>
                <w:rStyle w:val="Hipervnculo"/>
                <w:rFonts w:ascii="Arial" w:hAnsi="Arial" w:cs="Arial"/>
                <w:b/>
                <w:bCs/>
                <w:lang w:eastAsia="en-US"/>
              </w:rPr>
            </w:pPr>
            <w:hyperlink w:history="1" w:anchor="_Prototipo_de_pantallas">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2</w:t>
              </w:r>
            </w:hyperlink>
          </w:p>
        </w:tc>
      </w:tr>
      <w:tr w:rsidRPr="00DB3E5C" w:rsidR="00062079" w:rsidTr="00C64BF6" w14:paraId="653E7265" w14:textId="77777777">
        <w:trPr>
          <w:jc w:val="right"/>
        </w:trPr>
        <w:tc>
          <w:tcPr>
            <w:tcW w:w="1980" w:type="dxa"/>
          </w:tcPr>
          <w:p w:rsidRPr="00D66B68" w:rsidR="00062079" w:rsidP="4410C228" w:rsidRDefault="7455EAF7" w14:paraId="1603F958" w14:textId="2DCAF339">
            <w:pPr>
              <w:jc w:val="both"/>
              <w:rPr>
                <w:rFonts w:ascii="Arial" w:hAnsi="Arial" w:cs="Arial"/>
                <w:color w:val="E36C0A" w:themeColor="accent6" w:themeShade="BF"/>
              </w:rPr>
            </w:pPr>
            <w:r w:rsidRPr="1C8E9374">
              <w:rPr>
                <w:rFonts w:ascii="Arial" w:hAnsi="Arial" w:cs="Arial"/>
                <w:color w:val="E36C0A" w:themeColor="accent6" w:themeShade="BF"/>
              </w:rPr>
              <w:t>Lineamientos del Proyecto</w:t>
            </w:r>
            <w:r w:rsidRPr="1C8E9374" w:rsidR="23AE2978">
              <w:rPr>
                <w:rFonts w:ascii="Arial" w:hAnsi="Arial" w:cs="Arial"/>
                <w:color w:val="E36C0A" w:themeColor="accent6" w:themeShade="BF"/>
              </w:rPr>
              <w:t xml:space="preserve"> </w:t>
            </w:r>
          </w:p>
        </w:tc>
        <w:tc>
          <w:tcPr>
            <w:tcW w:w="2441" w:type="dxa"/>
          </w:tcPr>
          <w:p w:rsidRPr="00D66B68" w:rsidR="00062079" w:rsidP="00456230" w:rsidRDefault="00D67B77" w14:paraId="31815D17" w14:textId="108F92A8">
            <w:pPr>
              <w:jc w:val="both"/>
              <w:rPr>
                <w:rFonts w:ascii="Arial" w:hAnsi="Arial" w:cs="Arial"/>
              </w:rPr>
            </w:pPr>
            <w:r>
              <w:rPr>
                <w:rFonts w:ascii="Arial" w:hAnsi="Arial" w:cs="Arial"/>
              </w:rPr>
              <w:t>Digital</w:t>
            </w:r>
          </w:p>
        </w:tc>
        <w:tc>
          <w:tcPr>
            <w:tcW w:w="1560" w:type="dxa"/>
            <w:shd w:val="clear" w:color="auto" w:fill="auto"/>
          </w:tcPr>
          <w:p w:rsidRPr="00D66B68" w:rsidR="00062079" w:rsidP="00456230" w:rsidRDefault="6DF54323" w14:paraId="4ADD1711" w14:textId="77777777">
            <w:pPr>
              <w:jc w:val="both"/>
              <w:rPr>
                <w:rFonts w:ascii="Arial" w:hAnsi="Arial" w:cs="Arial"/>
              </w:rPr>
            </w:pPr>
            <w:r w:rsidRPr="00D66B68">
              <w:rPr>
                <w:rFonts w:ascii="Arial" w:hAnsi="Arial" w:cs="Arial"/>
              </w:rPr>
              <w:t>Obligatorio</w:t>
            </w:r>
            <w:r w:rsidRPr="00D66B68">
              <w:rPr>
                <w:rFonts w:ascii="Arial" w:hAnsi="Arial" w:cs="Arial"/>
                <w:color w:val="FF0000"/>
              </w:rPr>
              <w:t>*</w:t>
            </w:r>
          </w:p>
        </w:tc>
        <w:tc>
          <w:tcPr>
            <w:tcW w:w="2124" w:type="dxa"/>
            <w:shd w:val="clear" w:color="auto" w:fill="auto"/>
          </w:tcPr>
          <w:p w:rsidRPr="00D66B68" w:rsidR="00062079" w:rsidP="387B4121" w:rsidRDefault="002775F0" w14:paraId="1ECACD9B" w14:textId="41C75805">
            <w:pPr>
              <w:jc w:val="both"/>
              <w:rPr>
                <w:rStyle w:val="Hipervnculo"/>
                <w:rFonts w:ascii="Arial" w:hAnsi="Arial" w:cs="Arial"/>
                <w:b/>
                <w:bCs/>
                <w:lang w:eastAsia="en-US"/>
              </w:rPr>
            </w:pPr>
            <w:hyperlink w:history="1" w:anchor="_Historias_de_Usuario">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3</w:t>
              </w:r>
            </w:hyperlink>
          </w:p>
        </w:tc>
      </w:tr>
      <w:tr w:rsidRPr="00DB3E5C" w:rsidR="00062079" w:rsidTr="00C64BF6" w14:paraId="474EC2BE" w14:textId="77777777">
        <w:trPr>
          <w:jc w:val="right"/>
        </w:trPr>
        <w:tc>
          <w:tcPr>
            <w:tcW w:w="8105" w:type="dxa"/>
            <w:gridSpan w:val="4"/>
          </w:tcPr>
          <w:p w:rsidRPr="00D66B68" w:rsidR="00062079" w:rsidP="00456230" w:rsidRDefault="6DF54323" w14:paraId="27B78AA6" w14:textId="77777777">
            <w:pPr>
              <w:jc w:val="both"/>
              <w:rPr>
                <w:rFonts w:ascii="Arial" w:hAnsi="Arial" w:cs="Arial"/>
                <w:b/>
                <w:bCs/>
              </w:rPr>
            </w:pPr>
            <w:r w:rsidRPr="00D66B68">
              <w:rPr>
                <w:rFonts w:ascii="Arial" w:hAnsi="Arial" w:cs="Arial"/>
                <w:b/>
                <w:bCs/>
              </w:rPr>
              <w:t>FASE DISEÑO</w:t>
            </w:r>
          </w:p>
        </w:tc>
      </w:tr>
      <w:tr w:rsidRPr="00DB3E5C" w:rsidR="00062079" w:rsidTr="00C64BF6" w14:paraId="71C735D8" w14:textId="77777777">
        <w:trPr>
          <w:jc w:val="right"/>
        </w:trPr>
        <w:tc>
          <w:tcPr>
            <w:tcW w:w="1980" w:type="dxa"/>
          </w:tcPr>
          <w:p w:rsidRPr="00D66B68" w:rsidR="00062079" w:rsidP="00456230" w:rsidRDefault="6DF54323" w14:paraId="3391D4F5" w14:textId="77777777">
            <w:pPr>
              <w:jc w:val="both"/>
              <w:rPr>
                <w:rFonts w:ascii="Arial" w:hAnsi="Arial" w:cs="Arial"/>
              </w:rPr>
            </w:pPr>
            <w:r w:rsidRPr="00D66B68">
              <w:rPr>
                <w:rFonts w:ascii="Arial" w:hAnsi="Arial" w:cs="Arial"/>
              </w:rPr>
              <w:t>Modelo entidad relación</w:t>
            </w:r>
          </w:p>
        </w:tc>
        <w:tc>
          <w:tcPr>
            <w:tcW w:w="2441" w:type="dxa"/>
          </w:tcPr>
          <w:p w:rsidRPr="00D66B68" w:rsidR="00062079" w:rsidP="00456230" w:rsidRDefault="6DF54323" w14:paraId="7CA37DFD"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27253B96" w14:textId="77777777">
            <w:pPr>
              <w:jc w:val="both"/>
              <w:rPr>
                <w:rFonts w:ascii="Arial" w:hAnsi="Arial" w:cs="Arial"/>
              </w:rPr>
            </w:pPr>
            <w:r w:rsidRPr="00D66B68">
              <w:rPr>
                <w:rFonts w:ascii="Arial" w:hAnsi="Arial" w:cs="Arial"/>
              </w:rPr>
              <w:t>Opcional</w:t>
            </w:r>
          </w:p>
        </w:tc>
        <w:tc>
          <w:tcPr>
            <w:tcW w:w="2124" w:type="dxa"/>
          </w:tcPr>
          <w:p w:rsidRPr="00D66B68" w:rsidR="00062079" w:rsidP="387B4121" w:rsidRDefault="002775F0" w14:paraId="5A6BB9E4" w14:textId="6E5F7F28">
            <w:pPr>
              <w:jc w:val="both"/>
              <w:rPr>
                <w:rStyle w:val="Hipervnculo"/>
                <w:rFonts w:ascii="Arial" w:hAnsi="Arial" w:cs="Arial"/>
                <w:b/>
                <w:bCs/>
                <w:lang w:eastAsia="en-US"/>
              </w:rPr>
            </w:pPr>
            <w:hyperlink w:history="1" w:anchor="_Herramientas_de_Diseño">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w:t>
              </w:r>
              <w:r w:rsidR="00D776E2">
                <w:rPr>
                  <w:rStyle w:val="Hipervnculo"/>
                  <w:rFonts w:ascii="Arial" w:hAnsi="Arial" w:cs="Arial"/>
                  <w:b/>
                  <w:bCs/>
                </w:rPr>
                <w:t>2</w:t>
              </w:r>
            </w:hyperlink>
          </w:p>
        </w:tc>
      </w:tr>
      <w:tr w:rsidRPr="00DB3E5C" w:rsidR="00062079" w:rsidTr="00C64BF6" w14:paraId="38BF6096" w14:textId="77777777">
        <w:trPr>
          <w:jc w:val="right"/>
        </w:trPr>
        <w:tc>
          <w:tcPr>
            <w:tcW w:w="1980" w:type="dxa"/>
          </w:tcPr>
          <w:p w:rsidRPr="00D66B68" w:rsidR="00062079" w:rsidP="00456230" w:rsidRDefault="6DF54323" w14:paraId="02698D65" w14:textId="77777777">
            <w:pPr>
              <w:jc w:val="both"/>
              <w:rPr>
                <w:rFonts w:ascii="Arial" w:hAnsi="Arial" w:cs="Arial"/>
              </w:rPr>
            </w:pPr>
            <w:r w:rsidRPr="00D66B68">
              <w:rPr>
                <w:rFonts w:ascii="Arial" w:hAnsi="Arial" w:cs="Arial"/>
              </w:rPr>
              <w:t>Diccionario de datos</w:t>
            </w:r>
          </w:p>
        </w:tc>
        <w:tc>
          <w:tcPr>
            <w:tcW w:w="2441" w:type="dxa"/>
          </w:tcPr>
          <w:p w:rsidRPr="00D66B68" w:rsidR="00062079" w:rsidP="00456230" w:rsidRDefault="6DF54323" w14:paraId="2661FACA"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17DED97A" w14:textId="77777777">
            <w:pPr>
              <w:jc w:val="both"/>
              <w:rPr>
                <w:rFonts w:ascii="Arial" w:hAnsi="Arial" w:cs="Arial"/>
              </w:rPr>
            </w:pPr>
            <w:r w:rsidRPr="00D66B68">
              <w:rPr>
                <w:rFonts w:ascii="Arial" w:hAnsi="Arial" w:cs="Arial"/>
              </w:rPr>
              <w:t>Opcional</w:t>
            </w:r>
          </w:p>
        </w:tc>
        <w:tc>
          <w:tcPr>
            <w:tcW w:w="2124" w:type="dxa"/>
          </w:tcPr>
          <w:p w:rsidRPr="00D66B68" w:rsidR="00062079" w:rsidP="387B4121" w:rsidRDefault="002775F0" w14:paraId="5B49C960" w14:textId="2B05B7B4">
            <w:pPr>
              <w:jc w:val="both"/>
              <w:rPr>
                <w:rStyle w:val="Hipervnculo"/>
                <w:rFonts w:ascii="Arial" w:hAnsi="Arial" w:cs="Arial"/>
                <w:b/>
                <w:bCs/>
                <w:lang w:eastAsia="en-US"/>
              </w:rPr>
            </w:pPr>
            <w:hyperlink w:history="1" w:anchor="_Herramientas_de_documentación">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w:t>
              </w:r>
              <w:r w:rsidR="00D776E2">
                <w:rPr>
                  <w:rStyle w:val="Hipervnculo"/>
                  <w:rFonts w:ascii="Arial" w:hAnsi="Arial" w:cs="Arial"/>
                  <w:b/>
                  <w:bCs/>
                </w:rPr>
                <w:t>5</w:t>
              </w:r>
            </w:hyperlink>
          </w:p>
        </w:tc>
      </w:tr>
      <w:tr w:rsidRPr="00DB3E5C" w:rsidR="00062079" w:rsidTr="00C64BF6" w14:paraId="2B5EAB83" w14:textId="77777777">
        <w:trPr>
          <w:jc w:val="right"/>
        </w:trPr>
        <w:tc>
          <w:tcPr>
            <w:tcW w:w="8105" w:type="dxa"/>
            <w:gridSpan w:val="4"/>
          </w:tcPr>
          <w:p w:rsidRPr="00D66B68" w:rsidR="00062079" w:rsidP="00456230" w:rsidRDefault="6DF54323" w14:paraId="20E925DF" w14:textId="77777777">
            <w:pPr>
              <w:jc w:val="both"/>
              <w:rPr>
                <w:rFonts w:ascii="Arial" w:hAnsi="Arial" w:cs="Arial"/>
                <w:b/>
                <w:bCs/>
              </w:rPr>
            </w:pPr>
            <w:r w:rsidRPr="00D66B68">
              <w:rPr>
                <w:rFonts w:ascii="Arial" w:hAnsi="Arial" w:cs="Arial"/>
                <w:b/>
                <w:bCs/>
              </w:rPr>
              <w:t>FASE DESARROLLO</w:t>
            </w:r>
          </w:p>
        </w:tc>
      </w:tr>
      <w:tr w:rsidRPr="00DB3E5C" w:rsidR="00062079" w:rsidTr="00C64BF6" w14:paraId="7EA256BC" w14:textId="77777777">
        <w:trPr>
          <w:jc w:val="right"/>
        </w:trPr>
        <w:tc>
          <w:tcPr>
            <w:tcW w:w="1980" w:type="dxa"/>
          </w:tcPr>
          <w:p w:rsidRPr="00D66B68" w:rsidR="00062079" w:rsidP="00456230" w:rsidRDefault="6DF54323" w14:paraId="69E68FB6" w14:textId="77777777">
            <w:pPr>
              <w:jc w:val="both"/>
              <w:rPr>
                <w:rFonts w:ascii="Arial" w:hAnsi="Arial" w:cs="Arial"/>
              </w:rPr>
            </w:pPr>
            <w:r w:rsidRPr="00D66B68">
              <w:rPr>
                <w:rFonts w:ascii="Arial" w:hAnsi="Arial" w:cs="Arial"/>
              </w:rPr>
              <w:t>Código fuente</w:t>
            </w:r>
          </w:p>
        </w:tc>
        <w:tc>
          <w:tcPr>
            <w:tcW w:w="2441" w:type="dxa"/>
          </w:tcPr>
          <w:p w:rsidRPr="00D66B68" w:rsidR="00062079" w:rsidP="00456230" w:rsidRDefault="6DF54323" w14:paraId="4D243220"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00A3DCE1" w14:textId="77777777">
            <w:pPr>
              <w:jc w:val="both"/>
              <w:rPr>
                <w:rFonts w:ascii="Arial" w:hAnsi="Arial" w:cs="Arial"/>
              </w:rPr>
            </w:pPr>
            <w:r w:rsidRPr="00D66B68">
              <w:rPr>
                <w:rFonts w:ascii="Arial" w:hAnsi="Arial" w:cs="Arial"/>
              </w:rPr>
              <w:t>Obligatorio</w:t>
            </w:r>
          </w:p>
        </w:tc>
        <w:tc>
          <w:tcPr>
            <w:tcW w:w="2124" w:type="dxa"/>
          </w:tcPr>
          <w:p w:rsidRPr="00D66B68" w:rsidR="00062079" w:rsidP="387B4121" w:rsidRDefault="002775F0" w14:paraId="295D62C1" w14:textId="176AB401">
            <w:pPr>
              <w:jc w:val="both"/>
              <w:rPr>
                <w:rStyle w:val="Hipervnculo"/>
                <w:rFonts w:ascii="Arial" w:hAnsi="Arial" w:cs="Arial"/>
                <w:b/>
                <w:bCs/>
                <w:lang w:eastAsia="en-US"/>
              </w:rPr>
            </w:pPr>
            <w:hyperlink w:history="1" w:anchor="_Estándares_de_base">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w:t>
              </w:r>
              <w:r w:rsidR="00D776E2">
                <w:rPr>
                  <w:rStyle w:val="Hipervnculo"/>
                  <w:rFonts w:ascii="Arial" w:hAnsi="Arial" w:cs="Arial"/>
                  <w:b/>
                  <w:bCs/>
                </w:rPr>
                <w:t>7</w:t>
              </w:r>
            </w:hyperlink>
          </w:p>
        </w:tc>
      </w:tr>
      <w:tr w:rsidRPr="00DB3E5C" w:rsidR="00062079" w:rsidTr="00C64BF6" w14:paraId="793F6FD8" w14:textId="77777777">
        <w:trPr>
          <w:jc w:val="right"/>
        </w:trPr>
        <w:tc>
          <w:tcPr>
            <w:tcW w:w="1980" w:type="dxa"/>
          </w:tcPr>
          <w:p w:rsidRPr="00D66B68" w:rsidR="00062079" w:rsidP="00456230" w:rsidRDefault="6DF54323" w14:paraId="34E660B9" w14:textId="77777777">
            <w:pPr>
              <w:jc w:val="both"/>
              <w:rPr>
                <w:rFonts w:ascii="Arial" w:hAnsi="Arial" w:cs="Arial"/>
              </w:rPr>
            </w:pPr>
            <w:r w:rsidRPr="00D66B68">
              <w:rPr>
                <w:rFonts w:ascii="Arial" w:hAnsi="Arial" w:cs="Arial"/>
              </w:rPr>
              <w:t>Documentación del código fuente</w:t>
            </w:r>
          </w:p>
        </w:tc>
        <w:tc>
          <w:tcPr>
            <w:tcW w:w="2441" w:type="dxa"/>
          </w:tcPr>
          <w:p w:rsidRPr="00D66B68" w:rsidR="00062079" w:rsidP="00456230" w:rsidRDefault="6DF54323" w14:paraId="0519632A"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39FE0073" w14:textId="77777777">
            <w:pPr>
              <w:jc w:val="both"/>
              <w:rPr>
                <w:rFonts w:ascii="Arial" w:hAnsi="Arial" w:cs="Arial"/>
              </w:rPr>
            </w:pPr>
            <w:r w:rsidRPr="00D66B68">
              <w:rPr>
                <w:rFonts w:ascii="Arial" w:hAnsi="Arial" w:cs="Arial"/>
              </w:rPr>
              <w:t>Obligatorio</w:t>
            </w:r>
          </w:p>
        </w:tc>
        <w:tc>
          <w:tcPr>
            <w:tcW w:w="2124" w:type="dxa"/>
          </w:tcPr>
          <w:p w:rsidRPr="00D66B68" w:rsidR="00062079" w:rsidP="387B4121" w:rsidRDefault="002775F0" w14:paraId="60640C79" w14:textId="5093266B">
            <w:pPr>
              <w:jc w:val="both"/>
              <w:rPr>
                <w:rStyle w:val="Hipervnculo"/>
                <w:rFonts w:ascii="Arial" w:hAnsi="Arial" w:cs="Arial"/>
                <w:b/>
                <w:bCs/>
                <w:lang w:eastAsia="en-US"/>
              </w:rPr>
            </w:pPr>
            <w:hyperlink w:history="1" w:anchor="_Estándares_de_base">
              <w:r w:rsidRPr="00D66B68" w:rsidR="00C64BF6">
                <w:rPr>
                  <w:rStyle w:val="Hipervnculo"/>
                  <w:rFonts w:ascii="Arial" w:hAnsi="Arial" w:cs="Arial"/>
                  <w:b/>
                </w:rPr>
                <w:t xml:space="preserve">Anexo  # </w:t>
              </w:r>
              <w:r w:rsidR="00D776E2">
                <w:rPr>
                  <w:rStyle w:val="Hipervnculo"/>
                  <w:rFonts w:ascii="Arial" w:hAnsi="Arial" w:cs="Arial"/>
                  <w:b/>
                </w:rPr>
                <w:t>7</w:t>
              </w:r>
            </w:hyperlink>
          </w:p>
        </w:tc>
      </w:tr>
      <w:tr w:rsidRPr="00DB3E5C" w:rsidR="00062079" w:rsidTr="00C64BF6" w14:paraId="65A84208" w14:textId="77777777">
        <w:trPr>
          <w:jc w:val="right"/>
        </w:trPr>
        <w:tc>
          <w:tcPr>
            <w:tcW w:w="1980" w:type="dxa"/>
          </w:tcPr>
          <w:p w:rsidRPr="00D66B68" w:rsidR="00062079" w:rsidP="00456230" w:rsidRDefault="6DF54323" w14:paraId="11B2B545" w14:textId="77777777">
            <w:pPr>
              <w:jc w:val="both"/>
              <w:rPr>
                <w:rFonts w:ascii="Arial" w:hAnsi="Arial" w:cs="Arial"/>
              </w:rPr>
            </w:pPr>
            <w:r w:rsidRPr="00D66B68">
              <w:rPr>
                <w:rFonts w:ascii="Arial" w:hAnsi="Arial" w:cs="Arial"/>
              </w:rPr>
              <w:t>Manual de usuario</w:t>
            </w:r>
          </w:p>
        </w:tc>
        <w:tc>
          <w:tcPr>
            <w:tcW w:w="2441" w:type="dxa"/>
          </w:tcPr>
          <w:p w:rsidRPr="00D66B68" w:rsidR="00062079" w:rsidP="00456230" w:rsidRDefault="6DF54323" w14:paraId="0FE0DF07"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40D8C38B" w14:textId="77777777">
            <w:pPr>
              <w:jc w:val="both"/>
              <w:rPr>
                <w:rFonts w:ascii="Arial" w:hAnsi="Arial" w:cs="Arial"/>
              </w:rPr>
            </w:pPr>
            <w:r w:rsidRPr="00D66B68">
              <w:rPr>
                <w:rFonts w:ascii="Arial" w:hAnsi="Arial" w:cs="Arial"/>
              </w:rPr>
              <w:t>Obligatorio</w:t>
            </w:r>
          </w:p>
        </w:tc>
        <w:tc>
          <w:tcPr>
            <w:tcW w:w="2124" w:type="dxa"/>
          </w:tcPr>
          <w:p w:rsidRPr="00D66B68" w:rsidR="00062079" w:rsidP="387B4121" w:rsidRDefault="002775F0" w14:paraId="56D28795" w14:textId="7F9DBE37">
            <w:pPr>
              <w:jc w:val="both"/>
              <w:rPr>
                <w:rStyle w:val="Hipervnculo"/>
                <w:rFonts w:ascii="Arial" w:hAnsi="Arial" w:cs="Arial"/>
                <w:b/>
                <w:bCs/>
                <w:lang w:eastAsia="en-US"/>
              </w:rPr>
            </w:pPr>
            <w:hyperlink w:history="1" w:anchor="_Herramientas_de_documentación">
              <w:r w:rsidRPr="00D66B68" w:rsidR="0019133A">
                <w:rPr>
                  <w:rStyle w:val="Hipervnculo"/>
                  <w:rFonts w:ascii="Arial" w:hAnsi="Arial" w:cs="Arial"/>
                  <w:b/>
                </w:rPr>
                <w:t xml:space="preserve">Anexo  # </w:t>
              </w:r>
              <w:r w:rsidR="00D776E2">
                <w:rPr>
                  <w:rStyle w:val="Hipervnculo"/>
                  <w:rFonts w:ascii="Arial" w:hAnsi="Arial" w:cs="Arial"/>
                  <w:b/>
                </w:rPr>
                <w:t>5</w:t>
              </w:r>
            </w:hyperlink>
          </w:p>
        </w:tc>
      </w:tr>
      <w:tr w:rsidRPr="00DB3E5C" w:rsidR="00062079" w:rsidTr="00C64BF6" w14:paraId="51486C5D" w14:textId="77777777">
        <w:trPr>
          <w:jc w:val="right"/>
        </w:trPr>
        <w:tc>
          <w:tcPr>
            <w:tcW w:w="8105" w:type="dxa"/>
            <w:gridSpan w:val="4"/>
          </w:tcPr>
          <w:p w:rsidRPr="00D66B68" w:rsidR="00062079" w:rsidP="00456230" w:rsidRDefault="6DF54323" w14:paraId="02FA241F" w14:textId="77777777">
            <w:pPr>
              <w:jc w:val="both"/>
              <w:rPr>
                <w:rFonts w:ascii="Arial" w:hAnsi="Arial" w:cs="Arial"/>
                <w:b/>
                <w:bCs/>
              </w:rPr>
            </w:pPr>
            <w:r w:rsidRPr="00D66B68">
              <w:rPr>
                <w:rFonts w:ascii="Arial" w:hAnsi="Arial" w:cs="Arial"/>
                <w:b/>
                <w:bCs/>
              </w:rPr>
              <w:t>FASE PRUEBAS Y CONTROL DE CALIDAD</w:t>
            </w:r>
          </w:p>
        </w:tc>
      </w:tr>
      <w:tr w:rsidRPr="00DB3E5C" w:rsidR="00062079" w:rsidTr="00C64BF6" w14:paraId="3D3E4BC5" w14:textId="77777777">
        <w:trPr>
          <w:jc w:val="right"/>
        </w:trPr>
        <w:tc>
          <w:tcPr>
            <w:tcW w:w="1980" w:type="dxa"/>
          </w:tcPr>
          <w:p w:rsidRPr="00D66B68" w:rsidR="00062079" w:rsidP="00456230" w:rsidRDefault="6DF54323" w14:paraId="627200FB" w14:textId="77777777">
            <w:pPr>
              <w:jc w:val="both"/>
              <w:rPr>
                <w:rFonts w:ascii="Arial" w:hAnsi="Arial" w:cs="Arial"/>
              </w:rPr>
            </w:pPr>
            <w:r w:rsidRPr="00D66B68">
              <w:rPr>
                <w:rFonts w:ascii="Arial" w:hAnsi="Arial" w:cs="Arial"/>
              </w:rPr>
              <w:t>Plan de pruebas</w:t>
            </w:r>
          </w:p>
        </w:tc>
        <w:tc>
          <w:tcPr>
            <w:tcW w:w="2441" w:type="dxa"/>
          </w:tcPr>
          <w:p w:rsidRPr="00D66B68" w:rsidR="00062079" w:rsidP="00456230" w:rsidRDefault="6DF54323" w14:paraId="4A9C7BD1"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7046EA92" w14:textId="77777777">
            <w:pPr>
              <w:jc w:val="both"/>
              <w:rPr>
                <w:rFonts w:ascii="Arial" w:hAnsi="Arial" w:cs="Arial"/>
              </w:rPr>
            </w:pPr>
            <w:r w:rsidRPr="00D66B68">
              <w:rPr>
                <w:rFonts w:ascii="Arial" w:hAnsi="Arial" w:cs="Arial"/>
              </w:rPr>
              <w:t>Opcional</w:t>
            </w:r>
          </w:p>
        </w:tc>
        <w:tc>
          <w:tcPr>
            <w:tcW w:w="2124" w:type="dxa"/>
          </w:tcPr>
          <w:p w:rsidRPr="00D66B68" w:rsidR="00062079" w:rsidP="387B4121" w:rsidRDefault="002775F0" w14:paraId="6BA1E796" w14:textId="03590E3D">
            <w:pPr>
              <w:jc w:val="both"/>
              <w:rPr>
                <w:rStyle w:val="Hipervnculo"/>
                <w:rFonts w:ascii="Arial" w:hAnsi="Arial" w:cs="Arial"/>
                <w:b/>
                <w:bCs/>
                <w:lang w:eastAsia="en-US"/>
              </w:rPr>
            </w:pPr>
            <w:hyperlink w:history="1" w:anchor="_Plan_de_pruebas">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4</w:t>
              </w:r>
            </w:hyperlink>
          </w:p>
        </w:tc>
      </w:tr>
      <w:tr w:rsidRPr="00DB3E5C" w:rsidR="00062079" w:rsidTr="00C64BF6" w14:paraId="60353C88" w14:textId="77777777">
        <w:trPr>
          <w:jc w:val="right"/>
        </w:trPr>
        <w:tc>
          <w:tcPr>
            <w:tcW w:w="1980" w:type="dxa"/>
          </w:tcPr>
          <w:p w:rsidRPr="00D66B68" w:rsidR="00062079" w:rsidP="00456230" w:rsidRDefault="6DF54323" w14:paraId="19ED9C29" w14:textId="77777777">
            <w:pPr>
              <w:jc w:val="both"/>
              <w:rPr>
                <w:rFonts w:ascii="Arial" w:hAnsi="Arial" w:cs="Arial"/>
              </w:rPr>
            </w:pPr>
            <w:r w:rsidRPr="00D66B68">
              <w:rPr>
                <w:rFonts w:ascii="Arial" w:hAnsi="Arial" w:cs="Arial"/>
              </w:rPr>
              <w:t>Bitácora de errores</w:t>
            </w:r>
          </w:p>
        </w:tc>
        <w:tc>
          <w:tcPr>
            <w:tcW w:w="2441" w:type="dxa"/>
          </w:tcPr>
          <w:p w:rsidRPr="00D66B68" w:rsidR="00062079" w:rsidP="00456230" w:rsidRDefault="6DF54323" w14:paraId="4B8C9155"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6AB04BCF" w14:textId="77777777">
            <w:pPr>
              <w:jc w:val="both"/>
              <w:rPr>
                <w:rFonts w:ascii="Arial" w:hAnsi="Arial" w:cs="Arial"/>
              </w:rPr>
            </w:pPr>
            <w:r w:rsidRPr="00D66B68">
              <w:rPr>
                <w:rFonts w:ascii="Arial" w:hAnsi="Arial" w:cs="Arial"/>
              </w:rPr>
              <w:t>Obligatoria</w:t>
            </w:r>
          </w:p>
        </w:tc>
        <w:tc>
          <w:tcPr>
            <w:tcW w:w="2124" w:type="dxa"/>
          </w:tcPr>
          <w:p w:rsidRPr="00D66B68" w:rsidR="00062079" w:rsidP="387B4121" w:rsidRDefault="002775F0" w14:paraId="08592D8D" w14:textId="3669F07F">
            <w:pPr>
              <w:jc w:val="both"/>
              <w:rPr>
                <w:rStyle w:val="Hipervnculo"/>
                <w:rFonts w:ascii="Arial" w:hAnsi="Arial" w:cs="Arial"/>
                <w:b/>
                <w:bCs/>
                <w:lang w:eastAsia="en-US"/>
              </w:rPr>
            </w:pPr>
            <w:hyperlink w:history="1" w:anchor="_Bitácora_de_errores">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5</w:t>
              </w:r>
            </w:hyperlink>
          </w:p>
        </w:tc>
      </w:tr>
      <w:tr w:rsidRPr="00DB3E5C" w:rsidR="00062079" w:rsidTr="00C64BF6" w14:paraId="6C2EE115" w14:textId="77777777">
        <w:trPr>
          <w:jc w:val="right"/>
        </w:trPr>
        <w:tc>
          <w:tcPr>
            <w:tcW w:w="1980" w:type="dxa"/>
          </w:tcPr>
          <w:p w:rsidRPr="00D66B68" w:rsidR="00062079" w:rsidP="00456230" w:rsidRDefault="6DF54323" w14:paraId="75602417" w14:textId="71C259BA">
            <w:pPr>
              <w:jc w:val="both"/>
              <w:rPr>
                <w:rFonts w:ascii="Arial" w:hAnsi="Arial" w:cs="Arial"/>
              </w:rPr>
            </w:pPr>
            <w:r w:rsidRPr="00D66B68">
              <w:rPr>
                <w:rFonts w:ascii="Arial" w:hAnsi="Arial" w:cs="Arial"/>
              </w:rPr>
              <w:t xml:space="preserve">Solicitud de ejecución de pruebas de </w:t>
            </w:r>
            <w:r w:rsidR="0019133A">
              <w:rPr>
                <w:rFonts w:ascii="Arial" w:hAnsi="Arial" w:cs="Arial"/>
              </w:rPr>
              <w:t>técnicas</w:t>
            </w:r>
          </w:p>
        </w:tc>
        <w:tc>
          <w:tcPr>
            <w:tcW w:w="2441" w:type="dxa"/>
          </w:tcPr>
          <w:p w:rsidRPr="00D66B68" w:rsidR="00062079" w:rsidP="00456230" w:rsidRDefault="6DF54323" w14:paraId="04557BC6"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5E7A0051" w14:textId="77777777">
            <w:pPr>
              <w:jc w:val="both"/>
              <w:rPr>
                <w:rStyle w:val="Refdecomentario"/>
                <w:rFonts w:ascii="Arial" w:hAnsi="Arial" w:cs="Arial"/>
                <w:sz w:val="22"/>
                <w:szCs w:val="22"/>
              </w:rPr>
            </w:pPr>
            <w:r w:rsidRPr="00D66B68">
              <w:rPr>
                <w:rFonts w:ascii="Arial" w:hAnsi="Arial" w:cs="Arial"/>
              </w:rPr>
              <w:t>Obligatoria</w:t>
            </w:r>
          </w:p>
        </w:tc>
        <w:tc>
          <w:tcPr>
            <w:tcW w:w="2124" w:type="dxa"/>
          </w:tcPr>
          <w:p w:rsidRPr="00D66B68" w:rsidR="00062079" w:rsidP="387B4121" w:rsidRDefault="002775F0" w14:paraId="096B15C5" w14:textId="2CFE1E5C">
            <w:pPr>
              <w:jc w:val="both"/>
              <w:rPr>
                <w:rStyle w:val="Hipervnculo"/>
                <w:rFonts w:ascii="Arial" w:hAnsi="Arial" w:cs="Arial"/>
                <w:b/>
                <w:bCs/>
                <w:lang w:eastAsia="en-US"/>
              </w:rPr>
            </w:pPr>
            <w:hyperlink w:history="1" w:anchor="_Solicitud_de_ejecución">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6</w:t>
              </w:r>
            </w:hyperlink>
          </w:p>
        </w:tc>
      </w:tr>
      <w:tr w:rsidRPr="00DB3E5C" w:rsidR="00062079" w:rsidTr="00C64BF6" w14:paraId="00E27679" w14:textId="77777777">
        <w:trPr>
          <w:jc w:val="right"/>
        </w:trPr>
        <w:tc>
          <w:tcPr>
            <w:tcW w:w="1980" w:type="dxa"/>
          </w:tcPr>
          <w:p w:rsidRPr="00D66B68" w:rsidR="00062079" w:rsidP="00456230" w:rsidRDefault="6DF54323" w14:paraId="5D7DDD83" w14:textId="77777777">
            <w:pPr>
              <w:jc w:val="both"/>
              <w:rPr>
                <w:rFonts w:ascii="Arial" w:hAnsi="Arial" w:cs="Arial"/>
              </w:rPr>
            </w:pPr>
            <w:r w:rsidRPr="00D66B68">
              <w:rPr>
                <w:rFonts w:ascii="Arial" w:hAnsi="Arial" w:cs="Arial"/>
              </w:rPr>
              <w:t>Incidentes del usuario</w:t>
            </w:r>
          </w:p>
        </w:tc>
        <w:tc>
          <w:tcPr>
            <w:tcW w:w="2441" w:type="dxa"/>
          </w:tcPr>
          <w:p w:rsidRPr="00D66B68" w:rsidR="00062079" w:rsidP="00456230" w:rsidRDefault="6DF54323" w14:paraId="40A7C03C" w14:textId="77777777">
            <w:pPr>
              <w:jc w:val="both"/>
              <w:rPr>
                <w:rFonts w:ascii="Arial" w:hAnsi="Arial" w:cs="Arial"/>
              </w:rPr>
            </w:pPr>
            <w:r w:rsidRPr="00D66B68">
              <w:rPr>
                <w:rFonts w:ascii="Arial" w:hAnsi="Arial" w:cs="Arial"/>
              </w:rPr>
              <w:t>Digital</w:t>
            </w:r>
          </w:p>
        </w:tc>
        <w:tc>
          <w:tcPr>
            <w:tcW w:w="1560" w:type="dxa"/>
          </w:tcPr>
          <w:p w:rsidRPr="00D66B68" w:rsidR="00062079" w:rsidP="00456230" w:rsidRDefault="6DF54323" w14:paraId="7E8688DF" w14:textId="77777777">
            <w:pPr>
              <w:jc w:val="both"/>
              <w:rPr>
                <w:rFonts w:ascii="Arial" w:hAnsi="Arial" w:cs="Arial"/>
              </w:rPr>
            </w:pPr>
            <w:r w:rsidRPr="00D66B68">
              <w:rPr>
                <w:rFonts w:ascii="Arial" w:hAnsi="Arial" w:cs="Arial"/>
              </w:rPr>
              <w:t>Opcional</w:t>
            </w:r>
          </w:p>
        </w:tc>
        <w:tc>
          <w:tcPr>
            <w:tcW w:w="2124" w:type="dxa"/>
          </w:tcPr>
          <w:p w:rsidRPr="00D66B68" w:rsidR="00062079" w:rsidP="387B4121" w:rsidRDefault="002775F0" w14:paraId="0A3DD35E" w14:textId="393FE569">
            <w:pPr>
              <w:jc w:val="both"/>
              <w:rPr>
                <w:rStyle w:val="Hipervnculo"/>
                <w:rFonts w:ascii="Arial" w:hAnsi="Arial" w:cs="Arial"/>
                <w:b/>
                <w:bCs/>
                <w:lang w:eastAsia="en-US"/>
              </w:rPr>
            </w:pPr>
            <w:hyperlink w:history="1" w:anchor="_Incidentes_del_usuario">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7</w:t>
              </w:r>
            </w:hyperlink>
          </w:p>
        </w:tc>
      </w:tr>
      <w:tr w:rsidRPr="00DB3E5C" w:rsidR="00062079" w:rsidTr="00C64BF6" w14:paraId="54D609FC" w14:textId="77777777">
        <w:trPr>
          <w:jc w:val="right"/>
        </w:trPr>
        <w:tc>
          <w:tcPr>
            <w:tcW w:w="1980" w:type="dxa"/>
          </w:tcPr>
          <w:p w:rsidRPr="00D66B68" w:rsidR="00062079" w:rsidP="00456230" w:rsidRDefault="6DF54323" w14:paraId="0AE7B1B7" w14:textId="77777777">
            <w:pPr>
              <w:jc w:val="both"/>
              <w:rPr>
                <w:rFonts w:ascii="Arial" w:hAnsi="Arial" w:cs="Arial"/>
              </w:rPr>
            </w:pPr>
            <w:r w:rsidRPr="00D66B68">
              <w:rPr>
                <w:rFonts w:ascii="Arial" w:hAnsi="Arial" w:cs="Arial"/>
              </w:rPr>
              <w:t>Registro de puesta en producción</w:t>
            </w:r>
          </w:p>
        </w:tc>
        <w:tc>
          <w:tcPr>
            <w:tcW w:w="2441" w:type="dxa"/>
          </w:tcPr>
          <w:p w:rsidRPr="00D66B68" w:rsidR="00062079" w:rsidP="00456230" w:rsidRDefault="6DF54323" w14:paraId="75995DF8" w14:textId="77777777">
            <w:pPr>
              <w:jc w:val="both"/>
              <w:rPr>
                <w:rFonts w:ascii="Arial" w:hAnsi="Arial" w:cs="Arial"/>
              </w:rPr>
            </w:pPr>
            <w:r w:rsidRPr="00D66B68">
              <w:rPr>
                <w:rFonts w:ascii="Arial" w:hAnsi="Arial" w:cs="Arial"/>
              </w:rPr>
              <w:t>Física</w:t>
            </w:r>
          </w:p>
        </w:tc>
        <w:tc>
          <w:tcPr>
            <w:tcW w:w="1560" w:type="dxa"/>
          </w:tcPr>
          <w:p w:rsidRPr="00D66B68" w:rsidR="00062079" w:rsidP="00456230" w:rsidRDefault="6DF54323" w14:paraId="17B6EA0C" w14:textId="77777777">
            <w:pPr>
              <w:jc w:val="both"/>
              <w:rPr>
                <w:rFonts w:ascii="Arial" w:hAnsi="Arial" w:cs="Arial"/>
              </w:rPr>
            </w:pPr>
            <w:r w:rsidRPr="00D66B68">
              <w:rPr>
                <w:rFonts w:ascii="Arial" w:hAnsi="Arial" w:cs="Arial"/>
              </w:rPr>
              <w:t>Obligatoria</w:t>
            </w:r>
          </w:p>
        </w:tc>
        <w:tc>
          <w:tcPr>
            <w:tcW w:w="2124" w:type="dxa"/>
          </w:tcPr>
          <w:p w:rsidRPr="00D66B68" w:rsidR="00062079" w:rsidP="387B4121" w:rsidRDefault="002775F0" w14:paraId="5F3D7C4A" w14:textId="2ADD9B04">
            <w:pPr>
              <w:jc w:val="both"/>
              <w:rPr>
                <w:rStyle w:val="Hipervnculo"/>
                <w:rFonts w:ascii="Arial" w:hAnsi="Arial" w:cs="Arial"/>
                <w:b/>
                <w:bCs/>
                <w:lang w:eastAsia="en-US"/>
              </w:rPr>
            </w:pPr>
            <w:hyperlink w:history="1" w:anchor="_Registro_de_Puesta">
              <w:r w:rsidRPr="00D66B68" w:rsidR="001F6A63">
                <w:rPr>
                  <w:rStyle w:val="Hipervnculo"/>
                  <w:rFonts w:ascii="Arial" w:hAnsi="Arial" w:cs="Arial"/>
                  <w:b/>
                  <w:bCs/>
                </w:rPr>
                <w:t xml:space="preserve">Anexo </w:t>
              </w:r>
              <w:r w:rsidRPr="00D66B68" w:rsidR="6DF54323">
                <w:rPr>
                  <w:rStyle w:val="Hipervnculo"/>
                  <w:rFonts w:ascii="Arial" w:hAnsi="Arial" w:cs="Arial"/>
                  <w:b/>
                  <w:bCs/>
                </w:rPr>
                <w:t xml:space="preserve"> # 1</w:t>
              </w:r>
              <w:r w:rsidR="00D776E2">
                <w:rPr>
                  <w:rStyle w:val="Hipervnculo"/>
                  <w:rFonts w:ascii="Arial" w:hAnsi="Arial" w:cs="Arial"/>
                  <w:b/>
                  <w:bCs/>
                </w:rPr>
                <w:t>8</w:t>
              </w:r>
            </w:hyperlink>
          </w:p>
        </w:tc>
      </w:tr>
    </w:tbl>
    <w:p w:rsidRPr="00D66B68" w:rsidR="00217C9A" w:rsidP="00217C9A" w:rsidRDefault="185EE5AC" w14:paraId="3972AF76" w14:textId="1A2DA9A7">
      <w:pPr>
        <w:spacing w:after="0" w:line="259" w:lineRule="auto"/>
        <w:ind w:left="708"/>
        <w:jc w:val="both"/>
        <w:rPr>
          <w:rFonts w:ascii="Arial" w:hAnsi="Arial" w:cs="Arial"/>
        </w:rPr>
      </w:pPr>
      <w:r w:rsidRPr="00D66B68">
        <w:rPr>
          <w:rFonts w:ascii="Arial" w:hAnsi="Arial" w:cs="Arial"/>
          <w:b/>
          <w:bCs/>
        </w:rPr>
        <w:t xml:space="preserve">* </w:t>
      </w:r>
      <w:r w:rsidRPr="00D66B68" w:rsidR="10EFE7D4">
        <w:rPr>
          <w:rFonts w:ascii="Arial" w:hAnsi="Arial" w:cs="Arial"/>
        </w:rPr>
        <w:t xml:space="preserve">El </w:t>
      </w:r>
      <w:r w:rsidR="0035209B">
        <w:rPr>
          <w:rFonts w:ascii="Arial" w:hAnsi="Arial" w:cs="Arial"/>
        </w:rPr>
        <w:t xml:space="preserve">documento </w:t>
      </w:r>
      <w:r w:rsidRPr="20A60BB2" w:rsidR="067E4651">
        <w:rPr>
          <w:rFonts w:ascii="Arial" w:hAnsi="Arial" w:cs="Arial"/>
          <w:color w:val="E36C0A" w:themeColor="accent6" w:themeShade="BF"/>
          <w:highlight w:val="yellow"/>
        </w:rPr>
        <w:t>Lineamientos del Proyecto</w:t>
      </w:r>
      <w:r w:rsidRPr="0035209B">
        <w:rPr>
          <w:rFonts w:ascii="Arial" w:hAnsi="Arial" w:cs="Arial"/>
          <w:color w:val="E36C0A" w:themeColor="accent6" w:themeShade="BF"/>
        </w:rPr>
        <w:t xml:space="preserve"> </w:t>
      </w:r>
      <w:r w:rsidRPr="00D66B68">
        <w:rPr>
          <w:rFonts w:ascii="Arial" w:hAnsi="Arial" w:cs="Arial"/>
        </w:rPr>
        <w:t>podrá ser sustituid</w:t>
      </w:r>
      <w:r w:rsidRPr="00D66B68" w:rsidR="1552D455">
        <w:rPr>
          <w:rFonts w:ascii="Arial" w:hAnsi="Arial" w:cs="Arial"/>
        </w:rPr>
        <w:t>o</w:t>
      </w:r>
      <w:r w:rsidRPr="00D66B68">
        <w:rPr>
          <w:rFonts w:ascii="Arial" w:hAnsi="Arial" w:cs="Arial"/>
        </w:rPr>
        <w:t xml:space="preserve"> por otro mecanismo de análisis (prototipo, requerimiento, etc.)</w:t>
      </w:r>
      <w:r w:rsidRPr="00D66B68" w:rsidR="0057457A">
        <w:rPr>
          <w:rFonts w:ascii="Arial" w:hAnsi="Arial" w:cs="Arial"/>
        </w:rPr>
        <w:t>.</w:t>
      </w:r>
    </w:p>
    <w:p w:rsidRPr="00D66B68" w:rsidR="00217C9A" w:rsidP="0035209B" w:rsidRDefault="00217C9A" w14:paraId="51E4E07F" w14:textId="77777777">
      <w:pPr>
        <w:spacing w:after="0" w:line="259" w:lineRule="auto"/>
        <w:jc w:val="both"/>
        <w:rPr>
          <w:rFonts w:ascii="Arial" w:hAnsi="Arial" w:cs="Arial"/>
        </w:rPr>
      </w:pPr>
    </w:p>
    <w:p w:rsidRPr="00D66B68" w:rsidR="00F77344" w:rsidP="387B4121" w:rsidRDefault="0A07718A" w14:paraId="6CE78D10" w14:textId="39306AAD">
      <w:pPr>
        <w:spacing w:after="0"/>
        <w:rPr>
          <w:rFonts w:ascii="Arial" w:hAnsi="Arial" w:cs="Arial"/>
          <w:b/>
          <w:bCs/>
        </w:rPr>
      </w:pPr>
      <w:r w:rsidRPr="00D66B68">
        <w:rPr>
          <w:rFonts w:ascii="Arial" w:hAnsi="Arial" w:cs="Arial"/>
          <w:b/>
          <w:bCs/>
        </w:rPr>
        <w:t>Estructura del Documento DICCIONARIO DE DATOS</w:t>
      </w:r>
      <w:bookmarkEnd w:id="612"/>
      <w:bookmarkEnd w:id="613"/>
    </w:p>
    <w:p w:rsidRPr="00D66B68" w:rsidR="00F77344" w:rsidP="00456230" w:rsidRDefault="0A07718A" w14:paraId="0A1B8877" w14:textId="20BCD2B0">
      <w:pPr>
        <w:spacing w:after="0" w:line="240" w:lineRule="auto"/>
        <w:jc w:val="both"/>
        <w:rPr>
          <w:rFonts w:ascii="Arial" w:hAnsi="Arial" w:cs="Arial"/>
        </w:rPr>
      </w:pPr>
      <w:r w:rsidRPr="00D66B68">
        <w:rPr>
          <w:rFonts w:ascii="Arial" w:hAnsi="Arial" w:cs="Arial"/>
        </w:rPr>
        <w:t>El diccionario de datos es una lista organizada de todos los datos pertinentes a</w:t>
      </w:r>
      <w:r w:rsidRPr="00D66B68" w:rsidR="2EEEB4E3">
        <w:rPr>
          <w:rFonts w:ascii="Arial" w:hAnsi="Arial" w:cs="Arial"/>
        </w:rPr>
        <w:t xml:space="preserve"> </w:t>
      </w:r>
      <w:r w:rsidRPr="00D66B68">
        <w:rPr>
          <w:rFonts w:ascii="Arial" w:hAnsi="Arial" w:cs="Arial"/>
        </w:rPr>
        <w:t>l</w:t>
      </w:r>
      <w:r w:rsidRPr="00D66B68" w:rsidR="2EEEB4E3">
        <w:rPr>
          <w:rFonts w:ascii="Arial" w:hAnsi="Arial" w:cs="Arial"/>
        </w:rPr>
        <w:t>a</w:t>
      </w:r>
      <w:r w:rsidRPr="00D66B68">
        <w:rPr>
          <w:rFonts w:ascii="Arial" w:hAnsi="Arial" w:cs="Arial"/>
        </w:rPr>
        <w:t xml:space="preserve"> </w:t>
      </w:r>
      <w:r w:rsidRPr="00D66B68" w:rsidR="2EEEB4E3">
        <w:rPr>
          <w:rFonts w:ascii="Arial" w:hAnsi="Arial" w:cs="Arial"/>
        </w:rPr>
        <w:t>solución informática</w:t>
      </w:r>
      <w:r w:rsidRPr="00D66B68">
        <w:rPr>
          <w:rFonts w:ascii="Arial" w:hAnsi="Arial" w:cs="Arial"/>
        </w:rPr>
        <w:t xml:space="preserve">, con un conjunto de definiciones precisas y rigurosas para que tanto el </w:t>
      </w:r>
      <w:r w:rsidR="00534264">
        <w:rPr>
          <w:rFonts w:ascii="Arial" w:hAnsi="Arial" w:cs="Arial"/>
          <w:color w:val="E36C0A" w:themeColor="accent6" w:themeShade="BF"/>
        </w:rPr>
        <w:t>Desarrollador de Sistemas</w:t>
      </w:r>
      <w:r w:rsidRPr="00D66B68">
        <w:rPr>
          <w:rFonts w:ascii="Arial" w:hAnsi="Arial" w:cs="Arial"/>
        </w:rPr>
        <w:t xml:space="preserve"> como el usuario se entiendan.</w:t>
      </w:r>
    </w:p>
    <w:p w:rsidRPr="00D66B68" w:rsidR="00F77344" w:rsidP="00456230" w:rsidRDefault="0A07718A" w14:paraId="5D4EF533" w14:textId="77777777">
      <w:pPr>
        <w:spacing w:after="0" w:line="240" w:lineRule="auto"/>
        <w:jc w:val="both"/>
        <w:rPr>
          <w:rFonts w:ascii="Arial" w:hAnsi="Arial" w:cs="Arial"/>
        </w:rPr>
      </w:pPr>
      <w:r w:rsidRPr="00D66B68">
        <w:rPr>
          <w:rFonts w:ascii="Arial" w:hAnsi="Arial" w:cs="Arial"/>
        </w:rPr>
        <w:t>En el Diccionario de Datos se:</w:t>
      </w:r>
    </w:p>
    <w:p w:rsidRPr="00D66B68" w:rsidR="00F77344" w:rsidP="00FB5E7A" w:rsidRDefault="0A07718A" w14:paraId="392199AB"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Describe el significado de los flujos y almacenes que muestran los Diagramas de Flujo de Datos.</w:t>
      </w:r>
    </w:p>
    <w:p w:rsidRPr="00D66B68" w:rsidR="00F77344" w:rsidP="00FB5E7A" w:rsidRDefault="0A07718A" w14:paraId="5910FD6D"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Describe la composición de los paquetes de datos que se mueven a través de los flujos de datos.</w:t>
      </w:r>
    </w:p>
    <w:p w:rsidRPr="00D66B68" w:rsidR="00F77344" w:rsidP="00FB5E7A" w:rsidRDefault="0A07718A" w14:paraId="7BD7234C"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Describe la composición de los paquetes de datos en los almacenes.</w:t>
      </w:r>
    </w:p>
    <w:p w:rsidRPr="00D66B68" w:rsidR="00F77344" w:rsidP="00FB5E7A" w:rsidRDefault="0A07718A" w14:paraId="07721F9C" w14:textId="77777777">
      <w:pPr>
        <w:pStyle w:val="Prrafodelista"/>
        <w:numPr>
          <w:ilvl w:val="0"/>
          <w:numId w:val="13"/>
        </w:numPr>
        <w:autoSpaceDE w:val="0"/>
        <w:autoSpaceDN w:val="0"/>
        <w:adjustRightInd w:val="0"/>
        <w:spacing w:after="0" w:line="240" w:lineRule="auto"/>
        <w:jc w:val="both"/>
        <w:rPr>
          <w:rFonts w:ascii="Arial" w:hAnsi="Arial" w:cs="Arial"/>
        </w:rPr>
      </w:pPr>
      <w:r w:rsidRPr="00D66B68">
        <w:rPr>
          <w:rFonts w:ascii="Arial" w:hAnsi="Arial" w:cs="Arial"/>
        </w:rPr>
        <w:t>Especifica los valores y unidades relevantes de piezas elementales de información entre los flujos de datos y los almacenes de datos.</w:t>
      </w:r>
    </w:p>
    <w:p w:rsidRPr="00D66B68" w:rsidR="00F77344" w:rsidP="00456230" w:rsidRDefault="58CA9A7B" w14:paraId="40336708" w14:textId="31FEEA48">
      <w:pPr>
        <w:spacing w:after="0" w:line="240" w:lineRule="auto"/>
        <w:jc w:val="both"/>
        <w:rPr>
          <w:rFonts w:ascii="Arial" w:hAnsi="Arial" w:cs="Arial"/>
        </w:rPr>
      </w:pPr>
      <w:r w:rsidRPr="00D66B68">
        <w:rPr>
          <w:rFonts w:ascii="Arial" w:hAnsi="Arial" w:cs="Arial"/>
        </w:rPr>
        <w:t>Notación: Se usa símbolos especiales para limitar el texto necesario empleado para describir las relaciones entre los datos y mostrar con claridad las relaciones estructurales.</w:t>
      </w:r>
    </w:p>
    <w:p w:rsidRPr="00D66B68" w:rsidR="00F77344" w:rsidP="00456230" w:rsidRDefault="0A07718A" w14:paraId="0F048310" w14:textId="77777777">
      <w:pPr>
        <w:spacing w:after="0" w:line="240" w:lineRule="auto"/>
        <w:jc w:val="both"/>
        <w:rPr>
          <w:rFonts w:ascii="Arial" w:hAnsi="Arial" w:cs="Arial"/>
        </w:rPr>
      </w:pPr>
      <w:r w:rsidRPr="00D66B68">
        <w:rPr>
          <w:rFonts w:ascii="Arial" w:hAnsi="Arial" w:cs="Arial"/>
        </w:rPr>
        <w:t>La simbología empleada se describe a continuación:</w:t>
      </w:r>
    </w:p>
    <w:tbl>
      <w:tblPr>
        <w:tblW w:w="0" w:type="auto"/>
        <w:tblInd w:w="14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084"/>
        <w:gridCol w:w="4815"/>
      </w:tblGrid>
      <w:tr w:rsidRPr="00DB3E5C" w:rsidR="00F77344" w:rsidTr="387B4121" w14:paraId="374118F3" w14:textId="77777777">
        <w:trPr>
          <w:trHeight w:val="493"/>
        </w:trPr>
        <w:tc>
          <w:tcPr>
            <w:tcW w:w="0" w:type="auto"/>
          </w:tcPr>
          <w:p w:rsidRPr="00D66B68" w:rsidR="00F77344" w:rsidP="387B4121" w:rsidRDefault="0A07718A" w14:paraId="3B24B888" w14:textId="77777777">
            <w:pPr>
              <w:spacing w:after="0" w:line="240" w:lineRule="auto"/>
              <w:jc w:val="center"/>
              <w:rPr>
                <w:rFonts w:ascii="Arial" w:hAnsi="Arial" w:cs="Arial"/>
                <w:b/>
                <w:bCs/>
              </w:rPr>
            </w:pPr>
            <w:r w:rsidRPr="00D66B68">
              <w:rPr>
                <w:rFonts w:ascii="Arial" w:hAnsi="Arial" w:cs="Arial"/>
                <w:b/>
                <w:bCs/>
              </w:rPr>
              <w:t>Símbolo</w:t>
            </w:r>
          </w:p>
        </w:tc>
        <w:tc>
          <w:tcPr>
            <w:tcW w:w="0" w:type="auto"/>
          </w:tcPr>
          <w:p w:rsidRPr="00D66B68" w:rsidR="00F77344" w:rsidP="387B4121" w:rsidRDefault="0A07718A" w14:paraId="0AC80A55" w14:textId="77777777">
            <w:pPr>
              <w:spacing w:after="0" w:line="240" w:lineRule="auto"/>
              <w:jc w:val="center"/>
              <w:rPr>
                <w:rFonts w:ascii="Arial" w:hAnsi="Arial" w:cs="Arial"/>
                <w:b/>
                <w:bCs/>
              </w:rPr>
            </w:pPr>
            <w:r w:rsidRPr="00D66B68">
              <w:rPr>
                <w:rFonts w:ascii="Arial" w:hAnsi="Arial" w:cs="Arial"/>
                <w:b/>
                <w:bCs/>
              </w:rPr>
              <w:t>Significado</w:t>
            </w:r>
          </w:p>
        </w:tc>
      </w:tr>
      <w:tr w:rsidRPr="00DB3E5C" w:rsidR="00F77344" w:rsidTr="387B4121" w14:paraId="48064139" w14:textId="77777777">
        <w:trPr>
          <w:trHeight w:val="330"/>
        </w:trPr>
        <w:tc>
          <w:tcPr>
            <w:tcW w:w="0" w:type="auto"/>
          </w:tcPr>
          <w:p w:rsidRPr="00D66B68" w:rsidR="00F77344" w:rsidP="00456230" w:rsidRDefault="0A07718A" w14:paraId="5766F359" w14:textId="77777777">
            <w:pPr>
              <w:spacing w:after="0" w:line="240" w:lineRule="auto"/>
              <w:jc w:val="center"/>
              <w:rPr>
                <w:rFonts w:ascii="Arial" w:hAnsi="Arial" w:cs="Arial"/>
              </w:rPr>
            </w:pPr>
            <w:r w:rsidRPr="00D66B68">
              <w:rPr>
                <w:rFonts w:ascii="Arial" w:hAnsi="Arial" w:cs="Arial"/>
              </w:rPr>
              <w:t>=</w:t>
            </w:r>
          </w:p>
        </w:tc>
        <w:tc>
          <w:tcPr>
            <w:tcW w:w="0" w:type="auto"/>
          </w:tcPr>
          <w:p w:rsidRPr="00D66B68" w:rsidR="00F77344" w:rsidP="00456230" w:rsidRDefault="0A07718A" w14:paraId="23928BB4" w14:textId="77777777">
            <w:pPr>
              <w:spacing w:after="0" w:line="240" w:lineRule="auto"/>
              <w:jc w:val="both"/>
              <w:rPr>
                <w:rFonts w:ascii="Arial" w:hAnsi="Arial" w:cs="Arial"/>
              </w:rPr>
            </w:pPr>
            <w:r w:rsidRPr="00D66B68">
              <w:rPr>
                <w:rFonts w:ascii="Arial" w:hAnsi="Arial" w:cs="Arial"/>
              </w:rPr>
              <w:t>está compuesto de</w:t>
            </w:r>
          </w:p>
        </w:tc>
      </w:tr>
      <w:tr w:rsidRPr="00DB3E5C" w:rsidR="00F77344" w:rsidTr="387B4121" w14:paraId="4C80D0B9" w14:textId="77777777">
        <w:trPr>
          <w:trHeight w:val="493"/>
        </w:trPr>
        <w:tc>
          <w:tcPr>
            <w:tcW w:w="0" w:type="auto"/>
          </w:tcPr>
          <w:p w:rsidRPr="00D66B68" w:rsidR="00F77344" w:rsidP="00456230" w:rsidRDefault="0A07718A" w14:paraId="3300F077" w14:textId="77777777">
            <w:pPr>
              <w:spacing w:after="0" w:line="240" w:lineRule="auto"/>
              <w:jc w:val="center"/>
              <w:rPr>
                <w:rFonts w:ascii="Arial" w:hAnsi="Arial" w:cs="Arial"/>
              </w:rPr>
            </w:pPr>
            <w:r w:rsidRPr="00D66B68">
              <w:rPr>
                <w:rFonts w:ascii="Arial" w:hAnsi="Arial" w:cs="Arial"/>
              </w:rPr>
              <w:t>+</w:t>
            </w:r>
          </w:p>
        </w:tc>
        <w:tc>
          <w:tcPr>
            <w:tcW w:w="0" w:type="auto"/>
          </w:tcPr>
          <w:p w:rsidRPr="00D66B68" w:rsidR="00F77344" w:rsidP="00456230" w:rsidRDefault="0A07718A" w14:paraId="4615C704" w14:textId="77777777">
            <w:pPr>
              <w:spacing w:after="0" w:line="240" w:lineRule="auto"/>
              <w:jc w:val="both"/>
              <w:rPr>
                <w:rFonts w:ascii="Arial" w:hAnsi="Arial" w:cs="Arial"/>
              </w:rPr>
            </w:pPr>
            <w:r w:rsidRPr="00D66B68">
              <w:rPr>
                <w:rFonts w:ascii="Arial" w:hAnsi="Arial" w:cs="Arial"/>
              </w:rPr>
              <w:t>Y</w:t>
            </w:r>
          </w:p>
        </w:tc>
      </w:tr>
      <w:tr w:rsidRPr="00DB3E5C" w:rsidR="00F77344" w:rsidTr="387B4121" w14:paraId="70819CF1" w14:textId="77777777">
        <w:trPr>
          <w:trHeight w:val="493"/>
        </w:trPr>
        <w:tc>
          <w:tcPr>
            <w:tcW w:w="0" w:type="auto"/>
          </w:tcPr>
          <w:p w:rsidRPr="00D66B68" w:rsidR="00F77344" w:rsidP="00456230" w:rsidRDefault="0A07718A" w14:paraId="04D4351C" w14:textId="77777777">
            <w:pPr>
              <w:spacing w:after="0" w:line="240" w:lineRule="auto"/>
              <w:jc w:val="center"/>
              <w:rPr>
                <w:rFonts w:ascii="Arial" w:hAnsi="Arial" w:cs="Arial"/>
              </w:rPr>
            </w:pPr>
            <w:r w:rsidRPr="00D66B68">
              <w:rPr>
                <w:rFonts w:ascii="Arial" w:hAnsi="Arial" w:cs="Arial"/>
              </w:rPr>
              <w:t>( )</w:t>
            </w:r>
          </w:p>
        </w:tc>
        <w:tc>
          <w:tcPr>
            <w:tcW w:w="0" w:type="auto"/>
          </w:tcPr>
          <w:p w:rsidRPr="00D66B68" w:rsidR="00F77344" w:rsidP="00456230" w:rsidRDefault="0A07718A" w14:paraId="5C0615DD" w14:textId="77777777">
            <w:pPr>
              <w:spacing w:after="0" w:line="240" w:lineRule="auto"/>
              <w:jc w:val="both"/>
              <w:rPr>
                <w:rFonts w:ascii="Arial" w:hAnsi="Arial" w:cs="Arial"/>
              </w:rPr>
            </w:pPr>
            <w:r w:rsidRPr="00D66B68">
              <w:rPr>
                <w:rFonts w:ascii="Arial" w:hAnsi="Arial" w:cs="Arial"/>
              </w:rPr>
              <w:t>opcional (puede estar presente o ausente)</w:t>
            </w:r>
          </w:p>
        </w:tc>
      </w:tr>
      <w:tr w:rsidRPr="00DB3E5C" w:rsidR="00F77344" w:rsidTr="387B4121" w14:paraId="25ED1370" w14:textId="77777777">
        <w:trPr>
          <w:trHeight w:val="493"/>
        </w:trPr>
        <w:tc>
          <w:tcPr>
            <w:tcW w:w="0" w:type="auto"/>
          </w:tcPr>
          <w:p w:rsidRPr="00D66B68" w:rsidR="00F77344" w:rsidP="00456230" w:rsidRDefault="0A07718A" w14:paraId="376ECBB4" w14:textId="77777777">
            <w:pPr>
              <w:spacing w:after="0" w:line="240" w:lineRule="auto"/>
              <w:jc w:val="center"/>
              <w:rPr>
                <w:rFonts w:ascii="Arial" w:hAnsi="Arial" w:cs="Arial"/>
              </w:rPr>
            </w:pPr>
            <w:r w:rsidRPr="00D66B68">
              <w:rPr>
                <w:rFonts w:ascii="Arial" w:hAnsi="Arial" w:cs="Arial"/>
              </w:rPr>
              <w:t>{ }</w:t>
            </w:r>
          </w:p>
        </w:tc>
        <w:tc>
          <w:tcPr>
            <w:tcW w:w="0" w:type="auto"/>
          </w:tcPr>
          <w:p w:rsidRPr="00D66B68" w:rsidR="00F77344" w:rsidP="00456230" w:rsidRDefault="0A07718A" w14:paraId="30897F80" w14:textId="77777777">
            <w:pPr>
              <w:spacing w:after="0" w:line="240" w:lineRule="auto"/>
              <w:jc w:val="both"/>
              <w:rPr>
                <w:rFonts w:ascii="Arial" w:hAnsi="Arial" w:cs="Arial"/>
              </w:rPr>
            </w:pPr>
            <w:r w:rsidRPr="00D66B68">
              <w:rPr>
                <w:rFonts w:ascii="Arial" w:hAnsi="Arial" w:cs="Arial"/>
              </w:rPr>
              <w:t>Iteración</w:t>
            </w:r>
          </w:p>
        </w:tc>
      </w:tr>
      <w:tr w:rsidRPr="00DB3E5C" w:rsidR="00F77344" w:rsidTr="387B4121" w14:paraId="0E481B9F" w14:textId="77777777">
        <w:trPr>
          <w:trHeight w:val="493"/>
        </w:trPr>
        <w:tc>
          <w:tcPr>
            <w:tcW w:w="0" w:type="auto"/>
          </w:tcPr>
          <w:p w:rsidRPr="00D66B68" w:rsidR="00F77344" w:rsidP="00456230" w:rsidRDefault="0A07718A" w14:paraId="130F8389" w14:textId="77777777">
            <w:pPr>
              <w:spacing w:after="0" w:line="240" w:lineRule="auto"/>
              <w:jc w:val="center"/>
              <w:rPr>
                <w:rFonts w:ascii="Arial" w:hAnsi="Arial" w:cs="Arial"/>
              </w:rPr>
            </w:pPr>
            <w:r w:rsidRPr="00D66B68">
              <w:rPr>
                <w:rFonts w:ascii="Arial" w:hAnsi="Arial" w:cs="Arial"/>
              </w:rPr>
              <w:t>[ ]</w:t>
            </w:r>
          </w:p>
        </w:tc>
        <w:tc>
          <w:tcPr>
            <w:tcW w:w="0" w:type="auto"/>
          </w:tcPr>
          <w:p w:rsidRPr="00D66B68" w:rsidR="00F77344" w:rsidP="00456230" w:rsidRDefault="0A07718A" w14:paraId="5535DC0F" w14:textId="77777777">
            <w:pPr>
              <w:spacing w:after="0" w:line="240" w:lineRule="auto"/>
              <w:jc w:val="both"/>
              <w:rPr>
                <w:rFonts w:ascii="Arial" w:hAnsi="Arial" w:cs="Arial"/>
              </w:rPr>
            </w:pPr>
            <w:r w:rsidRPr="00D66B68">
              <w:rPr>
                <w:rFonts w:ascii="Arial" w:hAnsi="Arial" w:cs="Arial"/>
              </w:rPr>
              <w:t>seleccionar una de varias alternativas</w:t>
            </w:r>
          </w:p>
        </w:tc>
      </w:tr>
      <w:tr w:rsidRPr="00DB3E5C" w:rsidR="00F77344" w:rsidTr="387B4121" w14:paraId="0C8A828C" w14:textId="77777777">
        <w:trPr>
          <w:trHeight w:val="493"/>
        </w:trPr>
        <w:tc>
          <w:tcPr>
            <w:tcW w:w="0" w:type="auto"/>
          </w:tcPr>
          <w:p w:rsidRPr="00D66B68" w:rsidR="00F77344" w:rsidP="00456230" w:rsidRDefault="0A07718A" w14:paraId="7F585303" w14:textId="77777777">
            <w:pPr>
              <w:spacing w:after="0" w:line="240" w:lineRule="auto"/>
              <w:jc w:val="center"/>
              <w:rPr>
                <w:rFonts w:ascii="Arial" w:hAnsi="Arial" w:cs="Arial"/>
              </w:rPr>
            </w:pPr>
            <w:r w:rsidRPr="00D66B68">
              <w:rPr>
                <w:rFonts w:ascii="Arial" w:hAnsi="Arial" w:cs="Arial"/>
              </w:rPr>
              <w:t>|</w:t>
            </w:r>
          </w:p>
        </w:tc>
        <w:tc>
          <w:tcPr>
            <w:tcW w:w="0" w:type="auto"/>
          </w:tcPr>
          <w:p w:rsidRPr="00D66B68" w:rsidR="00F77344" w:rsidP="00456230" w:rsidRDefault="0A07718A" w14:paraId="7A759964" w14:textId="77777777">
            <w:pPr>
              <w:spacing w:after="0" w:line="240" w:lineRule="auto"/>
              <w:jc w:val="both"/>
              <w:rPr>
                <w:rFonts w:ascii="Arial" w:hAnsi="Arial" w:cs="Arial"/>
              </w:rPr>
            </w:pPr>
            <w:r w:rsidRPr="00D66B68">
              <w:rPr>
                <w:rFonts w:ascii="Arial" w:hAnsi="Arial" w:cs="Arial"/>
              </w:rPr>
              <w:t>separador de alternativas en caso de selección</w:t>
            </w:r>
          </w:p>
        </w:tc>
      </w:tr>
      <w:tr w:rsidRPr="00DB3E5C" w:rsidR="00F77344" w:rsidTr="387B4121" w14:paraId="04541499" w14:textId="77777777">
        <w:trPr>
          <w:trHeight w:val="493"/>
        </w:trPr>
        <w:tc>
          <w:tcPr>
            <w:tcW w:w="0" w:type="auto"/>
          </w:tcPr>
          <w:p w:rsidRPr="00D66B68" w:rsidR="00F77344" w:rsidP="00456230" w:rsidRDefault="0A07718A" w14:paraId="38BEFA05" w14:textId="77777777">
            <w:pPr>
              <w:spacing w:after="0" w:line="240" w:lineRule="auto"/>
              <w:jc w:val="center"/>
              <w:rPr>
                <w:rFonts w:ascii="Arial" w:hAnsi="Arial" w:cs="Arial"/>
              </w:rPr>
            </w:pPr>
            <w:r w:rsidRPr="00D66B68">
              <w:rPr>
                <w:rFonts w:ascii="Arial" w:hAnsi="Arial" w:cs="Arial"/>
              </w:rPr>
              <w:t>**</w:t>
            </w:r>
          </w:p>
        </w:tc>
        <w:tc>
          <w:tcPr>
            <w:tcW w:w="0" w:type="auto"/>
          </w:tcPr>
          <w:p w:rsidRPr="00D66B68" w:rsidR="00F77344" w:rsidP="00456230" w:rsidRDefault="0A07718A" w14:paraId="118A5E65" w14:textId="77777777">
            <w:pPr>
              <w:spacing w:after="0" w:line="240" w:lineRule="auto"/>
              <w:jc w:val="both"/>
              <w:rPr>
                <w:rFonts w:ascii="Arial" w:hAnsi="Arial" w:cs="Arial"/>
              </w:rPr>
            </w:pPr>
            <w:r w:rsidRPr="00D66B68">
              <w:rPr>
                <w:rFonts w:ascii="Arial" w:hAnsi="Arial" w:cs="Arial"/>
              </w:rPr>
              <w:t>Comentarios</w:t>
            </w:r>
          </w:p>
        </w:tc>
      </w:tr>
      <w:tr w:rsidRPr="00DB3E5C" w:rsidR="00F77344" w:rsidTr="387B4121" w14:paraId="1771E28B" w14:textId="77777777">
        <w:trPr>
          <w:trHeight w:val="493"/>
        </w:trPr>
        <w:tc>
          <w:tcPr>
            <w:tcW w:w="0" w:type="auto"/>
          </w:tcPr>
          <w:p w:rsidRPr="00D66B68" w:rsidR="00F77344" w:rsidP="00456230" w:rsidRDefault="0A07718A" w14:paraId="28A6E522" w14:textId="77777777">
            <w:pPr>
              <w:spacing w:after="0" w:line="240" w:lineRule="auto"/>
              <w:jc w:val="center"/>
              <w:rPr>
                <w:rFonts w:ascii="Arial" w:hAnsi="Arial" w:cs="Arial"/>
              </w:rPr>
            </w:pPr>
            <w:r w:rsidRPr="00D66B68">
              <w:rPr>
                <w:rFonts w:ascii="Arial" w:hAnsi="Arial" w:cs="Arial"/>
              </w:rPr>
              <w:t>@</w:t>
            </w:r>
          </w:p>
        </w:tc>
        <w:tc>
          <w:tcPr>
            <w:tcW w:w="0" w:type="auto"/>
          </w:tcPr>
          <w:p w:rsidRPr="00D66B68" w:rsidR="00F77344" w:rsidP="00456230" w:rsidRDefault="0A07718A" w14:paraId="25B121FE" w14:textId="77777777">
            <w:pPr>
              <w:spacing w:after="0" w:line="240" w:lineRule="auto"/>
              <w:jc w:val="both"/>
              <w:rPr>
                <w:rFonts w:ascii="Arial" w:hAnsi="Arial" w:cs="Arial"/>
              </w:rPr>
            </w:pPr>
            <w:r w:rsidRPr="00D66B68">
              <w:rPr>
                <w:rFonts w:ascii="Arial" w:hAnsi="Arial" w:cs="Arial"/>
              </w:rPr>
              <w:t>identificador en caso de almacenes</w:t>
            </w:r>
          </w:p>
        </w:tc>
      </w:tr>
    </w:tbl>
    <w:p w:rsidR="00013964" w:rsidP="001D5EDB" w:rsidRDefault="00013964" w14:paraId="559838DE" w14:textId="77777777">
      <w:pPr>
        <w:pStyle w:val="vspace2"/>
        <w:spacing w:before="0"/>
        <w:rPr>
          <w:rFonts w:ascii="Arial" w:hAnsi="Arial" w:cs="Arial"/>
          <w:i/>
          <w:sz w:val="22"/>
          <w:szCs w:val="22"/>
        </w:rPr>
      </w:pPr>
    </w:p>
    <w:p w:rsidR="0003207D" w:rsidP="001D5EDB" w:rsidRDefault="0003207D" w14:paraId="4ED9E7BB" w14:textId="77777777">
      <w:pPr>
        <w:pStyle w:val="vspace2"/>
        <w:spacing w:before="0"/>
        <w:rPr>
          <w:rFonts w:ascii="Arial" w:hAnsi="Arial" w:cs="Arial"/>
          <w:i/>
          <w:sz w:val="22"/>
          <w:szCs w:val="22"/>
        </w:rPr>
      </w:pPr>
    </w:p>
    <w:p w:rsidR="0003207D" w:rsidP="001D5EDB" w:rsidRDefault="0003207D" w14:paraId="1B9B23DF" w14:textId="77777777">
      <w:pPr>
        <w:pStyle w:val="vspace2"/>
        <w:spacing w:before="0"/>
        <w:rPr>
          <w:rFonts w:ascii="Arial" w:hAnsi="Arial" w:cs="Arial"/>
          <w:i/>
          <w:sz w:val="22"/>
          <w:szCs w:val="22"/>
        </w:rPr>
      </w:pPr>
    </w:p>
    <w:p w:rsidR="0003207D" w:rsidP="001D5EDB" w:rsidRDefault="0003207D" w14:paraId="79D62A49" w14:textId="77777777">
      <w:pPr>
        <w:pStyle w:val="vspace2"/>
        <w:spacing w:before="0"/>
        <w:rPr>
          <w:rFonts w:ascii="Arial" w:hAnsi="Arial" w:cs="Arial"/>
          <w:i/>
          <w:sz w:val="22"/>
          <w:szCs w:val="22"/>
        </w:rPr>
      </w:pPr>
    </w:p>
    <w:p w:rsidR="0003207D" w:rsidP="001D5EDB" w:rsidRDefault="0003207D" w14:paraId="3C070ACF" w14:textId="77777777">
      <w:pPr>
        <w:pStyle w:val="vspace2"/>
        <w:spacing w:before="0"/>
        <w:rPr>
          <w:rFonts w:ascii="Arial" w:hAnsi="Arial" w:cs="Arial"/>
          <w:i/>
          <w:sz w:val="22"/>
          <w:szCs w:val="22"/>
        </w:rPr>
      </w:pPr>
    </w:p>
    <w:p w:rsidR="0003207D" w:rsidP="001D5EDB" w:rsidRDefault="0003207D" w14:paraId="63E30004" w14:textId="77777777">
      <w:pPr>
        <w:pStyle w:val="vspace2"/>
        <w:spacing w:before="0"/>
        <w:rPr>
          <w:rFonts w:ascii="Arial" w:hAnsi="Arial" w:cs="Arial"/>
          <w:i/>
          <w:sz w:val="22"/>
          <w:szCs w:val="22"/>
        </w:rPr>
      </w:pPr>
    </w:p>
    <w:p w:rsidR="0003207D" w:rsidP="001D5EDB" w:rsidRDefault="0003207D" w14:paraId="7AB771A9" w14:textId="77777777">
      <w:pPr>
        <w:pStyle w:val="vspace2"/>
        <w:spacing w:before="0"/>
        <w:rPr>
          <w:rFonts w:ascii="Arial" w:hAnsi="Arial" w:cs="Arial"/>
          <w:i/>
          <w:sz w:val="22"/>
          <w:szCs w:val="22"/>
        </w:rPr>
      </w:pPr>
    </w:p>
    <w:p w:rsidR="0003207D" w:rsidP="001D5EDB" w:rsidRDefault="0003207D" w14:paraId="000A3A5D" w14:textId="77777777">
      <w:pPr>
        <w:pStyle w:val="vspace2"/>
        <w:spacing w:before="0"/>
        <w:rPr>
          <w:rFonts w:ascii="Arial" w:hAnsi="Arial" w:cs="Arial"/>
          <w:i/>
          <w:sz w:val="22"/>
          <w:szCs w:val="22"/>
        </w:rPr>
      </w:pPr>
    </w:p>
    <w:p w:rsidR="0003207D" w:rsidP="001D5EDB" w:rsidRDefault="0003207D" w14:paraId="024FDD7E" w14:textId="77777777">
      <w:pPr>
        <w:pStyle w:val="vspace2"/>
        <w:spacing w:before="0"/>
        <w:rPr>
          <w:rFonts w:ascii="Arial" w:hAnsi="Arial" w:cs="Arial"/>
          <w:i/>
          <w:sz w:val="22"/>
          <w:szCs w:val="22"/>
        </w:rPr>
      </w:pPr>
    </w:p>
    <w:p w:rsidR="000E183A" w:rsidP="001D5EDB" w:rsidRDefault="000E183A" w14:paraId="384EF08D" w14:textId="77777777">
      <w:pPr>
        <w:pStyle w:val="vspace2"/>
        <w:spacing w:before="0"/>
        <w:rPr>
          <w:rFonts w:ascii="Arial" w:hAnsi="Arial" w:cs="Arial"/>
          <w:i/>
          <w:sz w:val="22"/>
          <w:szCs w:val="22"/>
        </w:rPr>
      </w:pPr>
    </w:p>
    <w:p w:rsidR="0003207D" w:rsidP="001D5EDB" w:rsidRDefault="0003207D" w14:paraId="6FE59210" w14:textId="77777777">
      <w:pPr>
        <w:pStyle w:val="vspace2"/>
        <w:spacing w:before="0"/>
        <w:rPr>
          <w:rFonts w:ascii="Arial" w:hAnsi="Arial" w:cs="Arial"/>
          <w:i/>
          <w:sz w:val="22"/>
          <w:szCs w:val="22"/>
        </w:rPr>
      </w:pPr>
    </w:p>
    <w:p w:rsidR="00F64F88" w:rsidP="001D5EDB" w:rsidRDefault="00F64F88" w14:paraId="0779BDEC" w14:textId="77777777">
      <w:pPr>
        <w:pStyle w:val="vspace2"/>
        <w:spacing w:before="0"/>
        <w:rPr>
          <w:rFonts w:ascii="Arial" w:hAnsi="Arial" w:cs="Arial"/>
          <w:i/>
          <w:sz w:val="22"/>
          <w:szCs w:val="22"/>
        </w:rPr>
      </w:pPr>
    </w:p>
    <w:p w:rsidR="00F64F88" w:rsidP="001D5EDB" w:rsidRDefault="00F64F88" w14:paraId="62C77D6A" w14:textId="77777777">
      <w:pPr>
        <w:pStyle w:val="vspace2"/>
        <w:spacing w:before="0"/>
        <w:rPr>
          <w:rFonts w:ascii="Arial" w:hAnsi="Arial" w:cs="Arial"/>
          <w:i/>
          <w:sz w:val="22"/>
          <w:szCs w:val="22"/>
        </w:rPr>
      </w:pPr>
    </w:p>
    <w:p w:rsidR="007F1213" w:rsidP="001D5EDB" w:rsidRDefault="007F1213" w14:paraId="60AE9E5F" w14:textId="77777777">
      <w:pPr>
        <w:pStyle w:val="vspace2"/>
        <w:spacing w:before="0"/>
        <w:rPr>
          <w:rFonts w:ascii="Arial" w:hAnsi="Arial" w:cs="Arial"/>
          <w:i/>
          <w:sz w:val="22"/>
          <w:szCs w:val="22"/>
        </w:rPr>
      </w:pPr>
    </w:p>
    <w:p w:rsidR="00F64F88" w:rsidP="001D5EDB" w:rsidRDefault="00F64F88" w14:paraId="525C6D7E" w14:textId="77777777">
      <w:pPr>
        <w:pStyle w:val="vspace2"/>
        <w:spacing w:before="0"/>
        <w:rPr>
          <w:rFonts w:ascii="Arial" w:hAnsi="Arial" w:cs="Arial"/>
          <w:i/>
          <w:sz w:val="22"/>
          <w:szCs w:val="22"/>
        </w:rPr>
      </w:pPr>
    </w:p>
    <w:p w:rsidR="00F64F88" w:rsidP="001D5EDB" w:rsidRDefault="00F64F88" w14:paraId="67ED6062" w14:textId="77777777">
      <w:pPr>
        <w:pStyle w:val="vspace2"/>
        <w:spacing w:before="0"/>
        <w:rPr>
          <w:rFonts w:ascii="Arial" w:hAnsi="Arial" w:cs="Arial"/>
          <w:i/>
          <w:sz w:val="22"/>
          <w:szCs w:val="22"/>
        </w:rPr>
      </w:pPr>
    </w:p>
    <w:p w:rsidRPr="00D66B68" w:rsidR="0003207D" w:rsidP="001D5EDB" w:rsidRDefault="0003207D" w14:paraId="72445DF3" w14:textId="77777777">
      <w:pPr>
        <w:pStyle w:val="vspace2"/>
        <w:spacing w:before="0"/>
        <w:rPr>
          <w:rFonts w:ascii="Arial" w:hAnsi="Arial" w:cs="Arial"/>
          <w:i/>
          <w:sz w:val="22"/>
          <w:szCs w:val="22"/>
        </w:rPr>
      </w:pPr>
    </w:p>
    <w:p w:rsidRPr="00D66B68" w:rsidR="00F77344" w:rsidP="4410C228" w:rsidRDefault="1B16A4F2" w14:paraId="71852E4C" w14:textId="332A751A">
      <w:pPr>
        <w:pStyle w:val="Ttulo2"/>
        <w:rPr>
          <w:rFonts w:ascii="Arial" w:hAnsi="Arial" w:eastAsia="Arial" w:cs="Arial"/>
          <w:color w:val="000000" w:themeColor="text1"/>
          <w:sz w:val="22"/>
          <w:szCs w:val="22"/>
        </w:rPr>
      </w:pPr>
      <w:bookmarkStart w:name="_Arquitectura_de_Desarrollo" w:id="614"/>
      <w:bookmarkStart w:name="_Toc331524948" w:id="615"/>
      <w:bookmarkStart w:name="_Toc331525275" w:id="616"/>
      <w:bookmarkStart w:name="_Toc371580359" w:id="617"/>
      <w:bookmarkStart w:name="_Toc371582762" w:id="618"/>
      <w:bookmarkStart w:name="_Toc371590962" w:id="619"/>
      <w:bookmarkStart w:name="_Toc371591176" w:id="620"/>
      <w:bookmarkStart w:name="_Toc59610487" w:id="621"/>
      <w:bookmarkStart w:name="_Toc245314149" w:id="622"/>
      <w:bookmarkStart w:name="_ANEXO_#7:_Arquitectura" w:id="623"/>
      <w:bookmarkStart w:name="_Toc1654033855" w:id="624"/>
      <w:bookmarkStart w:name="_Ref162365287" w:id="625"/>
      <w:bookmarkStart w:name="_Toc163723232" w:id="626"/>
      <w:bookmarkStart w:name="_Toc674878901" w:id="627"/>
      <w:bookmarkStart w:name="_Toc1435320102" w:id="628"/>
      <w:bookmarkStart w:name="_Toc2124306350" w:id="629"/>
      <w:bookmarkStart w:name="_Toc165286682" w:id="630"/>
      <w:bookmarkStart w:name="_Toc1644321107" w:id="631"/>
      <w:bookmarkStart w:name="Anexo6" w:id="632"/>
      <w:bookmarkEnd w:id="614"/>
      <w:r w:rsidRPr="5E3F4570">
        <w:rPr>
          <w:rFonts w:ascii="Arial" w:hAnsi="Arial" w:eastAsia="Arial" w:cs="Arial"/>
          <w:color w:val="000000" w:themeColor="text1"/>
          <w:sz w:val="22"/>
          <w:szCs w:val="22"/>
        </w:rPr>
        <w:t xml:space="preserve">ANEXO </w:t>
      </w:r>
      <w:r w:rsidRPr="5E3F4570" w:rsidR="2FD78179">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6</w:t>
      </w:r>
      <w:r w:rsidRPr="5E3F4570" w:rsidR="2FD78179">
        <w:rPr>
          <w:rFonts w:ascii="Arial" w:hAnsi="Arial" w:eastAsia="Arial" w:cs="Arial"/>
          <w:color w:val="000000" w:themeColor="text1"/>
          <w:sz w:val="22"/>
          <w:szCs w:val="22"/>
        </w:rPr>
        <w:t xml:space="preserve">: </w:t>
      </w:r>
      <w:r w:rsidRPr="5E3F4570" w:rsidR="3875E79C">
        <w:rPr>
          <w:rFonts w:ascii="Arial" w:hAnsi="Arial" w:eastAsia="Arial" w:cs="Arial"/>
          <w:color w:val="000000" w:themeColor="text1"/>
          <w:sz w:val="22"/>
          <w:szCs w:val="22"/>
        </w:rPr>
        <w:t xml:space="preserve">Arquitectura de </w:t>
      </w:r>
      <w:r w:rsidRPr="5E3F4570" w:rsidR="6DFF7D7F">
        <w:rPr>
          <w:rFonts w:ascii="Arial" w:hAnsi="Arial" w:eastAsia="Arial" w:cs="Arial"/>
          <w:color w:val="000000" w:themeColor="text1"/>
          <w:sz w:val="22"/>
          <w:szCs w:val="22"/>
        </w:rPr>
        <w:t>d</w:t>
      </w:r>
      <w:r w:rsidRPr="5E3F4570" w:rsidR="3875E79C">
        <w:rPr>
          <w:rFonts w:ascii="Arial" w:hAnsi="Arial" w:eastAsia="Arial" w:cs="Arial"/>
          <w:color w:val="000000" w:themeColor="text1"/>
          <w:sz w:val="22"/>
          <w:szCs w:val="22"/>
        </w:rPr>
        <w:t xml:space="preserve">esarrollo </w:t>
      </w:r>
      <w:r w:rsidRPr="5E3F4570" w:rsidR="6DFF7D7F">
        <w:rPr>
          <w:rFonts w:ascii="Arial" w:hAnsi="Arial" w:eastAsia="Arial" w:cs="Arial"/>
          <w:color w:val="000000" w:themeColor="text1"/>
          <w:sz w:val="22"/>
          <w:szCs w:val="22"/>
        </w:rPr>
        <w:t>d</w:t>
      </w:r>
      <w:r w:rsidRPr="5E3F4570" w:rsidR="3875E79C">
        <w:rPr>
          <w:rFonts w:ascii="Arial" w:hAnsi="Arial" w:eastAsia="Arial" w:cs="Arial"/>
          <w:color w:val="000000" w:themeColor="text1"/>
          <w:sz w:val="22"/>
          <w:szCs w:val="22"/>
        </w:rPr>
        <w:t xml:space="preserve">e </w:t>
      </w:r>
      <w:r w:rsidRPr="5E3F4570" w:rsidR="6DFF7D7F">
        <w:rPr>
          <w:rFonts w:ascii="Arial" w:hAnsi="Arial" w:eastAsia="Arial" w:cs="Arial"/>
          <w:color w:val="000000" w:themeColor="text1"/>
          <w:sz w:val="22"/>
          <w:szCs w:val="22"/>
        </w:rPr>
        <w:t>s</w:t>
      </w:r>
      <w:r w:rsidRPr="5E3F4570" w:rsidR="3875E79C">
        <w:rPr>
          <w:rFonts w:ascii="Arial" w:hAnsi="Arial" w:eastAsia="Arial" w:cs="Arial"/>
          <w:color w:val="000000" w:themeColor="text1"/>
          <w:sz w:val="22"/>
          <w:szCs w:val="22"/>
        </w:rPr>
        <w:t>oftware</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bookmarkEnd w:id="632"/>
    <w:p w:rsidRPr="00D66B68" w:rsidR="00F86328" w:rsidP="00456230" w:rsidRDefault="00F86328" w14:paraId="1D4E0596" w14:textId="77777777">
      <w:pPr>
        <w:spacing w:after="0"/>
        <w:rPr>
          <w:rFonts w:ascii="Arial" w:hAnsi="Arial" w:cs="Arial"/>
        </w:rPr>
      </w:pPr>
    </w:p>
    <w:p w:rsidRPr="00D66B68" w:rsidR="0085290B" w:rsidP="00FD09DB" w:rsidRDefault="0A07718A" w14:paraId="2C2ECFF8" w14:textId="0A64DDE5">
      <w:pPr>
        <w:spacing w:after="0" w:line="240" w:lineRule="auto"/>
        <w:ind w:left="360"/>
        <w:rPr>
          <w:rFonts w:ascii="Arial" w:hAnsi="Arial" w:cs="Arial"/>
          <w:color w:val="00B050"/>
        </w:rPr>
      </w:pPr>
      <w:r w:rsidRPr="00D66B68">
        <w:rPr>
          <w:rFonts w:ascii="Arial" w:hAnsi="Arial" w:cs="Arial"/>
          <w:b/>
          <w:color w:val="00B050"/>
        </w:rPr>
        <w:t>Arquitectura</w:t>
      </w:r>
      <w:r w:rsidRPr="00D66B68" w:rsidR="00FD09DB">
        <w:rPr>
          <w:rFonts w:ascii="Arial" w:hAnsi="Arial" w:cs="Arial"/>
          <w:b/>
          <w:bCs/>
          <w:color w:val="00B050"/>
        </w:rPr>
        <w:t xml:space="preserve"> Hexagonal</w:t>
      </w:r>
      <w:bookmarkStart w:name="_Toc315967289" w:id="633"/>
      <w:bookmarkStart w:name="_Toc163883281" w:id="634"/>
      <w:bookmarkStart w:name="_Toc163983065" w:id="635"/>
      <w:bookmarkStart w:name="_Toc312306505" w:id="636"/>
      <w:r w:rsidRPr="00D66B68" w:rsidR="0085290B">
        <w:rPr>
          <w:rFonts w:ascii="Arial" w:hAnsi="Arial" w:cs="Arial"/>
        </w:rPr>
        <w:br/>
      </w:r>
    </w:p>
    <w:p w:rsidRPr="00D66B68" w:rsidR="0085290B" w:rsidP="4410C228" w:rsidRDefault="67E8DDF6" w14:paraId="16510CBC" w14:textId="77777777">
      <w:pPr>
        <w:spacing w:after="0" w:line="240" w:lineRule="auto"/>
        <w:ind w:left="360"/>
        <w:jc w:val="center"/>
        <w:rPr>
          <w:rFonts w:ascii="Arial" w:hAnsi="Arial" w:cs="Arial"/>
          <w:color w:val="00B050"/>
        </w:rPr>
      </w:pPr>
      <w:bookmarkStart w:name="_Estándares_de_base" w:id="637"/>
      <w:bookmarkStart w:name="_Estándares_de_programación" w:id="638"/>
      <w:bookmarkEnd w:id="637"/>
      <w:bookmarkEnd w:id="638"/>
      <w:r w:rsidRPr="00D66B68">
        <w:rPr>
          <w:rFonts w:ascii="Arial" w:hAnsi="Arial" w:cs="Arial"/>
          <w:noProof/>
        </w:rPr>
        <w:drawing>
          <wp:inline distT="0" distB="0" distL="0" distR="0" wp14:anchorId="67B5447F" wp14:editId="3DF010F2">
            <wp:extent cx="4114800" cy="3055695"/>
            <wp:effectExtent l="0" t="0" r="0" b="0"/>
            <wp:docPr id="35" name="Imagen 35" descr="Arquitectura Hexagonal. O el patrón puertos y adaptadores | by Edu Salguer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6117" cy="3071525"/>
                    </a:xfrm>
                    <a:prstGeom prst="rect">
                      <a:avLst/>
                    </a:prstGeom>
                  </pic:spPr>
                </pic:pic>
              </a:graphicData>
            </a:graphic>
          </wp:inline>
        </w:drawing>
      </w:r>
      <w:r w:rsidRPr="00D66B68">
        <w:rPr>
          <w:rFonts w:ascii="Arial" w:hAnsi="Arial" w:cs="Arial"/>
          <w:color w:val="00B050"/>
        </w:rPr>
        <w:t xml:space="preserve"> </w:t>
      </w:r>
    </w:p>
    <w:p w:rsidRPr="00D66B68" w:rsidR="00A65D58" w:rsidP="383F645D" w:rsidRDefault="63AE835E" w14:paraId="09D93709" w14:textId="5AA150E3">
      <w:pPr>
        <w:spacing w:after="0" w:line="240" w:lineRule="auto"/>
        <w:jc w:val="both"/>
        <w:rPr>
          <w:rFonts w:ascii="Arial" w:hAnsi="Arial" w:cs="Arial"/>
          <w:color w:val="00B050"/>
        </w:rPr>
      </w:pPr>
      <w:r w:rsidRPr="383F645D" w:rsidR="63AE835E">
        <w:rPr>
          <w:rFonts w:ascii="Arial" w:hAnsi="Arial" w:cs="Arial"/>
          <w:color w:val="00B050"/>
        </w:rPr>
        <w:t>En la arquitectura hexagonal</w:t>
      </w:r>
      <w:r w:rsidRPr="383F645D" w:rsidR="0FEAEE3D">
        <w:rPr>
          <w:rFonts w:ascii="Arial" w:hAnsi="Arial" w:cs="Arial"/>
          <w:color w:val="00B050"/>
        </w:rPr>
        <w:t xml:space="preserve">, las capas de </w:t>
      </w:r>
      <w:r w:rsidRPr="383F645D" w:rsidR="0FEAEE3D">
        <w:rPr>
          <w:rFonts w:ascii="Arial" w:hAnsi="Arial" w:cs="Arial"/>
          <w:color w:val="00B050"/>
        </w:rPr>
        <w:t>Domain</w:t>
      </w:r>
      <w:r w:rsidRPr="383F645D" w:rsidR="0FEAEE3D">
        <w:rPr>
          <w:rFonts w:ascii="Arial" w:hAnsi="Arial" w:cs="Arial"/>
          <w:color w:val="00B050"/>
        </w:rPr>
        <w:t xml:space="preserve">, </w:t>
      </w:r>
      <w:r w:rsidRPr="383F645D" w:rsidR="0FEAEE3D">
        <w:rPr>
          <w:rFonts w:ascii="Arial" w:hAnsi="Arial" w:cs="Arial"/>
          <w:color w:val="00B050"/>
        </w:rPr>
        <w:t>Application</w:t>
      </w:r>
      <w:r w:rsidRPr="383F645D" w:rsidR="0FEAEE3D">
        <w:rPr>
          <w:rFonts w:ascii="Arial" w:hAnsi="Arial" w:cs="Arial"/>
          <w:color w:val="00B050"/>
        </w:rPr>
        <w:t xml:space="preserve">, </w:t>
      </w:r>
      <w:r w:rsidRPr="383F645D" w:rsidR="0FEAEE3D">
        <w:rPr>
          <w:rFonts w:ascii="Arial" w:hAnsi="Arial" w:cs="Arial"/>
          <w:color w:val="00B050"/>
        </w:rPr>
        <w:t>Infrastructure</w:t>
      </w:r>
      <w:r w:rsidRPr="383F645D" w:rsidR="0FEAEE3D">
        <w:rPr>
          <w:rFonts w:ascii="Arial" w:hAnsi="Arial" w:cs="Arial"/>
          <w:color w:val="00B050"/>
        </w:rPr>
        <w:t xml:space="preserve">, y </w:t>
      </w:r>
      <w:r w:rsidRPr="383F645D" w:rsidR="0FEAEE3D">
        <w:rPr>
          <w:rFonts w:ascii="Arial" w:hAnsi="Arial" w:cs="Arial"/>
          <w:color w:val="00B050"/>
        </w:rPr>
        <w:t>WebUI</w:t>
      </w:r>
      <w:r w:rsidRPr="383F645D" w:rsidR="0FEAEE3D">
        <w:rPr>
          <w:rFonts w:ascii="Arial" w:hAnsi="Arial" w:cs="Arial"/>
          <w:color w:val="00B050"/>
        </w:rPr>
        <w:t xml:space="preserve"> se organizan de manera específica para lograr una separación clara de las responsabilidades y para facilitar el mantenimiento y la evolución del sistema. </w:t>
      </w:r>
    </w:p>
    <w:p w:rsidRPr="00D66B68" w:rsidR="00A65D58" w:rsidP="00A65D58" w:rsidRDefault="00A65D58" w14:paraId="6E79D9A4" w14:textId="77777777">
      <w:pPr>
        <w:spacing w:after="0" w:line="240" w:lineRule="auto"/>
        <w:ind w:left="360"/>
        <w:rPr>
          <w:rFonts w:ascii="Arial" w:hAnsi="Arial" w:cs="Arial"/>
          <w:color w:val="00B050"/>
        </w:rPr>
      </w:pPr>
    </w:p>
    <w:p w:rsidRPr="00D66B68" w:rsidR="00A65D58" w:rsidP="009270F1" w:rsidRDefault="00A65D58" w14:paraId="11C46BB3" w14:textId="3D6DF36B">
      <w:pPr>
        <w:spacing w:after="0" w:line="240" w:lineRule="auto"/>
        <w:jc w:val="both"/>
        <w:rPr>
          <w:rFonts w:ascii="Arial" w:hAnsi="Arial" w:cs="Arial"/>
          <w:color w:val="00B050"/>
        </w:rPr>
      </w:pPr>
      <w:r w:rsidRPr="00D66B68">
        <w:rPr>
          <w:rFonts w:ascii="Arial" w:hAnsi="Arial" w:cs="Arial"/>
          <w:color w:val="00B050"/>
        </w:rPr>
        <w:t xml:space="preserve">También conocida como arquitectura de puertos y adaptadores, ofrece varias ventajas significativas para el desarrollo de software. Una de las principales ventajas es su alta modularidad, que permite separar claramente la lógica de negocio del resto del sistema, facilitando así la escalabilidad y el mantenimiento. Además, al centrarse en interfaces y puertos, esta arquitectura promueve la independencia de las tecnologías utilizadas en cada capa, lo que facilita la integración de nuevas tecnologías o cambios en el futuro sin afectar otras partes del sistema. Esto también mejora la portabilidad del código y la reutilización de componentes. Otra ventaja es su capacidad para facilitar el testing, ya que permite realizar pruebas unitarias y de integración de forma más eficiente al aislar las diferentes capas del sistema. </w:t>
      </w:r>
    </w:p>
    <w:p w:rsidRPr="00D66B68" w:rsidR="000B34EF" w:rsidP="4410C228" w:rsidRDefault="000B34EF" w14:paraId="28754515" w14:textId="77777777">
      <w:pPr>
        <w:spacing w:after="0" w:line="240" w:lineRule="auto"/>
        <w:ind w:left="360"/>
        <w:rPr>
          <w:rFonts w:ascii="Arial" w:hAnsi="Arial" w:cs="Arial"/>
          <w:color w:val="00B050"/>
        </w:rPr>
      </w:pPr>
    </w:p>
    <w:p w:rsidRPr="00D66B68" w:rsidR="006B0C0F" w:rsidP="009270F1" w:rsidRDefault="0FEAEE3D" w14:paraId="1B801B14" w14:textId="69F99FD3">
      <w:pPr>
        <w:spacing w:after="0" w:line="240" w:lineRule="auto"/>
        <w:rPr>
          <w:rFonts w:ascii="Arial" w:hAnsi="Arial" w:cs="Arial"/>
          <w:color w:val="00B050"/>
        </w:rPr>
      </w:pPr>
      <w:r w:rsidRPr="00D66B68">
        <w:rPr>
          <w:rFonts w:ascii="Arial" w:hAnsi="Arial" w:cs="Arial"/>
          <w:color w:val="00B050"/>
        </w:rPr>
        <w:t xml:space="preserve">A continuación, se proporciona una guía general sobre cómo </w:t>
      </w:r>
      <w:r w:rsidRPr="00D66B68" w:rsidR="00DE0E02">
        <w:rPr>
          <w:rFonts w:ascii="Arial" w:hAnsi="Arial" w:cs="Arial"/>
          <w:color w:val="00B050"/>
        </w:rPr>
        <w:t>se debería</w:t>
      </w:r>
      <w:r w:rsidRPr="00D66B68">
        <w:rPr>
          <w:rFonts w:ascii="Arial" w:hAnsi="Arial" w:cs="Arial"/>
          <w:color w:val="00B050"/>
        </w:rPr>
        <w:t xml:space="preserve"> manejar estas capas:</w:t>
      </w:r>
    </w:p>
    <w:p w:rsidRPr="00D66B68" w:rsidR="000E0761" w:rsidP="4410C228" w:rsidRDefault="000E0761" w14:paraId="1AD54146" w14:textId="77777777">
      <w:pPr>
        <w:spacing w:after="0" w:line="240" w:lineRule="auto"/>
        <w:ind w:left="360"/>
        <w:rPr>
          <w:rFonts w:ascii="Arial" w:hAnsi="Arial" w:cs="Arial"/>
          <w:color w:val="00B050"/>
        </w:rPr>
      </w:pPr>
    </w:p>
    <w:p w:rsidRPr="00D66B68" w:rsidR="00803ADF" w:rsidP="00FB5E7A" w:rsidRDefault="4CACE543" w14:paraId="399B01B2" w14:textId="77777777">
      <w:pPr>
        <w:pStyle w:val="Prrafodelista"/>
        <w:numPr>
          <w:ilvl w:val="0"/>
          <w:numId w:val="26"/>
        </w:numPr>
        <w:spacing w:after="0" w:line="240" w:lineRule="auto"/>
        <w:rPr>
          <w:rFonts w:ascii="Arial" w:hAnsi="Arial" w:cs="Arial"/>
          <w:b/>
          <w:bCs/>
          <w:color w:val="00B050"/>
        </w:rPr>
      </w:pPr>
      <w:r w:rsidRPr="00D66B68">
        <w:rPr>
          <w:rFonts w:ascii="Arial" w:hAnsi="Arial" w:cs="Arial"/>
          <w:b/>
          <w:bCs/>
          <w:color w:val="00B050"/>
        </w:rPr>
        <w:t>Domain</w:t>
      </w:r>
    </w:p>
    <w:p w:rsidRPr="00D66B68" w:rsidR="00D97DFB" w:rsidP="00FB5E7A" w:rsidRDefault="3767BEC0" w14:paraId="675F9920" w14:textId="0A42D99E">
      <w:pPr>
        <w:pStyle w:val="Prrafodelista"/>
        <w:numPr>
          <w:ilvl w:val="1"/>
          <w:numId w:val="26"/>
        </w:numPr>
        <w:spacing w:after="0" w:line="240" w:lineRule="auto"/>
        <w:rPr>
          <w:rFonts w:ascii="Arial" w:hAnsi="Arial" w:cs="Arial"/>
          <w:color w:val="00B050"/>
        </w:rPr>
      </w:pPr>
      <w:r w:rsidRPr="00D66B68">
        <w:rPr>
          <w:rFonts w:ascii="Arial" w:hAnsi="Arial" w:cs="Arial"/>
          <w:color w:val="00B050"/>
        </w:rPr>
        <w:t>Propósito:</w:t>
      </w:r>
    </w:p>
    <w:p w:rsidRPr="00D66B68" w:rsidR="00D97DFB" w:rsidP="00FB5E7A" w:rsidRDefault="7E6A489A" w14:paraId="16B393E5"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Define las entidades, agregados y servicios de dominio.</w:t>
      </w:r>
    </w:p>
    <w:p w:rsidRPr="00D66B68" w:rsidR="00F90CC5" w:rsidP="00FB5E7A" w:rsidRDefault="0E4DECC5" w14:paraId="7042CD13"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Características:</w:t>
      </w:r>
    </w:p>
    <w:p w:rsidRPr="00D66B68" w:rsidR="00F90CC5" w:rsidP="00FB5E7A" w:rsidRDefault="0E4DECC5" w14:paraId="4D13BDD4"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Independiente de la infraestructura y la interfaz de usuario.</w:t>
      </w:r>
    </w:p>
    <w:p w:rsidRPr="00D66B68" w:rsidR="00F90CC5" w:rsidP="00FB5E7A" w:rsidRDefault="0E4DECC5" w14:paraId="0680025B"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No debe tener dependencias hacia las capas superiores o inferiores.</w:t>
      </w:r>
    </w:p>
    <w:p w:rsidRPr="00D66B68" w:rsidR="00CA28E3" w:rsidP="00FB5E7A" w:rsidRDefault="5935F06B" w14:paraId="5D6CBDAE"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Puede contener servicios de dominio que encapsulan la lógica de negocio.</w:t>
      </w:r>
    </w:p>
    <w:p w:rsidRPr="00D66B68" w:rsidR="00CA28E3" w:rsidP="00FB5E7A" w:rsidRDefault="5935F06B" w14:paraId="51C87913"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Ejemplos:</w:t>
      </w:r>
    </w:p>
    <w:p w:rsidRPr="00D66B68" w:rsidR="00CA28E3" w:rsidP="00FB5E7A" w:rsidRDefault="5935F06B" w14:paraId="650721A4"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Cliente, Pedido, ServicioFacturación, etc.</w:t>
      </w:r>
    </w:p>
    <w:p w:rsidRPr="00D66B68" w:rsidR="00480C17" w:rsidP="00FB5E7A" w:rsidRDefault="2B814F02" w14:paraId="54762DA1" w14:textId="77777777">
      <w:pPr>
        <w:pStyle w:val="Prrafodelista"/>
        <w:numPr>
          <w:ilvl w:val="0"/>
          <w:numId w:val="26"/>
        </w:numPr>
        <w:spacing w:after="0" w:line="240" w:lineRule="auto"/>
        <w:rPr>
          <w:rFonts w:ascii="Arial" w:hAnsi="Arial" w:cs="Arial"/>
          <w:b/>
          <w:bCs/>
          <w:color w:val="00B050"/>
        </w:rPr>
      </w:pPr>
      <w:r w:rsidRPr="00D66B68">
        <w:rPr>
          <w:rFonts w:ascii="Arial" w:hAnsi="Arial" w:cs="Arial"/>
          <w:b/>
          <w:bCs/>
          <w:color w:val="00B050"/>
        </w:rPr>
        <w:t>Application:</w:t>
      </w:r>
    </w:p>
    <w:p w:rsidRPr="00D66B68" w:rsidR="009061CD" w:rsidP="00FB5E7A" w:rsidRDefault="2B814F02" w14:paraId="343489D1"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Propósito:</w:t>
      </w:r>
    </w:p>
    <w:p w:rsidRPr="00D66B68" w:rsidR="009061CD" w:rsidP="00FB5E7A" w:rsidRDefault="590F870B" w14:paraId="08592CDD"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Contiene la lógica de aplicación que coordina las operaciones del dominio.</w:t>
      </w:r>
    </w:p>
    <w:p w:rsidRPr="00D66B68" w:rsidR="009061CD" w:rsidP="00FB5E7A" w:rsidRDefault="590F870B" w14:paraId="37669AEA"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Utiliza servicios de dominio y orquesta interacciones entre ellos.</w:t>
      </w:r>
    </w:p>
    <w:p w:rsidRPr="00D66B68" w:rsidR="009061CD" w:rsidP="00FB5E7A" w:rsidRDefault="590F870B" w14:paraId="0EAAE0B7" w14:textId="0609AC8C">
      <w:pPr>
        <w:pStyle w:val="Prrafodelista"/>
        <w:numPr>
          <w:ilvl w:val="1"/>
          <w:numId w:val="26"/>
        </w:numPr>
        <w:spacing w:after="0" w:line="240" w:lineRule="auto"/>
        <w:rPr>
          <w:rFonts w:ascii="Arial" w:hAnsi="Arial" w:cs="Arial"/>
          <w:color w:val="00B050"/>
        </w:rPr>
      </w:pPr>
      <w:r w:rsidRPr="00D66B68">
        <w:rPr>
          <w:rFonts w:ascii="Arial" w:hAnsi="Arial" w:cs="Arial"/>
          <w:color w:val="00B050"/>
        </w:rPr>
        <w:t>Características:</w:t>
      </w:r>
    </w:p>
    <w:p w:rsidRPr="00D66B68" w:rsidR="009061CD" w:rsidP="00FB5E7A" w:rsidRDefault="294E3C06" w14:paraId="4C7B79D0"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Depende de la capa de dominio.</w:t>
      </w:r>
    </w:p>
    <w:p w:rsidRPr="00D66B68" w:rsidR="009061CD" w:rsidP="00FB5E7A" w:rsidRDefault="294E3C06" w14:paraId="37FCF648"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Define casos de uso específicos de la aplicación.</w:t>
      </w:r>
    </w:p>
    <w:p w:rsidRPr="00D66B68" w:rsidR="009061CD" w:rsidP="00FB5E7A" w:rsidRDefault="294E3C06" w14:paraId="7E80FA33"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Puede manejar transacciones y coordinar operaciones complejas.</w:t>
      </w:r>
    </w:p>
    <w:p w:rsidRPr="00D66B68" w:rsidR="009061CD" w:rsidP="00FB5E7A" w:rsidRDefault="590F870B" w14:paraId="350B72C2"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Ejemplos:</w:t>
      </w:r>
    </w:p>
    <w:p w:rsidRPr="00D66B68" w:rsidR="003772A8" w:rsidP="00FB5E7A" w:rsidRDefault="590F870B" w14:paraId="6C23C1CE"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CrearPedidoUseCase, FacturarPedidoUseCase, etc.</w:t>
      </w:r>
    </w:p>
    <w:p w:rsidRPr="00D66B68" w:rsidR="003772A8" w:rsidP="00FB5E7A" w:rsidRDefault="208BFFAE" w14:paraId="117A3B9D" w14:textId="77777777">
      <w:pPr>
        <w:pStyle w:val="Prrafodelista"/>
        <w:numPr>
          <w:ilvl w:val="0"/>
          <w:numId w:val="26"/>
        </w:numPr>
        <w:spacing w:after="0" w:line="240" w:lineRule="auto"/>
        <w:rPr>
          <w:rFonts w:ascii="Arial" w:hAnsi="Arial" w:cs="Arial"/>
          <w:b/>
          <w:bCs/>
          <w:color w:val="00B050"/>
        </w:rPr>
      </w:pPr>
      <w:r w:rsidRPr="00D66B68">
        <w:rPr>
          <w:rFonts w:ascii="Arial" w:hAnsi="Arial" w:cs="Arial"/>
          <w:b/>
          <w:bCs/>
          <w:color w:val="00B050"/>
        </w:rPr>
        <w:t>Infrastructure:</w:t>
      </w:r>
    </w:p>
    <w:p w:rsidRPr="00D66B68" w:rsidR="003772A8" w:rsidP="00FB5E7A" w:rsidRDefault="294E3C06" w14:paraId="194DADA2"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Propósito:</w:t>
      </w:r>
    </w:p>
    <w:p w:rsidRPr="00D66B68" w:rsidR="003772A8" w:rsidP="00FB5E7A" w:rsidRDefault="294E3C06" w14:paraId="42D21BB7"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Contiene implementaciones concretas de los servicios definidos en el dominio.</w:t>
      </w:r>
    </w:p>
    <w:p w:rsidRPr="00D66B68" w:rsidR="003772A8" w:rsidP="00FB5E7A" w:rsidRDefault="294E3C06" w14:paraId="117E1E50"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Maneja detalles de infraestructura como bases de datos, servicios externos, y frameworks.</w:t>
      </w:r>
    </w:p>
    <w:p w:rsidRPr="00D66B68" w:rsidR="003772A8" w:rsidP="00FB5E7A" w:rsidRDefault="294E3C06" w14:paraId="2E5DACF1" w14:textId="1C0F9867">
      <w:pPr>
        <w:pStyle w:val="Prrafodelista"/>
        <w:numPr>
          <w:ilvl w:val="1"/>
          <w:numId w:val="26"/>
        </w:numPr>
        <w:spacing w:after="0" w:line="240" w:lineRule="auto"/>
        <w:rPr>
          <w:rFonts w:ascii="Arial" w:hAnsi="Arial" w:cs="Arial"/>
          <w:color w:val="00B050"/>
        </w:rPr>
      </w:pPr>
      <w:r w:rsidRPr="00D66B68">
        <w:rPr>
          <w:rFonts w:ascii="Arial" w:hAnsi="Arial" w:cs="Arial"/>
          <w:color w:val="00B050"/>
        </w:rPr>
        <w:t>Características:</w:t>
      </w:r>
    </w:p>
    <w:p w:rsidRPr="00D66B68" w:rsidR="003772A8" w:rsidP="00FB5E7A" w:rsidRDefault="294E3C06" w14:paraId="24A74E89"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Depende de las capas de dominio y aplicación.</w:t>
      </w:r>
    </w:p>
    <w:p w:rsidRPr="00D66B68" w:rsidR="003772A8" w:rsidP="00FB5E7A" w:rsidRDefault="294E3C06" w14:paraId="417CA8EC"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Implementa interfaces definidas en las capas superiores.</w:t>
      </w:r>
    </w:p>
    <w:p w:rsidRPr="00D66B68" w:rsidR="003772A8" w:rsidP="00FB5E7A" w:rsidRDefault="294E3C06" w14:paraId="666946B1"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Puede incluir repositorios, servicios de mensajes, servicios de persistencia, etc.</w:t>
      </w:r>
    </w:p>
    <w:p w:rsidRPr="00D66B68" w:rsidR="003772A8" w:rsidP="00FB5E7A" w:rsidRDefault="5A660AD3" w14:paraId="6FC9CFC9" w14:textId="3C8EA0EC">
      <w:pPr>
        <w:pStyle w:val="Prrafodelista"/>
        <w:numPr>
          <w:ilvl w:val="1"/>
          <w:numId w:val="26"/>
        </w:numPr>
        <w:spacing w:after="0" w:line="240" w:lineRule="auto"/>
        <w:rPr>
          <w:rFonts w:ascii="Arial" w:hAnsi="Arial" w:cs="Arial"/>
          <w:color w:val="00B050"/>
        </w:rPr>
      </w:pPr>
      <w:r w:rsidRPr="00D66B68">
        <w:rPr>
          <w:rFonts w:ascii="Arial" w:hAnsi="Arial" w:cs="Arial"/>
          <w:color w:val="00B050"/>
        </w:rPr>
        <w:t>Ejemplos:</w:t>
      </w:r>
    </w:p>
    <w:p w:rsidRPr="00D66B68" w:rsidR="008931A2" w:rsidP="00FB5E7A" w:rsidRDefault="003772A8" w14:paraId="506B4B32" w14:textId="77777777">
      <w:pPr>
        <w:pStyle w:val="Prrafodelista"/>
        <w:numPr>
          <w:ilvl w:val="2"/>
          <w:numId w:val="26"/>
        </w:numPr>
        <w:spacing w:after="0" w:line="240" w:lineRule="auto"/>
        <w:rPr>
          <w:rFonts w:ascii="Arial" w:hAnsi="Arial" w:cs="Arial"/>
          <w:color w:val="00B050"/>
        </w:rPr>
      </w:pPr>
      <w:r w:rsidRPr="383F645D" w:rsidR="003772A8">
        <w:rPr>
          <w:rFonts w:ascii="Arial" w:hAnsi="Arial" w:cs="Arial"/>
          <w:color w:val="00B050"/>
        </w:rPr>
        <w:t>RepositorioCliente</w:t>
      </w:r>
      <w:r w:rsidRPr="383F645D" w:rsidR="003772A8">
        <w:rPr>
          <w:rFonts w:ascii="Arial" w:hAnsi="Arial" w:cs="Arial"/>
          <w:color w:val="00B050"/>
        </w:rPr>
        <w:t xml:space="preserve">, </w:t>
      </w:r>
      <w:r w:rsidRPr="383F645D" w:rsidR="003772A8">
        <w:rPr>
          <w:rFonts w:ascii="Arial" w:hAnsi="Arial" w:cs="Arial"/>
          <w:color w:val="00B050"/>
        </w:rPr>
        <w:t>ServicioCorreoElectrónico</w:t>
      </w:r>
      <w:r w:rsidRPr="383F645D" w:rsidR="003772A8">
        <w:rPr>
          <w:rFonts w:ascii="Arial" w:hAnsi="Arial" w:cs="Arial"/>
          <w:color w:val="00B050"/>
        </w:rPr>
        <w:t>, etc.</w:t>
      </w:r>
    </w:p>
    <w:p w:rsidR="383F645D" w:rsidP="383F645D" w:rsidRDefault="383F645D" w14:paraId="59901BFB" w14:textId="35CB418B">
      <w:pPr>
        <w:pStyle w:val="Normal"/>
        <w:spacing w:after="0" w:line="240" w:lineRule="auto"/>
        <w:ind w:left="0"/>
        <w:rPr>
          <w:rFonts w:ascii="Arial" w:hAnsi="Arial" w:cs="Arial"/>
          <w:color w:val="00B050"/>
        </w:rPr>
      </w:pPr>
    </w:p>
    <w:p w:rsidRPr="00D66B68" w:rsidR="00890129" w:rsidP="383F645D" w:rsidRDefault="00890129" w14:paraId="6D2FD151" w14:textId="296C22C4">
      <w:pPr>
        <w:pStyle w:val="Prrafodelista"/>
        <w:numPr>
          <w:ilvl w:val="0"/>
          <w:numId w:val="26"/>
        </w:numPr>
        <w:spacing w:after="0" w:line="240" w:lineRule="auto"/>
        <w:rPr>
          <w:rFonts w:ascii="Arial" w:hAnsi="Arial" w:cs="Arial"/>
          <w:b w:val="1"/>
          <w:bCs w:val="1"/>
          <w:color w:val="00B050"/>
        </w:rPr>
      </w:pPr>
      <w:r w:rsidRPr="383F645D" w:rsidR="6E499BFD">
        <w:rPr>
          <w:rFonts w:ascii="Arial" w:hAnsi="Arial" w:cs="Arial"/>
          <w:b w:val="1"/>
          <w:bCs w:val="1"/>
          <w:color w:val="00B050"/>
        </w:rPr>
        <w:t>Presentación (</w:t>
      </w:r>
      <w:r w:rsidRPr="383F645D" w:rsidR="6E499BFD">
        <w:rPr>
          <w:rFonts w:ascii="Arial" w:hAnsi="Arial" w:cs="Arial"/>
          <w:b w:val="1"/>
          <w:bCs w:val="1"/>
          <w:color w:val="00B050"/>
        </w:rPr>
        <w:t>Mismo nombre de la solución)</w:t>
      </w:r>
      <w:r w:rsidRPr="383F645D" w:rsidR="00890129">
        <w:rPr>
          <w:rFonts w:ascii="Arial" w:hAnsi="Arial" w:cs="Arial"/>
          <w:b w:val="1"/>
          <w:bCs w:val="1"/>
          <w:color w:val="00B050"/>
        </w:rPr>
        <w:t>:</w:t>
      </w:r>
    </w:p>
    <w:p w:rsidRPr="00D66B68" w:rsidR="00890129" w:rsidP="00FB5E7A" w:rsidRDefault="5A660AD3" w14:paraId="302FA0D5" w14:textId="296D9D14">
      <w:pPr>
        <w:pStyle w:val="Prrafodelista"/>
        <w:numPr>
          <w:ilvl w:val="1"/>
          <w:numId w:val="26"/>
        </w:numPr>
        <w:spacing w:after="0" w:line="240" w:lineRule="auto"/>
        <w:rPr>
          <w:rFonts w:ascii="Arial" w:hAnsi="Arial" w:cs="Arial"/>
          <w:color w:val="00B050"/>
        </w:rPr>
      </w:pPr>
      <w:r w:rsidRPr="00D66B68">
        <w:rPr>
          <w:rFonts w:ascii="Arial" w:hAnsi="Arial" w:cs="Arial"/>
          <w:color w:val="00B050"/>
        </w:rPr>
        <w:t>Propósito:</w:t>
      </w:r>
    </w:p>
    <w:p w:rsidRPr="00D66B68" w:rsidR="00890129" w:rsidP="00FB5E7A" w:rsidRDefault="5A660AD3" w14:paraId="7EA9B09C"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Contiene la interfaz de usuario y la lógica asociada.</w:t>
      </w:r>
    </w:p>
    <w:p w:rsidRPr="00D66B68" w:rsidR="00890129" w:rsidP="00FB5E7A" w:rsidRDefault="5A660AD3" w14:paraId="4EE9576E"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Interactúa con la capa de aplicación para coordinar operaciones.</w:t>
      </w:r>
    </w:p>
    <w:p w:rsidRPr="00D66B68" w:rsidR="00890129" w:rsidP="00FB5E7A" w:rsidRDefault="5A660AD3" w14:paraId="68CBF7D7"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Características:</w:t>
      </w:r>
    </w:p>
    <w:p w:rsidRPr="00D66B68" w:rsidR="00890129" w:rsidP="00FB5E7A" w:rsidRDefault="5A660AD3" w14:paraId="5689D88D" w14:textId="4B6626DF">
      <w:pPr>
        <w:pStyle w:val="Prrafodelista"/>
        <w:numPr>
          <w:ilvl w:val="2"/>
          <w:numId w:val="26"/>
        </w:numPr>
        <w:spacing w:after="0" w:line="240" w:lineRule="auto"/>
        <w:rPr>
          <w:rFonts w:ascii="Arial" w:hAnsi="Arial" w:cs="Arial"/>
          <w:color w:val="00B050"/>
        </w:rPr>
      </w:pPr>
      <w:r w:rsidRPr="00D66B68">
        <w:rPr>
          <w:rFonts w:ascii="Arial" w:hAnsi="Arial" w:cs="Arial"/>
          <w:color w:val="00B050"/>
        </w:rPr>
        <w:t>Depende de las capas de aplicación</w:t>
      </w:r>
      <w:r w:rsidR="00691CD2">
        <w:rPr>
          <w:rFonts w:ascii="Arial" w:hAnsi="Arial" w:cs="Arial"/>
          <w:color w:val="00B050"/>
        </w:rPr>
        <w:t>,</w:t>
      </w:r>
      <w:r w:rsidRPr="00D66B68">
        <w:rPr>
          <w:rFonts w:ascii="Arial" w:hAnsi="Arial" w:cs="Arial"/>
          <w:color w:val="00B050"/>
        </w:rPr>
        <w:t xml:space="preserve"> infraestructura</w:t>
      </w:r>
      <w:r w:rsidR="00691CD2">
        <w:rPr>
          <w:rFonts w:ascii="Arial" w:hAnsi="Arial" w:cs="Arial"/>
          <w:color w:val="00B050"/>
        </w:rPr>
        <w:t xml:space="preserve"> y dominio</w:t>
      </w:r>
      <w:r w:rsidRPr="00D66B68">
        <w:rPr>
          <w:rFonts w:ascii="Arial" w:hAnsi="Arial" w:cs="Arial"/>
          <w:color w:val="00B050"/>
        </w:rPr>
        <w:t>.</w:t>
      </w:r>
    </w:p>
    <w:p w:rsidRPr="00D66B68" w:rsidR="00890129" w:rsidP="00FB5E7A" w:rsidRDefault="5A660AD3" w14:paraId="01458ABE"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Puede ser una aplicación web, una API REST, una aplicación móvil, etc.</w:t>
      </w:r>
    </w:p>
    <w:p w:rsidRPr="00D66B68" w:rsidR="00890129" w:rsidP="00FB5E7A" w:rsidRDefault="5A660AD3" w14:paraId="63E8559E" w14:textId="77777777">
      <w:pPr>
        <w:pStyle w:val="Prrafodelista"/>
        <w:numPr>
          <w:ilvl w:val="1"/>
          <w:numId w:val="26"/>
        </w:numPr>
        <w:spacing w:after="0" w:line="240" w:lineRule="auto"/>
        <w:rPr>
          <w:rFonts w:ascii="Arial" w:hAnsi="Arial" w:cs="Arial"/>
          <w:color w:val="00B050"/>
        </w:rPr>
      </w:pPr>
      <w:r w:rsidRPr="00D66B68">
        <w:rPr>
          <w:rFonts w:ascii="Arial" w:hAnsi="Arial" w:cs="Arial"/>
          <w:color w:val="00B050"/>
        </w:rPr>
        <w:t>Ejemplos:</w:t>
      </w:r>
    </w:p>
    <w:p w:rsidRPr="00C40353" w:rsidR="00C40353" w:rsidP="00FB5E7A" w:rsidRDefault="00890129" w14:paraId="0B85CAE5" w14:textId="77777777">
      <w:pPr>
        <w:pStyle w:val="Prrafodelista"/>
        <w:numPr>
          <w:ilvl w:val="2"/>
          <w:numId w:val="26"/>
        </w:numPr>
        <w:spacing w:after="0" w:line="240" w:lineRule="auto"/>
        <w:rPr>
          <w:rFonts w:ascii="Arial" w:hAnsi="Arial" w:cs="Arial"/>
          <w:color w:val="00B050"/>
        </w:rPr>
      </w:pPr>
      <w:r w:rsidRPr="00D66B68">
        <w:rPr>
          <w:rFonts w:ascii="Arial" w:hAnsi="Arial" w:cs="Arial"/>
          <w:color w:val="00B050"/>
        </w:rPr>
        <w:t>ControladorPedido, VistaCliente, etc.</w:t>
      </w:r>
      <w:bookmarkStart w:name="Anexo7" w:id="639"/>
      <w:bookmarkStart w:name="_￼ANEXO_#8:_Estándares" w:id="640"/>
      <w:bookmarkStart w:name="_Toc1192269481" w:id="641"/>
      <w:bookmarkStart w:name="_Toc59610488" w:id="642"/>
    </w:p>
    <w:p w:rsidR="00C40353" w:rsidP="0003207D" w:rsidRDefault="00C40353" w14:paraId="0095A20D" w14:textId="77777777">
      <w:pPr>
        <w:pStyle w:val="Prrafodelista"/>
        <w:spacing w:after="0" w:line="240" w:lineRule="auto"/>
        <w:ind w:left="2700"/>
        <w:rPr>
          <w:rFonts w:ascii="Arial" w:hAnsi="Arial" w:cs="Arial"/>
          <w:color w:val="00B050"/>
        </w:rPr>
      </w:pPr>
    </w:p>
    <w:p w:rsidR="0003207D" w:rsidP="0003207D" w:rsidRDefault="0003207D" w14:paraId="0833D113" w14:textId="77777777">
      <w:pPr>
        <w:pStyle w:val="Prrafodelista"/>
        <w:spacing w:after="0" w:line="240" w:lineRule="auto"/>
        <w:ind w:left="2700"/>
        <w:rPr>
          <w:rFonts w:ascii="Arial" w:hAnsi="Arial" w:cs="Arial"/>
          <w:color w:val="00B050"/>
        </w:rPr>
      </w:pPr>
    </w:p>
    <w:p w:rsidR="0003207D" w:rsidP="0003207D" w:rsidRDefault="0003207D" w14:paraId="2D09B6AE" w14:textId="77777777">
      <w:pPr>
        <w:pStyle w:val="Prrafodelista"/>
        <w:spacing w:after="0" w:line="240" w:lineRule="auto"/>
        <w:ind w:left="2700"/>
        <w:rPr>
          <w:rFonts w:ascii="Arial" w:hAnsi="Arial" w:cs="Arial"/>
          <w:color w:val="00B050"/>
        </w:rPr>
      </w:pPr>
    </w:p>
    <w:p w:rsidR="0003207D" w:rsidP="0003207D" w:rsidRDefault="0003207D" w14:paraId="13584E41" w14:textId="77777777">
      <w:pPr>
        <w:pStyle w:val="Prrafodelista"/>
        <w:spacing w:after="0" w:line="240" w:lineRule="auto"/>
        <w:ind w:left="2700"/>
        <w:rPr>
          <w:rFonts w:ascii="Arial" w:hAnsi="Arial" w:cs="Arial"/>
          <w:color w:val="00B050"/>
        </w:rPr>
      </w:pPr>
    </w:p>
    <w:p w:rsidR="0003207D" w:rsidP="0003207D" w:rsidRDefault="0003207D" w14:paraId="217AA8CC" w14:textId="77777777">
      <w:pPr>
        <w:pStyle w:val="Prrafodelista"/>
        <w:spacing w:after="0" w:line="240" w:lineRule="auto"/>
        <w:ind w:left="2700"/>
        <w:rPr>
          <w:rFonts w:ascii="Arial" w:hAnsi="Arial" w:cs="Arial"/>
          <w:color w:val="00B050"/>
        </w:rPr>
      </w:pPr>
    </w:p>
    <w:p w:rsidR="0003207D" w:rsidP="0003207D" w:rsidRDefault="0003207D" w14:paraId="3F6641EA" w14:textId="77777777">
      <w:pPr>
        <w:pStyle w:val="Prrafodelista"/>
        <w:spacing w:after="0" w:line="240" w:lineRule="auto"/>
        <w:ind w:left="2700"/>
        <w:rPr>
          <w:rFonts w:ascii="Arial" w:hAnsi="Arial" w:cs="Arial"/>
          <w:color w:val="00B050"/>
        </w:rPr>
      </w:pPr>
    </w:p>
    <w:p w:rsidR="0003207D" w:rsidP="0003207D" w:rsidRDefault="0003207D" w14:paraId="35636438" w14:textId="77777777">
      <w:pPr>
        <w:pStyle w:val="Prrafodelista"/>
        <w:spacing w:after="0" w:line="240" w:lineRule="auto"/>
        <w:ind w:left="2700"/>
        <w:rPr>
          <w:rFonts w:ascii="Arial" w:hAnsi="Arial" w:cs="Arial"/>
          <w:color w:val="00B050"/>
        </w:rPr>
      </w:pPr>
    </w:p>
    <w:p w:rsidR="0003207D" w:rsidP="0003207D" w:rsidRDefault="0003207D" w14:paraId="2089B9E6" w14:textId="77777777">
      <w:pPr>
        <w:pStyle w:val="Prrafodelista"/>
        <w:spacing w:after="0" w:line="240" w:lineRule="auto"/>
        <w:ind w:left="2700"/>
        <w:rPr>
          <w:rFonts w:ascii="Arial" w:hAnsi="Arial" w:cs="Arial"/>
          <w:color w:val="00B050"/>
        </w:rPr>
      </w:pPr>
    </w:p>
    <w:p w:rsidR="0003207D" w:rsidP="0003207D" w:rsidRDefault="0003207D" w14:paraId="443EC1FF" w14:textId="77777777">
      <w:pPr>
        <w:pStyle w:val="Prrafodelista"/>
        <w:spacing w:after="0" w:line="240" w:lineRule="auto"/>
        <w:ind w:left="2700"/>
        <w:rPr>
          <w:rFonts w:ascii="Arial" w:hAnsi="Arial" w:cs="Arial"/>
          <w:color w:val="00B050"/>
        </w:rPr>
      </w:pPr>
    </w:p>
    <w:p w:rsidR="0003207D" w:rsidP="0003207D" w:rsidRDefault="0003207D" w14:paraId="5C844FFD" w14:textId="77777777">
      <w:pPr>
        <w:pStyle w:val="Prrafodelista"/>
        <w:spacing w:after="0" w:line="240" w:lineRule="auto"/>
        <w:ind w:left="2700"/>
        <w:rPr>
          <w:rFonts w:ascii="Arial" w:hAnsi="Arial" w:cs="Arial"/>
          <w:color w:val="00B050"/>
        </w:rPr>
      </w:pPr>
    </w:p>
    <w:p w:rsidR="0003207D" w:rsidP="0003207D" w:rsidRDefault="0003207D" w14:paraId="53B500CF" w14:textId="77777777">
      <w:pPr>
        <w:pStyle w:val="Prrafodelista"/>
        <w:spacing w:after="0" w:line="240" w:lineRule="auto"/>
        <w:ind w:left="2700"/>
        <w:rPr>
          <w:rFonts w:ascii="Arial" w:hAnsi="Arial" w:cs="Arial"/>
          <w:color w:val="00B050"/>
        </w:rPr>
      </w:pPr>
    </w:p>
    <w:p w:rsidR="0003207D" w:rsidP="0003207D" w:rsidRDefault="0003207D" w14:paraId="624BA9AC" w14:textId="77777777">
      <w:pPr>
        <w:pStyle w:val="Prrafodelista"/>
        <w:spacing w:after="0" w:line="240" w:lineRule="auto"/>
        <w:ind w:left="2700"/>
        <w:rPr>
          <w:rFonts w:ascii="Arial" w:hAnsi="Arial" w:cs="Arial"/>
          <w:color w:val="00B050"/>
        </w:rPr>
      </w:pPr>
    </w:p>
    <w:p w:rsidR="0003207D" w:rsidP="0003207D" w:rsidRDefault="0003207D" w14:paraId="746CC769" w14:textId="77777777">
      <w:pPr>
        <w:pStyle w:val="Prrafodelista"/>
        <w:spacing w:after="0" w:line="240" w:lineRule="auto"/>
        <w:ind w:left="2700"/>
        <w:rPr>
          <w:rFonts w:ascii="Arial" w:hAnsi="Arial" w:cs="Arial"/>
          <w:color w:val="00B050"/>
        </w:rPr>
      </w:pPr>
    </w:p>
    <w:p w:rsidR="0003207D" w:rsidP="0003207D" w:rsidRDefault="0003207D" w14:paraId="1F3BC195" w14:textId="77777777">
      <w:pPr>
        <w:pStyle w:val="Prrafodelista"/>
        <w:spacing w:after="0" w:line="240" w:lineRule="auto"/>
        <w:ind w:left="2700"/>
        <w:rPr>
          <w:rFonts w:ascii="Arial" w:hAnsi="Arial" w:cs="Arial"/>
          <w:color w:val="00B050"/>
        </w:rPr>
      </w:pPr>
    </w:p>
    <w:p w:rsidR="0003207D" w:rsidP="0003207D" w:rsidRDefault="0003207D" w14:paraId="57F14931" w14:textId="77777777">
      <w:pPr>
        <w:pStyle w:val="Prrafodelista"/>
        <w:spacing w:after="0" w:line="240" w:lineRule="auto"/>
        <w:ind w:left="2700"/>
        <w:rPr>
          <w:rFonts w:ascii="Arial" w:hAnsi="Arial" w:cs="Arial"/>
          <w:color w:val="00B050"/>
        </w:rPr>
      </w:pPr>
    </w:p>
    <w:p w:rsidR="0003207D" w:rsidP="0003207D" w:rsidRDefault="0003207D" w14:paraId="0439A02B" w14:textId="77777777">
      <w:pPr>
        <w:pStyle w:val="Prrafodelista"/>
        <w:spacing w:after="0" w:line="240" w:lineRule="auto"/>
        <w:ind w:left="2700"/>
        <w:rPr>
          <w:rFonts w:ascii="Arial" w:hAnsi="Arial" w:cs="Arial"/>
          <w:color w:val="00B050"/>
        </w:rPr>
      </w:pPr>
    </w:p>
    <w:p w:rsidR="0003207D" w:rsidP="0003207D" w:rsidRDefault="0003207D" w14:paraId="18853F70" w14:textId="77777777">
      <w:pPr>
        <w:pStyle w:val="Prrafodelista"/>
        <w:spacing w:after="0" w:line="240" w:lineRule="auto"/>
        <w:ind w:left="2700"/>
        <w:rPr>
          <w:rFonts w:ascii="Arial" w:hAnsi="Arial" w:cs="Arial"/>
          <w:color w:val="00B050"/>
        </w:rPr>
      </w:pPr>
    </w:p>
    <w:p w:rsidR="0003207D" w:rsidP="0003207D" w:rsidRDefault="0003207D" w14:paraId="289734CD" w14:textId="77777777">
      <w:pPr>
        <w:pStyle w:val="Prrafodelista"/>
        <w:spacing w:after="0" w:line="240" w:lineRule="auto"/>
        <w:ind w:left="2700"/>
        <w:rPr>
          <w:rFonts w:ascii="Arial" w:hAnsi="Arial" w:cs="Arial"/>
          <w:color w:val="00B050"/>
        </w:rPr>
      </w:pPr>
    </w:p>
    <w:p w:rsidR="0003207D" w:rsidP="0003207D" w:rsidRDefault="0003207D" w14:paraId="7DFCBDFA" w14:textId="77777777">
      <w:pPr>
        <w:pStyle w:val="Prrafodelista"/>
        <w:spacing w:after="0" w:line="240" w:lineRule="auto"/>
        <w:ind w:left="2700"/>
        <w:rPr>
          <w:rFonts w:ascii="Arial" w:hAnsi="Arial" w:cs="Arial"/>
          <w:color w:val="00B050"/>
        </w:rPr>
      </w:pPr>
    </w:p>
    <w:p w:rsidR="0003207D" w:rsidP="0003207D" w:rsidRDefault="0003207D" w14:paraId="7437C4D0" w14:textId="77777777">
      <w:pPr>
        <w:pStyle w:val="Prrafodelista"/>
        <w:spacing w:after="0" w:line="240" w:lineRule="auto"/>
        <w:ind w:left="2700"/>
        <w:rPr>
          <w:rFonts w:ascii="Arial" w:hAnsi="Arial" w:cs="Arial"/>
          <w:color w:val="00B050"/>
        </w:rPr>
      </w:pPr>
    </w:p>
    <w:p w:rsidR="0003207D" w:rsidP="0003207D" w:rsidRDefault="0003207D" w14:paraId="1DBB2325" w14:textId="77777777">
      <w:pPr>
        <w:pStyle w:val="Prrafodelista"/>
        <w:spacing w:after="0" w:line="240" w:lineRule="auto"/>
        <w:ind w:left="2700"/>
        <w:rPr>
          <w:rFonts w:ascii="Arial" w:hAnsi="Arial" w:cs="Arial"/>
          <w:color w:val="00B050"/>
        </w:rPr>
      </w:pPr>
    </w:p>
    <w:p w:rsidR="0003207D" w:rsidP="0003207D" w:rsidRDefault="0003207D" w14:paraId="7AED44E0" w14:textId="77777777">
      <w:pPr>
        <w:pStyle w:val="Prrafodelista"/>
        <w:spacing w:after="0" w:line="240" w:lineRule="auto"/>
        <w:ind w:left="2700"/>
        <w:rPr>
          <w:rFonts w:ascii="Arial" w:hAnsi="Arial" w:cs="Arial"/>
          <w:color w:val="00B050"/>
        </w:rPr>
      </w:pPr>
    </w:p>
    <w:p w:rsidR="0003207D" w:rsidP="0003207D" w:rsidRDefault="0003207D" w14:paraId="7B96A8F8" w14:textId="77777777">
      <w:pPr>
        <w:pStyle w:val="Prrafodelista"/>
        <w:spacing w:after="0" w:line="240" w:lineRule="auto"/>
        <w:ind w:left="2700"/>
        <w:rPr>
          <w:rFonts w:ascii="Arial" w:hAnsi="Arial" w:cs="Arial"/>
          <w:color w:val="00B050"/>
        </w:rPr>
      </w:pPr>
    </w:p>
    <w:p w:rsidR="0003207D" w:rsidP="0003207D" w:rsidRDefault="0003207D" w14:paraId="39153010" w14:textId="77777777">
      <w:pPr>
        <w:pStyle w:val="Prrafodelista"/>
        <w:spacing w:after="0" w:line="240" w:lineRule="auto"/>
        <w:ind w:left="2700"/>
        <w:rPr>
          <w:rFonts w:ascii="Arial" w:hAnsi="Arial" w:cs="Arial"/>
          <w:color w:val="00B050"/>
        </w:rPr>
      </w:pPr>
    </w:p>
    <w:p w:rsidR="0003207D" w:rsidP="0003207D" w:rsidRDefault="0003207D" w14:paraId="0AA9FFA7" w14:textId="77777777">
      <w:pPr>
        <w:pStyle w:val="Prrafodelista"/>
        <w:spacing w:after="0" w:line="240" w:lineRule="auto"/>
        <w:ind w:left="2700"/>
        <w:rPr>
          <w:rFonts w:ascii="Arial" w:hAnsi="Arial" w:cs="Arial"/>
          <w:color w:val="00B050"/>
        </w:rPr>
      </w:pPr>
    </w:p>
    <w:p w:rsidR="0003207D" w:rsidP="0003207D" w:rsidRDefault="0003207D" w14:paraId="48DD8F4E" w14:textId="77777777">
      <w:pPr>
        <w:pStyle w:val="Prrafodelista"/>
        <w:spacing w:after="0" w:line="240" w:lineRule="auto"/>
        <w:ind w:left="2700"/>
        <w:rPr>
          <w:rFonts w:ascii="Arial" w:hAnsi="Arial" w:cs="Arial"/>
          <w:color w:val="00B050"/>
        </w:rPr>
      </w:pPr>
    </w:p>
    <w:p w:rsidR="0003207D" w:rsidP="0003207D" w:rsidRDefault="0003207D" w14:paraId="56E6664C" w14:textId="77777777">
      <w:pPr>
        <w:pStyle w:val="Prrafodelista"/>
        <w:spacing w:after="0" w:line="240" w:lineRule="auto"/>
        <w:ind w:left="2700"/>
        <w:rPr>
          <w:rFonts w:ascii="Arial" w:hAnsi="Arial" w:cs="Arial"/>
          <w:color w:val="00B050"/>
        </w:rPr>
      </w:pPr>
    </w:p>
    <w:p w:rsidR="0003207D" w:rsidP="0003207D" w:rsidRDefault="0003207D" w14:paraId="3670398A" w14:textId="77777777">
      <w:pPr>
        <w:pStyle w:val="Prrafodelista"/>
        <w:spacing w:after="0" w:line="240" w:lineRule="auto"/>
        <w:ind w:left="2700"/>
        <w:rPr>
          <w:rFonts w:ascii="Arial" w:hAnsi="Arial" w:cs="Arial"/>
          <w:color w:val="00B050"/>
        </w:rPr>
      </w:pPr>
    </w:p>
    <w:p w:rsidR="00F64F88" w:rsidP="0003207D" w:rsidRDefault="00F64F88" w14:paraId="065E2714" w14:textId="77777777">
      <w:pPr>
        <w:pStyle w:val="Prrafodelista"/>
        <w:spacing w:after="0" w:line="240" w:lineRule="auto"/>
        <w:ind w:left="2700"/>
        <w:rPr>
          <w:rFonts w:ascii="Arial" w:hAnsi="Arial" w:cs="Arial"/>
          <w:color w:val="00B050"/>
        </w:rPr>
      </w:pPr>
    </w:p>
    <w:p w:rsidR="00F64F88" w:rsidP="0003207D" w:rsidRDefault="00F64F88" w14:paraId="5D4BD2DD" w14:textId="77777777">
      <w:pPr>
        <w:pStyle w:val="Prrafodelista"/>
        <w:spacing w:after="0" w:line="240" w:lineRule="auto"/>
        <w:ind w:left="2700"/>
        <w:rPr>
          <w:rFonts w:ascii="Arial" w:hAnsi="Arial" w:cs="Arial"/>
          <w:color w:val="00B050"/>
        </w:rPr>
      </w:pPr>
    </w:p>
    <w:p w:rsidR="00F64F88" w:rsidP="0003207D" w:rsidRDefault="00F64F88" w14:paraId="35717F72" w14:textId="77777777">
      <w:pPr>
        <w:pStyle w:val="Prrafodelista"/>
        <w:spacing w:after="0" w:line="240" w:lineRule="auto"/>
        <w:ind w:left="2700"/>
        <w:rPr>
          <w:rFonts w:ascii="Arial" w:hAnsi="Arial" w:cs="Arial"/>
          <w:color w:val="00B050"/>
        </w:rPr>
      </w:pPr>
    </w:p>
    <w:p w:rsidR="00F64F88" w:rsidP="0003207D" w:rsidRDefault="00F64F88" w14:paraId="66E8C973" w14:textId="77777777">
      <w:pPr>
        <w:pStyle w:val="Prrafodelista"/>
        <w:spacing w:after="0" w:line="240" w:lineRule="auto"/>
        <w:ind w:left="2700"/>
        <w:rPr>
          <w:rFonts w:ascii="Arial" w:hAnsi="Arial" w:cs="Arial"/>
          <w:color w:val="00B050"/>
        </w:rPr>
      </w:pPr>
    </w:p>
    <w:p w:rsidR="00F64F88" w:rsidP="0003207D" w:rsidRDefault="00F64F88" w14:paraId="0EBF3587" w14:textId="77777777">
      <w:pPr>
        <w:pStyle w:val="Prrafodelista"/>
        <w:spacing w:after="0" w:line="240" w:lineRule="auto"/>
        <w:ind w:left="2700"/>
        <w:rPr>
          <w:rFonts w:ascii="Arial" w:hAnsi="Arial" w:cs="Arial"/>
          <w:color w:val="00B050"/>
        </w:rPr>
      </w:pPr>
    </w:p>
    <w:p w:rsidR="00F64F88" w:rsidP="0003207D" w:rsidRDefault="00F64F88" w14:paraId="234AEBE1" w14:textId="77777777">
      <w:pPr>
        <w:pStyle w:val="Prrafodelista"/>
        <w:spacing w:after="0" w:line="240" w:lineRule="auto"/>
        <w:ind w:left="2700"/>
        <w:rPr>
          <w:rFonts w:ascii="Arial" w:hAnsi="Arial" w:cs="Arial"/>
          <w:color w:val="00B050"/>
        </w:rPr>
      </w:pPr>
    </w:p>
    <w:p w:rsidR="0003207D" w:rsidP="0003207D" w:rsidRDefault="0003207D" w14:paraId="5A603488" w14:textId="77777777">
      <w:pPr>
        <w:pStyle w:val="Prrafodelista"/>
        <w:spacing w:after="0" w:line="240" w:lineRule="auto"/>
        <w:ind w:left="2700"/>
        <w:rPr>
          <w:rFonts w:ascii="Arial" w:hAnsi="Arial" w:cs="Arial"/>
          <w:color w:val="00B050"/>
        </w:rPr>
      </w:pPr>
    </w:p>
    <w:p w:rsidR="0003207D" w:rsidP="0003207D" w:rsidRDefault="0003207D" w14:paraId="4AE1027D" w14:textId="77777777">
      <w:pPr>
        <w:pStyle w:val="Prrafodelista"/>
        <w:spacing w:after="0" w:line="240" w:lineRule="auto"/>
        <w:ind w:left="2700"/>
        <w:rPr>
          <w:rFonts w:ascii="Arial" w:hAnsi="Arial" w:cs="Arial"/>
          <w:color w:val="00B050"/>
        </w:rPr>
      </w:pPr>
    </w:p>
    <w:p w:rsidRPr="00C40353" w:rsidR="0003207D" w:rsidP="0003207D" w:rsidRDefault="0003207D" w14:paraId="5D8512B7" w14:textId="77777777">
      <w:pPr>
        <w:pStyle w:val="Prrafodelista"/>
        <w:spacing w:after="0" w:line="240" w:lineRule="auto"/>
        <w:ind w:left="2700"/>
        <w:rPr>
          <w:rFonts w:ascii="Arial" w:hAnsi="Arial" w:cs="Arial"/>
          <w:color w:val="00B050"/>
        </w:rPr>
      </w:pPr>
    </w:p>
    <w:p w:rsidRPr="00C40353" w:rsidR="00F77344" w:rsidP="00C40353" w:rsidRDefault="1B16A4F2" w14:paraId="21942FD3" w14:textId="26C577E7">
      <w:pPr>
        <w:pStyle w:val="Ttulo2"/>
        <w:rPr>
          <w:rFonts w:ascii="Arial" w:hAnsi="Arial" w:eastAsia="Arial" w:cs="Arial"/>
          <w:color w:val="000000" w:themeColor="text1"/>
          <w:sz w:val="22"/>
          <w:szCs w:val="22"/>
        </w:rPr>
      </w:pPr>
      <w:bookmarkStart w:name="_Toc2146774038" w:id="643"/>
      <w:bookmarkStart w:name="_Toc165286683" w:id="644"/>
      <w:bookmarkStart w:name="_Toc1832173490" w:id="645"/>
      <w:r w:rsidRPr="5E3F4570">
        <w:rPr>
          <w:rFonts w:ascii="Arial" w:hAnsi="Arial" w:eastAsia="Arial" w:cs="Arial"/>
          <w:color w:val="000000" w:themeColor="text1"/>
          <w:sz w:val="22"/>
          <w:szCs w:val="22"/>
        </w:rPr>
        <w:t xml:space="preserve">ANEXO </w:t>
      </w:r>
      <w:r w:rsidRPr="5E3F4570" w:rsidR="0BD068F4">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7</w:t>
      </w:r>
      <w:r w:rsidRPr="5E3F4570" w:rsidR="0BD068F4">
        <w:rPr>
          <w:rFonts w:ascii="Arial" w:hAnsi="Arial" w:eastAsia="Arial" w:cs="Arial"/>
          <w:color w:val="000000" w:themeColor="text1"/>
          <w:sz w:val="22"/>
          <w:szCs w:val="22"/>
        </w:rPr>
        <w:t xml:space="preserve">: </w:t>
      </w:r>
      <w:r w:rsidRPr="5E3F4570" w:rsidR="18C9468A">
        <w:rPr>
          <w:rFonts w:ascii="Arial" w:hAnsi="Arial" w:eastAsia="Arial" w:cs="Arial"/>
          <w:color w:val="000000" w:themeColor="text1"/>
          <w:sz w:val="22"/>
          <w:szCs w:val="22"/>
        </w:rPr>
        <w:t xml:space="preserve">Estándares de </w:t>
      </w:r>
      <w:bookmarkStart w:name="_Toc163883282" w:id="646"/>
      <w:bookmarkStart w:name="_Toc163983066" w:id="647"/>
      <w:bookmarkStart w:name="_Toc312306506" w:id="648"/>
      <w:bookmarkEnd w:id="633"/>
      <w:bookmarkEnd w:id="634"/>
      <w:bookmarkEnd w:id="635"/>
      <w:bookmarkEnd w:id="636"/>
      <w:r w:rsidRPr="5E3F4570" w:rsidR="50BF3ED7">
        <w:rPr>
          <w:rFonts w:ascii="Arial" w:hAnsi="Arial" w:eastAsia="Arial" w:cs="Arial"/>
          <w:color w:val="000000" w:themeColor="text1"/>
          <w:sz w:val="22"/>
          <w:szCs w:val="22"/>
        </w:rPr>
        <w:t>programación</w:t>
      </w:r>
      <w:bookmarkEnd w:id="639"/>
      <w:r w:rsidRPr="5E3F4570" w:rsidR="7B3BB3EC">
        <w:rPr>
          <w:rFonts w:ascii="Arial" w:hAnsi="Arial" w:eastAsia="Arial" w:cs="Arial"/>
          <w:color w:val="000000" w:themeColor="text1"/>
          <w:sz w:val="22"/>
          <w:szCs w:val="22"/>
        </w:rPr>
        <w:t xml:space="preserve"> y base de datos</w:t>
      </w:r>
      <w:bookmarkEnd w:id="640"/>
      <w:bookmarkEnd w:id="641"/>
      <w:bookmarkEnd w:id="642"/>
      <w:bookmarkEnd w:id="643"/>
      <w:bookmarkEnd w:id="644"/>
      <w:bookmarkEnd w:id="645"/>
    </w:p>
    <w:p w:rsidRPr="005A23B5" w:rsidR="00D5722C" w:rsidP="5CF9BFCB" w:rsidRDefault="00D5722C" w14:paraId="5EEF8FE5" w14:textId="77777777">
      <w:pPr>
        <w:spacing w:after="0" w:line="240" w:lineRule="auto"/>
        <w:jc w:val="both"/>
        <w:rPr>
          <w:rFonts w:ascii="Arial" w:hAnsi="Arial" w:cs="Arial"/>
          <w:b/>
          <w:bCs/>
          <w:u w:val="single"/>
        </w:rPr>
      </w:pPr>
    </w:p>
    <w:p w:rsidRPr="005A23B5" w:rsidR="00F77344" w:rsidP="5CF9BFCB" w:rsidRDefault="00F77344" w14:paraId="4CFB80A0" w14:textId="1D6C4DC0">
      <w:pPr>
        <w:spacing w:after="0" w:line="240" w:lineRule="auto"/>
        <w:jc w:val="both"/>
        <w:rPr>
          <w:rFonts w:ascii="Arial" w:hAnsi="Arial" w:cs="Arial"/>
          <w:b/>
          <w:bCs/>
          <w:u w:val="single"/>
        </w:rPr>
      </w:pPr>
      <w:r w:rsidRPr="005A23B5">
        <w:rPr>
          <w:rFonts w:ascii="Arial" w:hAnsi="Arial" w:cs="Arial"/>
          <w:b/>
          <w:bCs/>
          <w:u w:val="single"/>
        </w:rPr>
        <w:t>Estándares de base de datos:</w:t>
      </w:r>
    </w:p>
    <w:p w:rsidRPr="005A23B5" w:rsidR="00F77344" w:rsidP="00FB5E7A" w:rsidRDefault="0A07718A" w14:paraId="24C59881" w14:textId="3E07F127">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Todos los nombres de los objetos de las bases de datos como nombres de</w:t>
      </w:r>
      <w:r w:rsidRPr="005A23B5" w:rsidR="61474AC7">
        <w:rPr>
          <w:rFonts w:ascii="Arial" w:hAnsi="Arial" w:cs="Arial"/>
        </w:rPr>
        <w:t>:</w:t>
      </w:r>
      <w:r w:rsidRPr="005A23B5">
        <w:rPr>
          <w:rFonts w:ascii="Arial" w:hAnsi="Arial" w:cs="Arial"/>
        </w:rPr>
        <w:t xml:space="preserve"> base de datos, tablas, campos, </w:t>
      </w:r>
      <w:r w:rsidRPr="005A23B5" w:rsidR="279AE873">
        <w:rPr>
          <w:rFonts w:ascii="Arial" w:hAnsi="Arial" w:cs="Arial"/>
        </w:rPr>
        <w:t>disparadores</w:t>
      </w:r>
      <w:r w:rsidRPr="005A23B5">
        <w:rPr>
          <w:rFonts w:ascii="Arial" w:hAnsi="Arial" w:cs="Arial"/>
        </w:rPr>
        <w:t xml:space="preserve">, vistas, procedimientos almacenados, etc. </w:t>
      </w:r>
      <w:r w:rsidRPr="005A23B5" w:rsidR="61474AC7">
        <w:rPr>
          <w:rFonts w:ascii="Arial" w:hAnsi="Arial" w:cs="Arial"/>
        </w:rPr>
        <w:t>deberán</w:t>
      </w:r>
      <w:r w:rsidRPr="005A23B5">
        <w:rPr>
          <w:rFonts w:ascii="Arial" w:hAnsi="Arial" w:cs="Arial"/>
        </w:rPr>
        <w:t xml:space="preserve"> cumplir con las reglas de nomenclatura </w:t>
      </w:r>
      <w:r w:rsidRPr="005A23B5" w:rsidR="61474AC7">
        <w:rPr>
          <w:rFonts w:ascii="Arial" w:hAnsi="Arial" w:cs="Arial"/>
        </w:rPr>
        <w:t xml:space="preserve">definidas en este </w:t>
      </w:r>
      <w:r w:rsidRPr="005A23B5" w:rsidR="001F6A63">
        <w:rPr>
          <w:rFonts w:ascii="Arial" w:hAnsi="Arial" w:cs="Arial"/>
        </w:rPr>
        <w:t>Anexo</w:t>
      </w:r>
      <w:r w:rsidRPr="005A23B5">
        <w:rPr>
          <w:rFonts w:ascii="Arial" w:hAnsi="Arial" w:cs="Arial"/>
        </w:rPr>
        <w:t>.</w:t>
      </w:r>
    </w:p>
    <w:p w:rsidRPr="005A23B5" w:rsidR="00F77344" w:rsidP="00FB5E7A" w:rsidRDefault="3ADDB1BE" w14:paraId="67826532" w14:textId="2CABB5BA">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Todos los objetos de la base como nombres de las bases de datos, de las tablas, campos, el código de los procedimientos almacenados, funciones, vistas, disparadores, etc. Se debe realizar en estilo lower_case, es decir, todo en minúsculas y separando las palabras con guión bajo “_”.</w:t>
      </w:r>
    </w:p>
    <w:p w:rsidRPr="005A23B5" w:rsidR="7654E562" w:rsidP="00FB5E7A" w:rsidRDefault="3ADDB1BE" w14:paraId="5355975D" w14:textId="7ABDB4D1">
      <w:pPr>
        <w:pStyle w:val="Prrafodelista"/>
        <w:numPr>
          <w:ilvl w:val="0"/>
          <w:numId w:val="16"/>
        </w:numPr>
        <w:shd w:val="clear" w:color="auto" w:fill="FFFFFF" w:themeFill="background1"/>
        <w:spacing w:after="0" w:line="240" w:lineRule="auto"/>
        <w:jc w:val="both"/>
        <w:rPr>
          <w:rFonts w:ascii="Arial" w:hAnsi="Arial" w:cs="Arial"/>
          <w:color w:val="E36C0A" w:themeColor="accent6" w:themeShade="BF"/>
        </w:rPr>
      </w:pPr>
      <w:r w:rsidRPr="005A23B5">
        <w:rPr>
          <w:rFonts w:ascii="Arial" w:hAnsi="Arial" w:cs="Arial"/>
          <w:color w:val="E36C0A" w:themeColor="accent6" w:themeShade="BF"/>
        </w:rPr>
        <w:t>Todos los objetos de la base deben llevar un prefijo según se especificará más adelante, y, debe contener las siguientes reglas:</w:t>
      </w:r>
      <w:r w:rsidRPr="005A23B5" w:rsidR="7654E562">
        <w:rPr>
          <w:rFonts w:ascii="Arial" w:hAnsi="Arial" w:cs="Arial"/>
        </w:rPr>
        <w:br/>
      </w:r>
      <w:r w:rsidRPr="005A23B5">
        <w:rPr>
          <w:rFonts w:ascii="Arial" w:hAnsi="Arial" w:cs="Arial"/>
          <w:b/>
          <w:bCs/>
          <w:color w:val="E36C0A" w:themeColor="accent6" w:themeShade="BF"/>
          <w:u w:val="single"/>
        </w:rPr>
        <w:t>Una sola Palabra</w:t>
      </w:r>
      <w:r w:rsidRPr="005A23B5">
        <w:rPr>
          <w:rFonts w:ascii="Arial" w:hAnsi="Arial" w:cs="Arial"/>
          <w:b/>
          <w:bCs/>
          <w:color w:val="E36C0A" w:themeColor="accent6" w:themeShade="BF"/>
        </w:rPr>
        <w:t>:</w:t>
      </w:r>
      <w:r w:rsidRPr="005A23B5">
        <w:rPr>
          <w:rFonts w:ascii="Arial" w:hAnsi="Arial" w:cs="Arial"/>
          <w:color w:val="E36C0A" w:themeColor="accent6" w:themeShade="BF"/>
        </w:rPr>
        <w:t xml:space="preserve"> El prefijo se conformará de la primera letra de la palabra, a esto se unirá la primera y segunda consonante que forma la palabra seguido de un guion bajo (_) y finalmente para la conformación del nombre se adhiere la descripción. Ejemplo </w:t>
      </w:r>
      <w:r w:rsidRPr="005A23B5" w:rsidR="1B1DC407">
        <w:rPr>
          <w:rFonts w:ascii="Arial" w:hAnsi="Arial" w:cs="Arial"/>
          <w:color w:val="E36C0A" w:themeColor="accent6" w:themeShade="BF"/>
        </w:rPr>
        <w:t>Una variable que tenga el tipo de dato integer el prefijo es int</w:t>
      </w:r>
      <w:r w:rsidRPr="005A23B5" w:rsidR="5EC2C37E">
        <w:rPr>
          <w:rFonts w:ascii="Arial" w:hAnsi="Arial" w:cs="Arial"/>
          <w:color w:val="E36C0A" w:themeColor="accent6" w:themeShade="BF"/>
        </w:rPr>
        <w:t xml:space="preserve">, Una tabla que debe tener el prefijo de su base de datos proveeduria </w:t>
      </w:r>
      <w:r w:rsidRPr="005A23B5" w:rsidR="79EB6426">
        <w:rPr>
          <w:rFonts w:ascii="Arial" w:hAnsi="Arial" w:cs="Arial"/>
          <w:color w:val="E36C0A" w:themeColor="accent6" w:themeShade="BF"/>
        </w:rPr>
        <w:t>es prv</w:t>
      </w:r>
      <w:r w:rsidRPr="005A23B5">
        <w:rPr>
          <w:rFonts w:ascii="Arial" w:hAnsi="Arial" w:cs="Arial"/>
          <w:color w:val="E36C0A" w:themeColor="accent6" w:themeShade="BF"/>
        </w:rPr>
        <w:t>.</w:t>
      </w:r>
      <w:r w:rsidRPr="005A23B5" w:rsidR="479EAF32">
        <w:rPr>
          <w:rFonts w:ascii="Arial" w:hAnsi="Arial" w:cs="Arial"/>
          <w:color w:val="E36C0A" w:themeColor="accent6" w:themeShade="BF"/>
        </w:rPr>
        <w:t xml:space="preserve"> En los casos en los que no se tengan 2 consonantes después de la primera letra se deberá usar las </w:t>
      </w:r>
      <w:r w:rsidRPr="005A23B5" w:rsidR="4A1778B8">
        <w:rPr>
          <w:rFonts w:ascii="Arial" w:hAnsi="Arial" w:cs="Arial"/>
          <w:color w:val="E36C0A" w:themeColor="accent6" w:themeShade="BF"/>
        </w:rPr>
        <w:t xml:space="preserve">tres primeras letras para conformar el prefijo, por </w:t>
      </w:r>
      <w:r w:rsidRPr="005A23B5" w:rsidR="05D8618F">
        <w:rPr>
          <w:rFonts w:ascii="Arial" w:hAnsi="Arial" w:cs="Arial"/>
          <w:color w:val="E36C0A" w:themeColor="accent6" w:themeShade="BF"/>
        </w:rPr>
        <w:t>ejemplo,</w:t>
      </w:r>
      <w:r w:rsidRPr="005A23B5" w:rsidR="4A1778B8">
        <w:rPr>
          <w:rFonts w:ascii="Arial" w:hAnsi="Arial" w:cs="Arial"/>
          <w:color w:val="E36C0A" w:themeColor="accent6" w:themeShade="BF"/>
        </w:rPr>
        <w:t xml:space="preserve"> una variable de tipo de dato bit el prefijo es bit.</w:t>
      </w:r>
      <w:r w:rsidRPr="005A23B5" w:rsidR="7654E562">
        <w:rPr>
          <w:rFonts w:ascii="Arial" w:hAnsi="Arial" w:cs="Arial"/>
        </w:rPr>
        <w:br/>
      </w:r>
      <w:r w:rsidRPr="005A23B5" w:rsidR="23344500">
        <w:rPr>
          <w:rFonts w:ascii="Arial" w:hAnsi="Arial" w:cs="Arial"/>
          <w:b/>
          <w:bCs/>
          <w:color w:val="E36C0A" w:themeColor="accent6" w:themeShade="BF"/>
          <w:u w:val="single"/>
        </w:rPr>
        <w:t>Dos palabras</w:t>
      </w:r>
      <w:r w:rsidRPr="005A23B5" w:rsidR="23344500">
        <w:rPr>
          <w:rFonts w:ascii="Arial" w:hAnsi="Arial" w:cs="Arial"/>
          <w:color w:val="E36C0A" w:themeColor="accent6" w:themeShade="BF"/>
        </w:rPr>
        <w:t>: El prefijo se establecerá tomando de la primera palabra la primera letra más la primera consonante y la primera letra de la segunda palabra, a esto se agregará el nombre descriptivo. Ejemplo</w:t>
      </w:r>
      <w:r w:rsidRPr="005A23B5" w:rsidR="1EE1A820">
        <w:rPr>
          <w:rFonts w:ascii="Arial" w:hAnsi="Arial" w:cs="Arial"/>
          <w:color w:val="E36C0A" w:themeColor="accent6" w:themeShade="BF"/>
        </w:rPr>
        <w:t xml:space="preserve"> el nombre de un campo que debe llevar el prefijo de su tabla formulario_detalle el prefijo es frd</w:t>
      </w:r>
      <w:r w:rsidRPr="005A23B5" w:rsidR="23344500">
        <w:rPr>
          <w:rFonts w:ascii="Arial" w:hAnsi="Arial" w:cs="Arial"/>
          <w:color w:val="E36C0A" w:themeColor="accent6" w:themeShade="BF"/>
        </w:rPr>
        <w:t>.</w:t>
      </w:r>
      <w:r w:rsidRPr="005A23B5" w:rsidR="7654E562">
        <w:rPr>
          <w:rFonts w:ascii="Arial" w:hAnsi="Arial" w:cs="Arial"/>
        </w:rPr>
        <w:br/>
      </w:r>
      <w:r w:rsidRPr="005A23B5" w:rsidR="31D84601">
        <w:rPr>
          <w:rFonts w:ascii="Arial" w:hAnsi="Arial" w:cs="Arial"/>
          <w:b/>
          <w:bCs/>
          <w:color w:val="E36C0A" w:themeColor="accent6" w:themeShade="BF"/>
          <w:u w:val="single"/>
        </w:rPr>
        <w:t>Tres palabras o más</w:t>
      </w:r>
      <w:r w:rsidRPr="005A23B5" w:rsidR="31D84601">
        <w:rPr>
          <w:rFonts w:ascii="Arial" w:hAnsi="Arial" w:cs="Arial"/>
          <w:color w:val="E36C0A" w:themeColor="accent6" w:themeShade="BF"/>
        </w:rPr>
        <w:t xml:space="preserve">: El prefijo estará conformado de la primera letra de cada una de las tres primeras palabras y a esto se adhiere el nombre descriptivo. Por ejemplo, </w:t>
      </w:r>
      <w:r w:rsidRPr="005A23B5" w:rsidR="7558D1F0">
        <w:rPr>
          <w:rFonts w:ascii="Arial" w:hAnsi="Arial" w:cs="Arial"/>
          <w:color w:val="E36C0A" w:themeColor="accent6" w:themeShade="BF"/>
        </w:rPr>
        <w:t>el nombre de un campo que debe llevar el prefijo de su tabla asiento_contable_his el prefijo es ach.</w:t>
      </w:r>
      <w:r w:rsidRPr="005A23B5" w:rsidR="31D84601">
        <w:rPr>
          <w:rFonts w:ascii="Arial" w:hAnsi="Arial" w:cs="Arial"/>
          <w:color w:val="E36C0A" w:themeColor="accent6" w:themeShade="BF"/>
        </w:rPr>
        <w:t>.</w:t>
      </w:r>
    </w:p>
    <w:p w:rsidRPr="005A23B5" w:rsidR="00DF795F" w:rsidP="00FB5E7A" w:rsidRDefault="00F77344" w14:paraId="47704F34" w14:textId="0795988D">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 xml:space="preserve">Los nombres de las bases de datos creadas internamente por </w:t>
      </w:r>
      <w:r w:rsidRPr="005A23B5" w:rsidR="00375D3F">
        <w:rPr>
          <w:rFonts w:ascii="Arial" w:hAnsi="Arial" w:cs="Arial"/>
        </w:rPr>
        <w:t>CoopMego</w:t>
      </w:r>
      <w:r w:rsidRPr="005A23B5">
        <w:rPr>
          <w:rFonts w:ascii="Arial" w:hAnsi="Arial" w:cs="Arial"/>
        </w:rPr>
        <w:t xml:space="preserve"> deben comenzar con un prefijo de tres letras “meg_” seguido de un guión bajo y a continuación el o los nombres que representen la aplicación que está siendo desarrollada.</w:t>
      </w:r>
    </w:p>
    <w:tbl>
      <w:tblPr>
        <w:tblStyle w:val="Tablaconcuadrcula"/>
        <w:tblW w:w="0" w:type="auto"/>
        <w:jc w:val="center"/>
        <w:tblLook w:val="04A0" w:firstRow="1" w:lastRow="0" w:firstColumn="1" w:lastColumn="0" w:noHBand="0" w:noVBand="1"/>
      </w:tblPr>
      <w:tblGrid>
        <w:gridCol w:w="3029"/>
      </w:tblGrid>
      <w:tr w:rsidRPr="00DB3E5C" w:rsidR="00DF795F" w:rsidTr="39759B03" w14:paraId="5DA22613" w14:textId="77777777">
        <w:trPr>
          <w:jc w:val="center"/>
        </w:trPr>
        <w:tc>
          <w:tcPr>
            <w:tcW w:w="2921" w:type="dxa"/>
          </w:tcPr>
          <w:p w:rsidRPr="005A23B5" w:rsidR="00DF795F" w:rsidP="39759B03" w:rsidRDefault="00DF795F" w14:paraId="1E7084C4" w14:textId="083C63BE">
            <w:pPr>
              <w:pStyle w:val="Prrafodelista"/>
              <w:ind w:left="0"/>
              <w:jc w:val="both"/>
              <w:rPr>
                <w:rFonts w:ascii="Arial" w:hAnsi="Arial" w:cs="Arial"/>
                <w:b/>
                <w:bCs/>
              </w:rPr>
            </w:pPr>
            <w:r w:rsidRPr="005A23B5">
              <w:rPr>
                <w:rFonts w:ascii="Arial" w:hAnsi="Arial" w:cs="Arial"/>
                <w:b/>
                <w:bCs/>
              </w:rPr>
              <w:t>Nombre de bases de datos</w:t>
            </w:r>
          </w:p>
        </w:tc>
      </w:tr>
      <w:tr w:rsidRPr="00DB3E5C" w:rsidR="00DF795F" w:rsidTr="39759B03" w14:paraId="482E0894" w14:textId="77777777">
        <w:trPr>
          <w:jc w:val="center"/>
        </w:trPr>
        <w:tc>
          <w:tcPr>
            <w:tcW w:w="2921" w:type="dxa"/>
          </w:tcPr>
          <w:p w:rsidRPr="005A23B5" w:rsidR="00DF795F" w:rsidP="00456230" w:rsidRDefault="00DF795F" w14:paraId="1AB5B6AF" w14:textId="231BADCB">
            <w:pPr>
              <w:pStyle w:val="Prrafodelista"/>
              <w:ind w:left="0"/>
              <w:jc w:val="both"/>
              <w:rPr>
                <w:rFonts w:ascii="Arial" w:hAnsi="Arial" w:cs="Arial"/>
              </w:rPr>
            </w:pPr>
            <w:r w:rsidRPr="005A23B5">
              <w:rPr>
                <w:rFonts w:ascii="Arial" w:hAnsi="Arial" w:cs="Arial"/>
              </w:rPr>
              <w:t>meg_inversiones</w:t>
            </w:r>
          </w:p>
        </w:tc>
      </w:tr>
      <w:tr w:rsidRPr="00DB3E5C" w:rsidR="00DF795F" w:rsidTr="39759B03" w14:paraId="48C32CB0" w14:textId="77777777">
        <w:trPr>
          <w:jc w:val="center"/>
        </w:trPr>
        <w:tc>
          <w:tcPr>
            <w:tcW w:w="2921" w:type="dxa"/>
          </w:tcPr>
          <w:p w:rsidRPr="005A23B5" w:rsidR="00DF795F" w:rsidP="00456230" w:rsidRDefault="00DF795F" w14:paraId="290BE7AA" w14:textId="1DA20410">
            <w:pPr>
              <w:pStyle w:val="Prrafodelista"/>
              <w:ind w:left="0"/>
              <w:jc w:val="both"/>
              <w:rPr>
                <w:rFonts w:ascii="Arial" w:hAnsi="Arial" w:cs="Arial"/>
              </w:rPr>
            </w:pPr>
            <w:r w:rsidRPr="005A23B5">
              <w:rPr>
                <w:rFonts w:ascii="Arial" w:hAnsi="Arial" w:cs="Arial"/>
              </w:rPr>
              <w:t>meg_proveeduria</w:t>
            </w:r>
          </w:p>
        </w:tc>
      </w:tr>
      <w:tr w:rsidRPr="00DB3E5C" w:rsidR="00DF795F" w:rsidTr="39759B03" w14:paraId="59C1CC22" w14:textId="77777777">
        <w:trPr>
          <w:jc w:val="center"/>
        </w:trPr>
        <w:tc>
          <w:tcPr>
            <w:tcW w:w="2921" w:type="dxa"/>
          </w:tcPr>
          <w:p w:rsidRPr="005A23B5" w:rsidR="00DF795F" w:rsidP="00456230" w:rsidRDefault="00DF795F" w14:paraId="0296442B" w14:textId="6B829D66">
            <w:pPr>
              <w:pStyle w:val="Prrafodelista"/>
              <w:ind w:left="0"/>
              <w:jc w:val="both"/>
              <w:rPr>
                <w:rFonts w:ascii="Arial" w:hAnsi="Arial" w:cs="Arial"/>
              </w:rPr>
            </w:pPr>
            <w:r w:rsidRPr="005A23B5">
              <w:rPr>
                <w:rFonts w:ascii="Arial" w:hAnsi="Arial" w:cs="Arial"/>
              </w:rPr>
              <w:t>meg_facturacion_electronica</w:t>
            </w:r>
          </w:p>
        </w:tc>
      </w:tr>
    </w:tbl>
    <w:p w:rsidRPr="005A23B5" w:rsidR="00DF795F" w:rsidP="00456230" w:rsidRDefault="00DF795F" w14:paraId="0AFD3E03" w14:textId="77777777">
      <w:pPr>
        <w:pStyle w:val="Prrafodelista"/>
        <w:shd w:val="clear" w:color="auto" w:fill="FFFFFF" w:themeFill="background1"/>
        <w:spacing w:after="0" w:line="240" w:lineRule="auto"/>
        <w:jc w:val="both"/>
        <w:rPr>
          <w:rFonts w:ascii="Arial" w:hAnsi="Arial" w:cs="Arial"/>
        </w:rPr>
      </w:pPr>
    </w:p>
    <w:p w:rsidRPr="005A23B5" w:rsidR="00F77344" w:rsidP="00FB5E7A" w:rsidRDefault="00F77344" w14:paraId="6C76E60F" w14:textId="5ADD738F">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 xml:space="preserve">Las tablas deben llevar el nombre </w:t>
      </w:r>
      <w:r w:rsidRPr="005A23B5" w:rsidR="00DF795F">
        <w:rPr>
          <w:rFonts w:ascii="Arial" w:hAnsi="Arial" w:cs="Arial"/>
        </w:rPr>
        <w:t>de acuerdo con</w:t>
      </w:r>
      <w:r w:rsidRPr="005A23B5">
        <w:rPr>
          <w:rFonts w:ascii="Arial" w:hAnsi="Arial" w:cs="Arial"/>
        </w:rPr>
        <w:t xml:space="preserve"> la entidad que representen. Las tres primeras letras deben identificar el nombre de la base de datos a la que pertenecen seguida de </w:t>
      </w:r>
      <w:r w:rsidRPr="005A23B5" w:rsidR="00316C21">
        <w:rPr>
          <w:rFonts w:ascii="Arial" w:hAnsi="Arial" w:cs="Arial"/>
        </w:rPr>
        <w:t>guion</w:t>
      </w:r>
      <w:r w:rsidRPr="005A23B5">
        <w:rPr>
          <w:rFonts w:ascii="Arial" w:hAnsi="Arial" w:cs="Arial"/>
        </w:rPr>
        <w:t xml:space="preserve"> bajo y luego el nombre de la tabla. Así mismo deben ir en plural haciendo referencia a que almacenan varios registros, excepto cuando </w:t>
      </w:r>
      <w:r w:rsidRPr="005A23B5">
        <w:rPr>
          <w:rFonts w:ascii="Arial" w:hAnsi="Arial" w:cs="Arial"/>
        </w:rPr>
        <w:t xml:space="preserve">sea una tabla dependiente (detalle de una cabecera) donde el nombre si puede ir en singular. </w:t>
      </w:r>
    </w:p>
    <w:tbl>
      <w:tblPr>
        <w:tblStyle w:val="Tablaconcuadrcula"/>
        <w:tblW w:w="0" w:type="auto"/>
        <w:jc w:val="center"/>
        <w:tblLook w:val="04A0" w:firstRow="1" w:lastRow="0" w:firstColumn="1" w:lastColumn="0" w:noHBand="0" w:noVBand="1"/>
      </w:tblPr>
      <w:tblGrid>
        <w:gridCol w:w="3070"/>
        <w:gridCol w:w="4148"/>
      </w:tblGrid>
      <w:tr w:rsidRPr="00DB3E5C" w:rsidR="00DF795F" w:rsidTr="39759B03" w14:paraId="1C74B5D2" w14:textId="77777777">
        <w:trPr>
          <w:jc w:val="center"/>
        </w:trPr>
        <w:tc>
          <w:tcPr>
            <w:tcW w:w="3070" w:type="dxa"/>
          </w:tcPr>
          <w:p w:rsidRPr="005A23B5" w:rsidR="00DF795F" w:rsidP="39759B03" w:rsidRDefault="00DF795F" w14:paraId="29866B8A" w14:textId="77777777">
            <w:pPr>
              <w:pStyle w:val="Prrafodelista"/>
              <w:ind w:left="0"/>
              <w:jc w:val="both"/>
              <w:rPr>
                <w:rFonts w:ascii="Arial" w:hAnsi="Arial" w:cs="Arial"/>
                <w:b/>
                <w:bCs/>
              </w:rPr>
            </w:pPr>
            <w:r w:rsidRPr="005A23B5">
              <w:rPr>
                <w:rFonts w:ascii="Arial" w:hAnsi="Arial" w:cs="Arial"/>
                <w:b/>
                <w:bCs/>
              </w:rPr>
              <w:t>Nombre de bases de datos</w:t>
            </w:r>
          </w:p>
        </w:tc>
        <w:tc>
          <w:tcPr>
            <w:tcW w:w="4148" w:type="dxa"/>
          </w:tcPr>
          <w:p w:rsidRPr="005A23B5" w:rsidR="00DF795F" w:rsidP="39759B03" w:rsidRDefault="00DF795F" w14:paraId="24D863AD" w14:textId="77777777">
            <w:pPr>
              <w:pStyle w:val="Prrafodelista"/>
              <w:ind w:left="0"/>
              <w:jc w:val="both"/>
              <w:rPr>
                <w:rFonts w:ascii="Arial" w:hAnsi="Arial" w:cs="Arial"/>
                <w:b/>
                <w:bCs/>
              </w:rPr>
            </w:pPr>
            <w:r w:rsidRPr="005A23B5">
              <w:rPr>
                <w:rFonts w:ascii="Arial" w:hAnsi="Arial" w:cs="Arial"/>
                <w:b/>
                <w:bCs/>
              </w:rPr>
              <w:t>Nombre de las tablas</w:t>
            </w:r>
          </w:p>
        </w:tc>
      </w:tr>
      <w:tr w:rsidRPr="00DB3E5C" w:rsidR="00DF795F" w:rsidTr="39759B03" w14:paraId="56698ABF" w14:textId="77777777">
        <w:trPr>
          <w:jc w:val="center"/>
        </w:trPr>
        <w:tc>
          <w:tcPr>
            <w:tcW w:w="3070" w:type="dxa"/>
          </w:tcPr>
          <w:p w:rsidRPr="005A23B5" w:rsidR="00DF795F" w:rsidP="00456230" w:rsidRDefault="00DF795F" w14:paraId="44700830" w14:textId="77777777">
            <w:pPr>
              <w:pStyle w:val="Prrafodelista"/>
              <w:ind w:left="0"/>
              <w:jc w:val="both"/>
              <w:rPr>
                <w:rFonts w:ascii="Arial" w:hAnsi="Arial" w:cs="Arial"/>
              </w:rPr>
            </w:pPr>
            <w:r w:rsidRPr="005A23B5">
              <w:rPr>
                <w:rFonts w:ascii="Arial" w:hAnsi="Arial" w:cs="Arial"/>
              </w:rPr>
              <w:t>meg_inversiones</w:t>
            </w:r>
          </w:p>
        </w:tc>
        <w:tc>
          <w:tcPr>
            <w:tcW w:w="4148" w:type="dxa"/>
          </w:tcPr>
          <w:p w:rsidRPr="005A23B5" w:rsidR="00DF795F" w:rsidP="00456230" w:rsidRDefault="00DF795F" w14:paraId="18F6FD8B" w14:textId="77777777">
            <w:pPr>
              <w:pStyle w:val="Prrafodelista"/>
              <w:ind w:left="0"/>
              <w:jc w:val="both"/>
              <w:rPr>
                <w:rFonts w:ascii="Arial" w:hAnsi="Arial" w:cs="Arial"/>
              </w:rPr>
            </w:pPr>
            <w:r w:rsidRPr="005A23B5">
              <w:rPr>
                <w:rFonts w:ascii="Arial" w:hAnsi="Arial" w:cs="Arial"/>
              </w:rPr>
              <w:t>inv_certificados; inv_cotizaciones</w:t>
            </w:r>
          </w:p>
        </w:tc>
      </w:tr>
      <w:tr w:rsidRPr="00DB3E5C" w:rsidR="00DF795F" w:rsidTr="39759B03" w14:paraId="1E45BE38" w14:textId="77777777">
        <w:trPr>
          <w:jc w:val="center"/>
        </w:trPr>
        <w:tc>
          <w:tcPr>
            <w:tcW w:w="3070" w:type="dxa"/>
          </w:tcPr>
          <w:p w:rsidRPr="005A23B5" w:rsidR="00DF795F" w:rsidP="00456230" w:rsidRDefault="00DF795F" w14:paraId="29FCA5A4" w14:textId="77777777">
            <w:pPr>
              <w:pStyle w:val="Prrafodelista"/>
              <w:ind w:left="0"/>
              <w:jc w:val="both"/>
              <w:rPr>
                <w:rFonts w:ascii="Arial" w:hAnsi="Arial" w:cs="Arial"/>
              </w:rPr>
            </w:pPr>
            <w:r w:rsidRPr="005A23B5">
              <w:rPr>
                <w:rFonts w:ascii="Arial" w:hAnsi="Arial" w:cs="Arial"/>
              </w:rPr>
              <w:t>meg_facturacion_electronica</w:t>
            </w:r>
          </w:p>
        </w:tc>
        <w:tc>
          <w:tcPr>
            <w:tcW w:w="4148" w:type="dxa"/>
          </w:tcPr>
          <w:p w:rsidRPr="005A23B5" w:rsidR="00DF795F" w:rsidP="00456230" w:rsidRDefault="00DF795F" w14:paraId="5C6B5FC4" w14:textId="77777777">
            <w:pPr>
              <w:pStyle w:val="Prrafodelista"/>
              <w:ind w:left="0"/>
              <w:jc w:val="both"/>
              <w:rPr>
                <w:rFonts w:ascii="Arial" w:hAnsi="Arial" w:cs="Arial"/>
              </w:rPr>
            </w:pPr>
            <w:r w:rsidRPr="005A23B5">
              <w:rPr>
                <w:rFonts w:ascii="Arial" w:hAnsi="Arial" w:cs="Arial"/>
              </w:rPr>
              <w:t>fce_configuracion; fce_comprobantes</w:t>
            </w:r>
          </w:p>
        </w:tc>
      </w:tr>
      <w:tr w:rsidRPr="00DB3E5C" w:rsidR="00DF795F" w:rsidTr="39759B03" w14:paraId="492895D8" w14:textId="77777777">
        <w:trPr>
          <w:jc w:val="center"/>
        </w:trPr>
        <w:tc>
          <w:tcPr>
            <w:tcW w:w="3070" w:type="dxa"/>
          </w:tcPr>
          <w:p w:rsidRPr="005A23B5" w:rsidR="00DF795F" w:rsidP="00456230" w:rsidRDefault="00DF795F" w14:paraId="749F1FEA" w14:textId="77777777">
            <w:pPr>
              <w:pStyle w:val="Prrafodelista"/>
              <w:ind w:left="0"/>
              <w:jc w:val="both"/>
              <w:rPr>
                <w:rFonts w:ascii="Arial" w:hAnsi="Arial" w:cs="Arial"/>
              </w:rPr>
            </w:pPr>
            <w:r w:rsidRPr="005A23B5">
              <w:rPr>
                <w:rFonts w:ascii="Arial" w:hAnsi="Arial" w:cs="Arial"/>
              </w:rPr>
              <w:t>meg_nomina</w:t>
            </w:r>
          </w:p>
        </w:tc>
        <w:tc>
          <w:tcPr>
            <w:tcW w:w="4148" w:type="dxa"/>
          </w:tcPr>
          <w:p w:rsidRPr="005A23B5" w:rsidR="00DF795F" w:rsidP="00456230" w:rsidRDefault="00DF795F" w14:paraId="17984F58" w14:textId="77777777">
            <w:pPr>
              <w:pStyle w:val="Prrafodelista"/>
              <w:ind w:left="0"/>
              <w:jc w:val="both"/>
              <w:rPr>
                <w:rFonts w:ascii="Arial" w:hAnsi="Arial" w:cs="Arial"/>
              </w:rPr>
            </w:pPr>
            <w:r w:rsidRPr="005A23B5">
              <w:rPr>
                <w:rFonts w:ascii="Arial" w:hAnsi="Arial" w:cs="Arial"/>
              </w:rPr>
              <w:t>nmn_formularios; nmn_formulario_detalle</w:t>
            </w:r>
          </w:p>
        </w:tc>
      </w:tr>
    </w:tbl>
    <w:p w:rsidRPr="005A23B5" w:rsidR="00DF795F" w:rsidP="00456230" w:rsidRDefault="00DF795F" w14:paraId="521923FC" w14:textId="77777777">
      <w:pPr>
        <w:pStyle w:val="Prrafodelista"/>
        <w:shd w:val="clear" w:color="auto" w:fill="FFFFFF" w:themeFill="background1"/>
        <w:spacing w:after="0" w:line="240" w:lineRule="auto"/>
        <w:jc w:val="both"/>
        <w:rPr>
          <w:rFonts w:ascii="Arial" w:hAnsi="Arial" w:cs="Arial"/>
        </w:rPr>
      </w:pPr>
    </w:p>
    <w:p w:rsidRPr="005A23B5" w:rsidR="00DF795F" w:rsidP="00FB5E7A" w:rsidRDefault="00F77344" w14:paraId="61BB74A8" w14:textId="77777777">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Los nombres de los campos deben tener como prefijo tres letras que identifiquen el nombre de la tabla a la que pertenecen seguido de un guión bajo y luego el nombre del campo.</w:t>
      </w:r>
    </w:p>
    <w:tbl>
      <w:tblPr>
        <w:tblStyle w:val="Tablaconcuadrcula"/>
        <w:tblW w:w="0" w:type="auto"/>
        <w:jc w:val="center"/>
        <w:tblLook w:val="04A0" w:firstRow="1" w:lastRow="0" w:firstColumn="1" w:lastColumn="0" w:noHBand="0" w:noVBand="1"/>
      </w:tblPr>
      <w:tblGrid>
        <w:gridCol w:w="3029"/>
        <w:gridCol w:w="2516"/>
        <w:gridCol w:w="2713"/>
      </w:tblGrid>
      <w:tr w:rsidRPr="00DB3E5C" w:rsidR="00DF795F" w:rsidTr="39759B03" w14:paraId="3D850BD7" w14:textId="293362E4">
        <w:trPr>
          <w:jc w:val="center"/>
        </w:trPr>
        <w:tc>
          <w:tcPr>
            <w:tcW w:w="2955" w:type="dxa"/>
          </w:tcPr>
          <w:p w:rsidRPr="005A23B5" w:rsidR="00DF795F" w:rsidP="39759B03" w:rsidRDefault="00DF795F" w14:paraId="3646799B" w14:textId="77777777">
            <w:pPr>
              <w:pStyle w:val="Prrafodelista"/>
              <w:ind w:left="0"/>
              <w:jc w:val="both"/>
              <w:rPr>
                <w:rFonts w:ascii="Arial" w:hAnsi="Arial" w:cs="Arial"/>
                <w:b/>
                <w:bCs/>
              </w:rPr>
            </w:pPr>
            <w:r w:rsidRPr="005A23B5">
              <w:rPr>
                <w:rFonts w:ascii="Arial" w:hAnsi="Arial" w:cs="Arial"/>
                <w:b/>
                <w:bCs/>
              </w:rPr>
              <w:t>Nombre de bases de datos</w:t>
            </w:r>
          </w:p>
        </w:tc>
        <w:tc>
          <w:tcPr>
            <w:tcW w:w="2499" w:type="dxa"/>
          </w:tcPr>
          <w:p w:rsidRPr="005A23B5" w:rsidR="00DF795F" w:rsidP="39759B03" w:rsidRDefault="00DF795F" w14:paraId="48B40733" w14:textId="77777777">
            <w:pPr>
              <w:pStyle w:val="Prrafodelista"/>
              <w:ind w:left="0"/>
              <w:jc w:val="both"/>
              <w:rPr>
                <w:rFonts w:ascii="Arial" w:hAnsi="Arial" w:cs="Arial"/>
                <w:b/>
                <w:bCs/>
              </w:rPr>
            </w:pPr>
            <w:r w:rsidRPr="005A23B5">
              <w:rPr>
                <w:rFonts w:ascii="Arial" w:hAnsi="Arial" w:cs="Arial"/>
                <w:b/>
                <w:bCs/>
              </w:rPr>
              <w:t>Nombre de las tablas</w:t>
            </w:r>
          </w:p>
        </w:tc>
        <w:tc>
          <w:tcPr>
            <w:tcW w:w="2713" w:type="dxa"/>
          </w:tcPr>
          <w:p w:rsidRPr="005A23B5" w:rsidR="00DF795F" w:rsidP="39759B03" w:rsidRDefault="00DF795F" w14:paraId="33658485" w14:textId="40A0F8FE">
            <w:pPr>
              <w:pStyle w:val="Prrafodelista"/>
              <w:ind w:left="0"/>
              <w:jc w:val="both"/>
              <w:rPr>
                <w:rFonts w:ascii="Arial" w:hAnsi="Arial" w:cs="Arial"/>
                <w:b/>
                <w:bCs/>
              </w:rPr>
            </w:pPr>
            <w:r w:rsidRPr="005A23B5">
              <w:rPr>
                <w:rFonts w:ascii="Arial" w:hAnsi="Arial" w:cs="Arial"/>
                <w:b/>
                <w:bCs/>
              </w:rPr>
              <w:t>Nombre de los campos</w:t>
            </w:r>
          </w:p>
        </w:tc>
      </w:tr>
      <w:tr w:rsidRPr="00DB3E5C" w:rsidR="00DF795F" w:rsidTr="39759B03" w14:paraId="06683122" w14:textId="5899BBEE">
        <w:trPr>
          <w:jc w:val="center"/>
        </w:trPr>
        <w:tc>
          <w:tcPr>
            <w:tcW w:w="2955" w:type="dxa"/>
          </w:tcPr>
          <w:p w:rsidRPr="005A23B5" w:rsidR="00DF795F" w:rsidP="00456230" w:rsidRDefault="00DF795F" w14:paraId="3424088E" w14:textId="77777777">
            <w:pPr>
              <w:pStyle w:val="Prrafodelista"/>
              <w:ind w:left="0"/>
              <w:jc w:val="both"/>
              <w:rPr>
                <w:rFonts w:ascii="Arial" w:hAnsi="Arial" w:cs="Arial"/>
              </w:rPr>
            </w:pPr>
            <w:r w:rsidRPr="005A23B5">
              <w:rPr>
                <w:rFonts w:ascii="Arial" w:hAnsi="Arial" w:cs="Arial"/>
              </w:rPr>
              <w:t>meg_inversiones</w:t>
            </w:r>
          </w:p>
        </w:tc>
        <w:tc>
          <w:tcPr>
            <w:tcW w:w="2499" w:type="dxa"/>
          </w:tcPr>
          <w:p w:rsidRPr="005A23B5" w:rsidR="00DF795F" w:rsidP="00456230" w:rsidRDefault="00DF795F" w14:paraId="6568F412" w14:textId="083888CC">
            <w:pPr>
              <w:pStyle w:val="Prrafodelista"/>
              <w:ind w:left="0"/>
              <w:jc w:val="both"/>
              <w:rPr>
                <w:rFonts w:ascii="Arial" w:hAnsi="Arial" w:cs="Arial"/>
              </w:rPr>
            </w:pPr>
            <w:r w:rsidRPr="005A23B5">
              <w:rPr>
                <w:rFonts w:ascii="Arial" w:hAnsi="Arial" w:cs="Arial"/>
              </w:rPr>
              <w:t>inv_usuarios</w:t>
            </w:r>
          </w:p>
        </w:tc>
        <w:tc>
          <w:tcPr>
            <w:tcW w:w="2713" w:type="dxa"/>
          </w:tcPr>
          <w:p w:rsidRPr="005A23B5" w:rsidR="00DF795F" w:rsidP="00456230" w:rsidRDefault="66CE4D18" w14:paraId="1CCB7C98" w14:textId="05A9208F">
            <w:pPr>
              <w:pStyle w:val="Prrafodelista"/>
              <w:ind w:left="0"/>
              <w:jc w:val="both"/>
              <w:rPr>
                <w:rFonts w:ascii="Arial" w:hAnsi="Arial" w:cs="Arial"/>
              </w:rPr>
            </w:pPr>
            <w:r w:rsidRPr="005A23B5">
              <w:rPr>
                <w:rFonts w:ascii="Arial" w:hAnsi="Arial" w:cs="Arial"/>
              </w:rPr>
              <w:t>usr_login; usr_password</w:t>
            </w:r>
          </w:p>
        </w:tc>
      </w:tr>
      <w:tr w:rsidRPr="00DB3E5C" w:rsidR="00DF795F" w:rsidTr="39759B03" w14:paraId="68F01785" w14:textId="4577929C">
        <w:trPr>
          <w:jc w:val="center"/>
        </w:trPr>
        <w:tc>
          <w:tcPr>
            <w:tcW w:w="2955" w:type="dxa"/>
          </w:tcPr>
          <w:p w:rsidRPr="005A23B5" w:rsidR="00DF795F" w:rsidP="00456230" w:rsidRDefault="00DF795F" w14:paraId="6631899D" w14:textId="77777777">
            <w:pPr>
              <w:pStyle w:val="Prrafodelista"/>
              <w:ind w:left="0"/>
              <w:jc w:val="both"/>
              <w:rPr>
                <w:rFonts w:ascii="Arial" w:hAnsi="Arial" w:cs="Arial"/>
              </w:rPr>
            </w:pPr>
            <w:r w:rsidRPr="005A23B5">
              <w:rPr>
                <w:rFonts w:ascii="Arial" w:hAnsi="Arial" w:cs="Arial"/>
              </w:rPr>
              <w:t>meg_facturacion_electronica</w:t>
            </w:r>
          </w:p>
        </w:tc>
        <w:tc>
          <w:tcPr>
            <w:tcW w:w="2499" w:type="dxa"/>
          </w:tcPr>
          <w:p w:rsidRPr="005A23B5" w:rsidR="00DF795F" w:rsidP="00456230" w:rsidRDefault="00DF795F" w14:paraId="157948F2" w14:textId="0F34A18C">
            <w:pPr>
              <w:pStyle w:val="Prrafodelista"/>
              <w:ind w:left="0"/>
              <w:jc w:val="both"/>
              <w:rPr>
                <w:rFonts w:ascii="Arial" w:hAnsi="Arial" w:cs="Arial"/>
              </w:rPr>
            </w:pPr>
            <w:r w:rsidRPr="005A23B5">
              <w:rPr>
                <w:rFonts w:ascii="Arial" w:hAnsi="Arial" w:cs="Arial"/>
              </w:rPr>
              <w:t>fce_comprobantes</w:t>
            </w:r>
          </w:p>
        </w:tc>
        <w:tc>
          <w:tcPr>
            <w:tcW w:w="2713" w:type="dxa"/>
          </w:tcPr>
          <w:p w:rsidRPr="005A23B5" w:rsidR="00DF795F" w:rsidP="00456230" w:rsidRDefault="66CE4D18" w14:paraId="174037C7" w14:textId="05132527">
            <w:pPr>
              <w:pStyle w:val="Prrafodelista"/>
              <w:ind w:left="0"/>
              <w:jc w:val="both"/>
              <w:rPr>
                <w:rFonts w:ascii="Arial" w:hAnsi="Arial" w:cs="Arial"/>
              </w:rPr>
            </w:pPr>
            <w:r w:rsidRPr="005A23B5">
              <w:rPr>
                <w:rFonts w:ascii="Arial" w:hAnsi="Arial" w:cs="Arial"/>
              </w:rPr>
              <w:t>cmp_id; cmp_nro_factura</w:t>
            </w:r>
          </w:p>
        </w:tc>
      </w:tr>
      <w:tr w:rsidRPr="00DB3E5C" w:rsidR="00DF795F" w:rsidTr="39759B03" w14:paraId="30831344" w14:textId="15A87D40">
        <w:trPr>
          <w:jc w:val="center"/>
        </w:trPr>
        <w:tc>
          <w:tcPr>
            <w:tcW w:w="2955" w:type="dxa"/>
          </w:tcPr>
          <w:p w:rsidRPr="005A23B5" w:rsidR="00DF795F" w:rsidP="00456230" w:rsidRDefault="00DF795F" w14:paraId="5DC33E94" w14:textId="77777777">
            <w:pPr>
              <w:pStyle w:val="Prrafodelista"/>
              <w:ind w:left="0"/>
              <w:jc w:val="both"/>
              <w:rPr>
                <w:rFonts w:ascii="Arial" w:hAnsi="Arial" w:cs="Arial"/>
              </w:rPr>
            </w:pPr>
            <w:r w:rsidRPr="005A23B5">
              <w:rPr>
                <w:rFonts w:ascii="Arial" w:hAnsi="Arial" w:cs="Arial"/>
              </w:rPr>
              <w:t>meg_nomina</w:t>
            </w:r>
          </w:p>
        </w:tc>
        <w:tc>
          <w:tcPr>
            <w:tcW w:w="2499" w:type="dxa"/>
          </w:tcPr>
          <w:p w:rsidRPr="005A23B5" w:rsidR="00DF795F" w:rsidP="00456230" w:rsidRDefault="00DF795F" w14:paraId="264497DF" w14:textId="7BE4AFAE">
            <w:pPr>
              <w:pStyle w:val="Prrafodelista"/>
              <w:ind w:left="0"/>
              <w:jc w:val="both"/>
              <w:rPr>
                <w:rFonts w:ascii="Arial" w:hAnsi="Arial" w:cs="Arial"/>
              </w:rPr>
            </w:pPr>
            <w:r w:rsidRPr="005A23B5">
              <w:rPr>
                <w:rFonts w:ascii="Arial" w:hAnsi="Arial" w:cs="Arial"/>
              </w:rPr>
              <w:t>nmn_formulario_detalle</w:t>
            </w:r>
          </w:p>
        </w:tc>
        <w:tc>
          <w:tcPr>
            <w:tcW w:w="2713" w:type="dxa"/>
          </w:tcPr>
          <w:p w:rsidRPr="005A23B5" w:rsidR="00DF795F" w:rsidP="00456230" w:rsidRDefault="66CE4D18" w14:paraId="7BD9BD50" w14:textId="674505FE">
            <w:pPr>
              <w:pStyle w:val="Prrafodelista"/>
              <w:ind w:left="0"/>
              <w:jc w:val="both"/>
              <w:rPr>
                <w:rFonts w:ascii="Arial" w:hAnsi="Arial" w:cs="Arial"/>
              </w:rPr>
            </w:pPr>
            <w:r w:rsidRPr="005A23B5">
              <w:rPr>
                <w:rFonts w:ascii="Arial" w:hAnsi="Arial" w:cs="Arial"/>
              </w:rPr>
              <w:t>frd_id, frd_valor</w:t>
            </w:r>
          </w:p>
        </w:tc>
      </w:tr>
    </w:tbl>
    <w:p w:rsidRPr="005A23B5" w:rsidR="00DF795F" w:rsidP="00456230" w:rsidRDefault="00DF795F" w14:paraId="2AEF3810" w14:textId="77777777">
      <w:pPr>
        <w:pStyle w:val="Prrafodelista"/>
        <w:shd w:val="clear" w:color="auto" w:fill="FFFFFF" w:themeFill="background1"/>
        <w:spacing w:after="0" w:line="240" w:lineRule="auto"/>
        <w:jc w:val="both"/>
        <w:rPr>
          <w:rFonts w:ascii="Arial" w:hAnsi="Arial" w:cs="Arial"/>
        </w:rPr>
      </w:pPr>
    </w:p>
    <w:p w:rsidRPr="005A23B5" w:rsidR="00F77344" w:rsidP="00FB5E7A" w:rsidRDefault="00F77344" w14:paraId="7E7BC077" w14:textId="60D97C2E">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 xml:space="preserve">Las llaves primarias deben comenzar con el mismo prefijo de los campos de la tabla, luego deben tener un sufijo “_pk_” y seguido el nombre del campo al cual pertenecen. </w:t>
      </w:r>
      <w:r w:rsidRPr="005A23B5" w:rsidR="006530A1">
        <w:rPr>
          <w:rFonts w:ascii="Arial" w:hAnsi="Arial" w:cs="Arial"/>
        </w:rPr>
        <w:t>E</w:t>
      </w:r>
      <w:r w:rsidRPr="005A23B5">
        <w:rPr>
          <w:rFonts w:ascii="Arial" w:hAnsi="Arial" w:cs="Arial"/>
        </w:rPr>
        <w:t>jemplo: usr_pk_login</w:t>
      </w:r>
    </w:p>
    <w:p w:rsidRPr="005A23B5" w:rsidR="00F77344" w:rsidP="00FB5E7A" w:rsidRDefault="65293452" w14:paraId="6C938924" w14:textId="7CED391B">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 xml:space="preserve">Las llaves foráneas deben comenzar con el mismo prefijo de los campos de la tabla, luego deben tener un sufijo “_fk_” y a continuación el nombre del campo. </w:t>
      </w:r>
      <w:r w:rsidRPr="005A23B5" w:rsidR="5B6EFFD4">
        <w:rPr>
          <w:rFonts w:ascii="Arial" w:hAnsi="Arial" w:cs="Arial"/>
        </w:rPr>
        <w:t>E</w:t>
      </w:r>
      <w:r w:rsidRPr="005A23B5">
        <w:rPr>
          <w:rFonts w:ascii="Arial" w:hAnsi="Arial" w:cs="Arial"/>
        </w:rPr>
        <w:t>jemplo: usr_fk_departamento</w:t>
      </w:r>
    </w:p>
    <w:p w:rsidRPr="005A23B5" w:rsidR="00F77344" w:rsidP="00FB5E7A" w:rsidRDefault="00F77344" w14:paraId="73012A47" w14:textId="0066E9BC">
      <w:pPr>
        <w:pStyle w:val="Prrafodelista"/>
        <w:numPr>
          <w:ilvl w:val="0"/>
          <w:numId w:val="16"/>
        </w:numPr>
        <w:shd w:val="clear" w:color="auto" w:fill="FFFFFF" w:themeFill="background1"/>
        <w:spacing w:after="0" w:line="240" w:lineRule="auto"/>
        <w:jc w:val="both"/>
        <w:rPr>
          <w:rFonts w:ascii="Arial" w:hAnsi="Arial" w:cs="Arial"/>
        </w:rPr>
      </w:pPr>
      <w:r w:rsidRPr="005A23B5">
        <w:rPr>
          <w:rFonts w:ascii="Arial" w:hAnsi="Arial" w:cs="Arial"/>
        </w:rPr>
        <w:t xml:space="preserve">El nombre de los procedimientos almacenados (storesprocedures) deben tener un prefijo de tres letras </w:t>
      </w:r>
      <w:r w:rsidRPr="005A23B5" w:rsidR="006530A1">
        <w:rPr>
          <w:rFonts w:ascii="Arial" w:hAnsi="Arial" w:cs="Arial"/>
        </w:rPr>
        <w:t>(</w:t>
      </w:r>
      <w:hyperlink w:history="1" w:anchor="tabla_prefijos">
        <w:r w:rsidRPr="005A23B5">
          <w:rPr>
            <w:rStyle w:val="Hipervnculo"/>
            <w:rFonts w:ascii="Arial" w:hAnsi="Arial" w:cs="Arial"/>
          </w:rPr>
          <w:t>Tabla_prefijos_funciones</w:t>
        </w:r>
        <w:r w:rsidRPr="005A23B5" w:rsidR="006530A1">
          <w:rPr>
            <w:rStyle w:val="Hipervnculo"/>
            <w:rFonts w:ascii="Arial" w:hAnsi="Arial" w:cs="Arial"/>
          </w:rPr>
          <w:t>)</w:t>
        </w:r>
      </w:hyperlink>
      <w:r w:rsidRPr="005A23B5">
        <w:rPr>
          <w:rFonts w:ascii="Arial" w:hAnsi="Arial" w:cs="Arial"/>
        </w:rPr>
        <w:t xml:space="preserve"> seguido de un nombre que represente lo que realiza el procedimiento.</w:t>
      </w:r>
    </w:p>
    <w:p w:rsidRPr="005A23B5" w:rsidR="00F77344" w:rsidP="00FB5E7A" w:rsidRDefault="00F77344" w14:paraId="0EBFDDE8" w14:textId="49EA51B1">
      <w:pPr>
        <w:pStyle w:val="Prrafodelista"/>
        <w:numPr>
          <w:ilvl w:val="0"/>
          <w:numId w:val="16"/>
        </w:numPr>
        <w:shd w:val="clear" w:color="auto" w:fill="FFFFFF" w:themeFill="background1"/>
        <w:spacing w:after="0" w:line="240" w:lineRule="auto"/>
        <w:jc w:val="both"/>
        <w:rPr>
          <w:rFonts w:ascii="Arial" w:hAnsi="Arial" w:cs="Arial"/>
          <w:lang w:val="es-MX"/>
        </w:rPr>
      </w:pPr>
      <w:r w:rsidRPr="005A23B5">
        <w:rPr>
          <w:rFonts w:ascii="Arial" w:hAnsi="Arial" w:cs="Arial"/>
          <w:lang w:val="es-MX"/>
        </w:rPr>
        <w:t>El diseño de la base de datos de</w:t>
      </w:r>
      <w:r w:rsidRPr="005A23B5" w:rsidR="00777CA9">
        <w:rPr>
          <w:rFonts w:ascii="Arial" w:hAnsi="Arial" w:cs="Arial"/>
          <w:lang w:val="es-MX"/>
        </w:rPr>
        <w:t xml:space="preserve"> </w:t>
      </w:r>
      <w:r w:rsidRPr="005A23B5">
        <w:rPr>
          <w:rFonts w:ascii="Arial" w:hAnsi="Arial" w:cs="Arial"/>
          <w:lang w:val="es-MX"/>
        </w:rPr>
        <w:t>l</w:t>
      </w:r>
      <w:r w:rsidRPr="005A23B5" w:rsidR="00777CA9">
        <w:rPr>
          <w:rFonts w:ascii="Arial" w:hAnsi="Arial" w:cs="Arial"/>
          <w:lang w:val="es-MX"/>
        </w:rPr>
        <w:t>a</w:t>
      </w:r>
      <w:r w:rsidRPr="005A23B5">
        <w:rPr>
          <w:rFonts w:ascii="Arial" w:hAnsi="Arial" w:cs="Arial"/>
          <w:lang w:val="es-MX"/>
        </w:rPr>
        <w:t xml:space="preserve"> </w:t>
      </w:r>
      <w:r w:rsidRPr="005A23B5" w:rsidR="00777CA9">
        <w:rPr>
          <w:rFonts w:ascii="Arial" w:hAnsi="Arial" w:cs="Arial"/>
        </w:rPr>
        <w:t>solución informática</w:t>
      </w:r>
      <w:r w:rsidRPr="005A23B5" w:rsidR="00777CA9">
        <w:rPr>
          <w:rFonts w:ascii="Arial" w:hAnsi="Arial" w:cs="Arial"/>
          <w:lang w:val="es-MX"/>
        </w:rPr>
        <w:t xml:space="preserve"> </w:t>
      </w:r>
      <w:r w:rsidRPr="005A23B5">
        <w:rPr>
          <w:rFonts w:ascii="Arial" w:hAnsi="Arial" w:cs="Arial"/>
          <w:lang w:val="es-MX"/>
        </w:rPr>
        <w:t>deberá contener:</w:t>
      </w:r>
    </w:p>
    <w:p w:rsidRPr="005A23B5" w:rsidR="00F77344" w:rsidP="00FB5E7A" w:rsidRDefault="00F77344" w14:paraId="71B0C759" w14:textId="77777777">
      <w:pPr>
        <w:pStyle w:val="Prrafodelista"/>
        <w:numPr>
          <w:ilvl w:val="0"/>
          <w:numId w:val="14"/>
        </w:numPr>
        <w:spacing w:after="0" w:line="240" w:lineRule="auto"/>
        <w:jc w:val="both"/>
        <w:rPr>
          <w:rFonts w:ascii="Arial" w:hAnsi="Arial" w:cs="Arial"/>
        </w:rPr>
      </w:pPr>
      <w:r w:rsidRPr="005A23B5">
        <w:rPr>
          <w:rFonts w:ascii="Arial" w:hAnsi="Arial" w:cs="Arial"/>
        </w:rPr>
        <w:t>Documentación de la etapa del Análisis.</w:t>
      </w:r>
    </w:p>
    <w:p w:rsidRPr="005A23B5" w:rsidR="00F77344" w:rsidP="00FB5E7A" w:rsidRDefault="00F77344" w14:paraId="25DC98C5" w14:textId="77777777">
      <w:pPr>
        <w:pStyle w:val="Prrafodelista"/>
        <w:numPr>
          <w:ilvl w:val="0"/>
          <w:numId w:val="14"/>
        </w:numPr>
        <w:spacing w:after="0" w:line="240" w:lineRule="auto"/>
        <w:jc w:val="both"/>
        <w:rPr>
          <w:rFonts w:ascii="Arial" w:hAnsi="Arial" w:cs="Arial"/>
        </w:rPr>
      </w:pPr>
      <w:r w:rsidRPr="005A23B5">
        <w:rPr>
          <w:rFonts w:ascii="Arial" w:hAnsi="Arial" w:cs="Arial"/>
        </w:rPr>
        <w:t>Elaboración del Modelo Lógico de Datos.</w:t>
      </w:r>
    </w:p>
    <w:p w:rsidRPr="005A23B5" w:rsidR="00F77344" w:rsidP="00FB5E7A" w:rsidRDefault="00F77344" w14:paraId="1ADD85BA" w14:textId="77777777">
      <w:pPr>
        <w:pStyle w:val="Prrafodelista"/>
        <w:numPr>
          <w:ilvl w:val="0"/>
          <w:numId w:val="14"/>
        </w:numPr>
        <w:spacing w:after="0" w:line="240" w:lineRule="auto"/>
        <w:jc w:val="both"/>
        <w:rPr>
          <w:rFonts w:ascii="Arial" w:hAnsi="Arial" w:cs="Arial"/>
        </w:rPr>
      </w:pPr>
      <w:r w:rsidRPr="005A23B5">
        <w:rPr>
          <w:rFonts w:ascii="Arial" w:hAnsi="Arial" w:cs="Arial"/>
        </w:rPr>
        <w:t xml:space="preserve">Elaboración del Modelo Físico de Datos. </w:t>
      </w:r>
    </w:p>
    <w:p w:rsidRPr="005A23B5" w:rsidR="00F77344" w:rsidP="00FB5E7A" w:rsidRDefault="00F77344" w14:paraId="3F5FE0F9" w14:textId="77777777">
      <w:pPr>
        <w:pStyle w:val="Prrafodelista"/>
        <w:numPr>
          <w:ilvl w:val="0"/>
          <w:numId w:val="14"/>
        </w:numPr>
        <w:spacing w:after="0" w:line="240" w:lineRule="auto"/>
        <w:jc w:val="both"/>
        <w:rPr>
          <w:rFonts w:ascii="Arial" w:hAnsi="Arial" w:cs="Arial"/>
        </w:rPr>
      </w:pPr>
      <w:r w:rsidRPr="005A23B5">
        <w:rPr>
          <w:rFonts w:ascii="Arial" w:hAnsi="Arial" w:cs="Arial"/>
        </w:rPr>
        <w:t>Normalización del Modelo Lógico de Datos.</w:t>
      </w:r>
    </w:p>
    <w:p w:rsidRPr="005A23B5" w:rsidR="00F77344" w:rsidP="00FB5E7A" w:rsidRDefault="00F77344" w14:paraId="5C469755" w14:textId="77777777">
      <w:pPr>
        <w:pStyle w:val="Prrafodelista"/>
        <w:numPr>
          <w:ilvl w:val="0"/>
          <w:numId w:val="14"/>
        </w:numPr>
        <w:spacing w:after="0" w:line="240" w:lineRule="auto"/>
        <w:jc w:val="both"/>
        <w:rPr>
          <w:rFonts w:ascii="Arial" w:hAnsi="Arial" w:cs="Arial"/>
        </w:rPr>
      </w:pPr>
      <w:r w:rsidRPr="005A23B5">
        <w:rPr>
          <w:rFonts w:ascii="Arial" w:hAnsi="Arial" w:cs="Arial"/>
        </w:rPr>
        <w:t xml:space="preserve">Scripts de creación de la base de datos. </w:t>
      </w:r>
    </w:p>
    <w:p w:rsidRPr="005A23B5" w:rsidR="00F77344" w:rsidP="00456230" w:rsidRDefault="00F77344" w14:paraId="1B2880C8" w14:textId="77777777">
      <w:pPr>
        <w:pStyle w:val="Prrafodelista"/>
        <w:shd w:val="clear" w:color="auto" w:fill="FFFFFF" w:themeFill="background1"/>
        <w:spacing w:after="0" w:line="240" w:lineRule="auto"/>
        <w:jc w:val="both"/>
        <w:rPr>
          <w:rFonts w:ascii="Arial" w:hAnsi="Arial" w:cs="Arial"/>
        </w:rPr>
      </w:pPr>
    </w:p>
    <w:p w:rsidRPr="005A23B5" w:rsidR="00F77344" w:rsidP="39759B03" w:rsidRDefault="00F77344" w14:paraId="7BE13785" w14:textId="77777777">
      <w:pPr>
        <w:spacing w:after="0"/>
        <w:rPr>
          <w:rFonts w:ascii="Arial" w:hAnsi="Arial" w:cs="Arial"/>
          <w:b/>
          <w:bCs/>
        </w:rPr>
      </w:pPr>
      <w:bookmarkStart w:name="prefijos_proc_func" w:id="649"/>
      <w:r w:rsidRPr="005A23B5">
        <w:rPr>
          <w:rFonts w:ascii="Arial" w:hAnsi="Arial" w:cs="Arial"/>
          <w:b/>
          <w:bCs/>
        </w:rPr>
        <w:t>Tabla de prefijos para Funciones y Procedimientos Almacenados</w:t>
      </w:r>
    </w:p>
    <w:p w:rsidRPr="005A23B5" w:rsidR="00F77344" w:rsidP="39759B03" w:rsidRDefault="00F77344" w14:paraId="0A1BD25F" w14:textId="77777777">
      <w:pPr>
        <w:spacing w:after="0"/>
        <w:rPr>
          <w:rFonts w:ascii="Arial" w:hAnsi="Arial" w:cs="Arial"/>
          <w:b/>
          <w:bCs/>
        </w:rPr>
      </w:pPr>
    </w:p>
    <w:tbl>
      <w:tblPr>
        <w:tblStyle w:val="Tablaconcuadrcula"/>
        <w:tblW w:w="0" w:type="auto"/>
        <w:jc w:val="center"/>
        <w:tblLook w:val="04A0" w:firstRow="1" w:lastRow="0" w:firstColumn="1" w:lastColumn="0" w:noHBand="0" w:noVBand="1"/>
      </w:tblPr>
      <w:tblGrid>
        <w:gridCol w:w="1516"/>
        <w:gridCol w:w="3115"/>
        <w:gridCol w:w="2210"/>
      </w:tblGrid>
      <w:tr w:rsidRPr="00DB3E5C" w:rsidR="00F77344" w:rsidTr="39759B03" w14:paraId="0DA722AB" w14:textId="77777777">
        <w:trPr>
          <w:jc w:val="center"/>
        </w:trPr>
        <w:tc>
          <w:tcPr>
            <w:tcW w:w="1516" w:type="dxa"/>
          </w:tcPr>
          <w:bookmarkEnd w:id="649"/>
          <w:p w:rsidRPr="005A23B5" w:rsidR="00F77344" w:rsidP="39759B03" w:rsidRDefault="00F77344" w14:paraId="68622D19" w14:textId="77777777">
            <w:pPr>
              <w:pStyle w:val="Prrafodelista"/>
              <w:spacing w:line="276" w:lineRule="auto"/>
              <w:ind w:left="0"/>
              <w:jc w:val="center"/>
              <w:rPr>
                <w:rFonts w:ascii="Arial" w:hAnsi="Arial" w:cs="Arial"/>
                <w:b/>
                <w:bCs/>
              </w:rPr>
            </w:pPr>
            <w:r w:rsidRPr="005A23B5">
              <w:rPr>
                <w:rFonts w:ascii="Arial" w:hAnsi="Arial" w:cs="Arial"/>
                <w:b/>
                <w:bCs/>
              </w:rPr>
              <w:t>Prefijo</w:t>
            </w:r>
          </w:p>
        </w:tc>
        <w:tc>
          <w:tcPr>
            <w:tcW w:w="3115" w:type="dxa"/>
          </w:tcPr>
          <w:p w:rsidRPr="005A23B5" w:rsidR="00F77344" w:rsidP="39759B03" w:rsidRDefault="00F77344" w14:paraId="196906D4" w14:textId="77777777">
            <w:pPr>
              <w:pStyle w:val="Prrafodelista"/>
              <w:spacing w:line="276" w:lineRule="auto"/>
              <w:ind w:left="0"/>
              <w:jc w:val="center"/>
              <w:rPr>
                <w:rFonts w:ascii="Arial" w:hAnsi="Arial" w:cs="Arial"/>
                <w:b/>
                <w:bCs/>
              </w:rPr>
            </w:pPr>
            <w:r w:rsidRPr="005A23B5">
              <w:rPr>
                <w:rFonts w:ascii="Arial" w:hAnsi="Arial" w:cs="Arial"/>
                <w:b/>
                <w:bCs/>
              </w:rPr>
              <w:t>Acción a realizar</w:t>
            </w:r>
          </w:p>
        </w:tc>
        <w:tc>
          <w:tcPr>
            <w:tcW w:w="2078" w:type="dxa"/>
          </w:tcPr>
          <w:p w:rsidRPr="005A23B5" w:rsidR="00F77344" w:rsidP="39759B03" w:rsidRDefault="00F77344" w14:paraId="6D37B852" w14:textId="77777777">
            <w:pPr>
              <w:pStyle w:val="Prrafodelista"/>
              <w:spacing w:line="276" w:lineRule="auto"/>
              <w:ind w:left="0"/>
              <w:jc w:val="center"/>
              <w:rPr>
                <w:rFonts w:ascii="Arial" w:hAnsi="Arial" w:cs="Arial"/>
                <w:b/>
                <w:bCs/>
              </w:rPr>
            </w:pPr>
            <w:r w:rsidRPr="005A23B5">
              <w:rPr>
                <w:rFonts w:ascii="Arial" w:hAnsi="Arial" w:cs="Arial"/>
                <w:b/>
                <w:bCs/>
              </w:rPr>
              <w:t xml:space="preserve">Ejemplo </w:t>
            </w:r>
          </w:p>
        </w:tc>
      </w:tr>
      <w:tr w:rsidRPr="00DB3E5C" w:rsidR="00F77344" w:rsidTr="39759B03" w14:paraId="4EDBD363" w14:textId="77777777">
        <w:trPr>
          <w:jc w:val="center"/>
        </w:trPr>
        <w:tc>
          <w:tcPr>
            <w:tcW w:w="1516" w:type="dxa"/>
          </w:tcPr>
          <w:p w:rsidRPr="005A23B5" w:rsidR="00F77344" w:rsidP="39759B03" w:rsidRDefault="00F77344" w14:paraId="5FE9BDC8" w14:textId="77777777">
            <w:pPr>
              <w:pStyle w:val="Prrafodelista"/>
              <w:spacing w:line="276" w:lineRule="auto"/>
              <w:ind w:left="0"/>
              <w:jc w:val="center"/>
              <w:rPr>
                <w:rFonts w:ascii="Arial" w:hAnsi="Arial" w:cs="Arial"/>
                <w:lang w:eastAsia="en-US"/>
              </w:rPr>
            </w:pPr>
            <w:r w:rsidRPr="005A23B5">
              <w:rPr>
                <w:rFonts w:ascii="Arial" w:hAnsi="Arial" w:cs="Arial"/>
              </w:rPr>
              <w:t>get</w:t>
            </w:r>
          </w:p>
        </w:tc>
        <w:tc>
          <w:tcPr>
            <w:tcW w:w="3115" w:type="dxa"/>
          </w:tcPr>
          <w:p w:rsidRPr="005A23B5" w:rsidR="00F77344" w:rsidP="00456230" w:rsidRDefault="00F77344" w14:paraId="25227C52" w14:textId="77777777">
            <w:pPr>
              <w:pStyle w:val="Prrafodelista"/>
              <w:spacing w:line="276" w:lineRule="auto"/>
              <w:ind w:left="0"/>
              <w:jc w:val="both"/>
              <w:rPr>
                <w:rFonts w:ascii="Arial" w:hAnsi="Arial" w:cs="Arial"/>
              </w:rPr>
            </w:pPr>
            <w:r w:rsidRPr="005A23B5">
              <w:rPr>
                <w:rFonts w:ascii="Arial" w:hAnsi="Arial" w:cs="Arial"/>
              </w:rPr>
              <w:t>Traer, obtener datos</w:t>
            </w:r>
          </w:p>
        </w:tc>
        <w:tc>
          <w:tcPr>
            <w:tcW w:w="2078" w:type="dxa"/>
          </w:tcPr>
          <w:p w:rsidRPr="005A23B5" w:rsidR="00F77344" w:rsidP="00456230" w:rsidRDefault="00F77344" w14:paraId="37082763" w14:textId="77777777">
            <w:pPr>
              <w:pStyle w:val="Prrafodelista"/>
              <w:spacing w:line="276" w:lineRule="auto"/>
              <w:ind w:left="0"/>
              <w:jc w:val="both"/>
              <w:rPr>
                <w:rFonts w:ascii="Arial" w:hAnsi="Arial" w:cs="Arial"/>
              </w:rPr>
            </w:pPr>
            <w:r w:rsidRPr="005A23B5">
              <w:rPr>
                <w:rFonts w:ascii="Arial" w:hAnsi="Arial" w:cs="Arial"/>
              </w:rPr>
              <w:t>get_datos_usuario</w:t>
            </w:r>
          </w:p>
        </w:tc>
      </w:tr>
      <w:tr w:rsidRPr="00DB3E5C" w:rsidR="00F77344" w:rsidTr="39759B03" w14:paraId="77678958" w14:textId="77777777">
        <w:trPr>
          <w:jc w:val="center"/>
        </w:trPr>
        <w:tc>
          <w:tcPr>
            <w:tcW w:w="1516" w:type="dxa"/>
          </w:tcPr>
          <w:p w:rsidRPr="005A23B5" w:rsidR="00F77344" w:rsidP="39759B03" w:rsidRDefault="00F77344" w14:paraId="62494F4F" w14:textId="77777777">
            <w:pPr>
              <w:pStyle w:val="Prrafodelista"/>
              <w:spacing w:line="276" w:lineRule="auto"/>
              <w:ind w:left="0"/>
              <w:jc w:val="center"/>
              <w:rPr>
                <w:rFonts w:ascii="Arial" w:hAnsi="Arial" w:cs="Arial"/>
                <w:lang w:eastAsia="en-US"/>
              </w:rPr>
            </w:pPr>
            <w:r w:rsidRPr="005A23B5">
              <w:rPr>
                <w:rFonts w:ascii="Arial" w:hAnsi="Arial" w:cs="Arial"/>
              </w:rPr>
              <w:t>add</w:t>
            </w:r>
          </w:p>
        </w:tc>
        <w:tc>
          <w:tcPr>
            <w:tcW w:w="3115" w:type="dxa"/>
          </w:tcPr>
          <w:p w:rsidRPr="005A23B5" w:rsidR="00F77344" w:rsidP="00456230" w:rsidRDefault="00F77344" w14:paraId="31747B71" w14:textId="77777777">
            <w:pPr>
              <w:pStyle w:val="Prrafodelista"/>
              <w:spacing w:line="276" w:lineRule="auto"/>
              <w:ind w:left="0"/>
              <w:jc w:val="both"/>
              <w:rPr>
                <w:rFonts w:ascii="Arial" w:hAnsi="Arial" w:cs="Arial"/>
              </w:rPr>
            </w:pPr>
            <w:r w:rsidRPr="005A23B5">
              <w:rPr>
                <w:rFonts w:ascii="Arial" w:hAnsi="Arial" w:cs="Arial"/>
              </w:rPr>
              <w:t>Insertar, almacenar datos</w:t>
            </w:r>
          </w:p>
        </w:tc>
        <w:tc>
          <w:tcPr>
            <w:tcW w:w="2078" w:type="dxa"/>
          </w:tcPr>
          <w:p w:rsidRPr="005A23B5" w:rsidR="00F77344" w:rsidP="00456230" w:rsidRDefault="00F77344" w14:paraId="5CB06D8C" w14:textId="77777777">
            <w:pPr>
              <w:pStyle w:val="Prrafodelista"/>
              <w:spacing w:line="276" w:lineRule="auto"/>
              <w:ind w:left="0"/>
              <w:jc w:val="both"/>
              <w:rPr>
                <w:rFonts w:ascii="Arial" w:hAnsi="Arial" w:cs="Arial"/>
              </w:rPr>
            </w:pPr>
            <w:r w:rsidRPr="005A23B5">
              <w:rPr>
                <w:rFonts w:ascii="Arial" w:hAnsi="Arial" w:cs="Arial"/>
              </w:rPr>
              <w:t>add_datos_compras</w:t>
            </w:r>
          </w:p>
        </w:tc>
      </w:tr>
      <w:tr w:rsidRPr="00DB3E5C" w:rsidR="00F77344" w:rsidTr="39759B03" w14:paraId="0CE4BBE3" w14:textId="77777777">
        <w:trPr>
          <w:jc w:val="center"/>
        </w:trPr>
        <w:tc>
          <w:tcPr>
            <w:tcW w:w="1516" w:type="dxa"/>
          </w:tcPr>
          <w:p w:rsidRPr="005A23B5" w:rsidR="00F77344" w:rsidP="39759B03" w:rsidRDefault="00F77344" w14:paraId="5A0CEDFA" w14:textId="77777777">
            <w:pPr>
              <w:pStyle w:val="Prrafodelista"/>
              <w:spacing w:line="276" w:lineRule="auto"/>
              <w:ind w:left="0"/>
              <w:jc w:val="center"/>
              <w:rPr>
                <w:rFonts w:ascii="Arial" w:hAnsi="Arial" w:cs="Arial"/>
                <w:lang w:eastAsia="en-US"/>
              </w:rPr>
            </w:pPr>
            <w:r w:rsidRPr="005A23B5">
              <w:rPr>
                <w:rFonts w:ascii="Arial" w:hAnsi="Arial" w:cs="Arial"/>
              </w:rPr>
              <w:t>set</w:t>
            </w:r>
          </w:p>
        </w:tc>
        <w:tc>
          <w:tcPr>
            <w:tcW w:w="3115" w:type="dxa"/>
          </w:tcPr>
          <w:p w:rsidRPr="005A23B5" w:rsidR="00F77344" w:rsidP="00456230" w:rsidRDefault="00F77344" w14:paraId="3D127726" w14:textId="77777777">
            <w:pPr>
              <w:pStyle w:val="Prrafodelista"/>
              <w:spacing w:line="276" w:lineRule="auto"/>
              <w:ind w:left="0"/>
              <w:jc w:val="both"/>
              <w:rPr>
                <w:rFonts w:ascii="Arial" w:hAnsi="Arial" w:cs="Arial"/>
              </w:rPr>
            </w:pPr>
            <w:r w:rsidRPr="005A23B5">
              <w:rPr>
                <w:rFonts w:ascii="Arial" w:hAnsi="Arial" w:cs="Arial"/>
              </w:rPr>
              <w:t>Establecer, actualizar datos</w:t>
            </w:r>
          </w:p>
        </w:tc>
        <w:tc>
          <w:tcPr>
            <w:tcW w:w="2078" w:type="dxa"/>
          </w:tcPr>
          <w:p w:rsidRPr="005A23B5" w:rsidR="00F77344" w:rsidP="00456230" w:rsidRDefault="00F77344" w14:paraId="0871B2CB" w14:textId="77777777">
            <w:pPr>
              <w:pStyle w:val="Prrafodelista"/>
              <w:spacing w:line="276" w:lineRule="auto"/>
              <w:ind w:left="0"/>
              <w:jc w:val="both"/>
              <w:rPr>
                <w:rFonts w:ascii="Arial" w:hAnsi="Arial" w:cs="Arial"/>
              </w:rPr>
            </w:pPr>
            <w:r w:rsidRPr="005A23B5">
              <w:rPr>
                <w:rFonts w:ascii="Arial" w:hAnsi="Arial" w:cs="Arial"/>
              </w:rPr>
              <w:t>set_oficina_usuario</w:t>
            </w:r>
          </w:p>
        </w:tc>
      </w:tr>
      <w:tr w:rsidRPr="00DB3E5C" w:rsidR="00F77344" w:rsidTr="39759B03" w14:paraId="33DCC5B4" w14:textId="77777777">
        <w:trPr>
          <w:jc w:val="center"/>
        </w:trPr>
        <w:tc>
          <w:tcPr>
            <w:tcW w:w="1516" w:type="dxa"/>
          </w:tcPr>
          <w:p w:rsidRPr="005A23B5" w:rsidR="00F77344" w:rsidP="39759B03" w:rsidRDefault="00F77344" w14:paraId="3E08B866" w14:textId="77777777">
            <w:pPr>
              <w:pStyle w:val="Prrafodelista"/>
              <w:spacing w:line="276" w:lineRule="auto"/>
              <w:ind w:left="0"/>
              <w:jc w:val="center"/>
              <w:rPr>
                <w:rFonts w:ascii="Arial" w:hAnsi="Arial" w:cs="Arial"/>
                <w:lang w:eastAsia="en-US"/>
              </w:rPr>
            </w:pPr>
            <w:r w:rsidRPr="005A23B5">
              <w:rPr>
                <w:rFonts w:ascii="Arial" w:hAnsi="Arial" w:cs="Arial"/>
              </w:rPr>
              <w:t>del</w:t>
            </w:r>
          </w:p>
        </w:tc>
        <w:tc>
          <w:tcPr>
            <w:tcW w:w="3115" w:type="dxa"/>
          </w:tcPr>
          <w:p w:rsidRPr="005A23B5" w:rsidR="00F77344" w:rsidP="00456230" w:rsidRDefault="00F77344" w14:paraId="6F96FF16" w14:textId="77777777">
            <w:pPr>
              <w:pStyle w:val="Prrafodelista"/>
              <w:spacing w:line="276" w:lineRule="auto"/>
              <w:ind w:left="0"/>
              <w:jc w:val="both"/>
              <w:rPr>
                <w:rFonts w:ascii="Arial" w:hAnsi="Arial" w:cs="Arial"/>
              </w:rPr>
            </w:pPr>
            <w:r w:rsidRPr="005A23B5">
              <w:rPr>
                <w:rFonts w:ascii="Arial" w:hAnsi="Arial" w:cs="Arial"/>
              </w:rPr>
              <w:t>Borrar, eliminar datos</w:t>
            </w:r>
          </w:p>
        </w:tc>
        <w:tc>
          <w:tcPr>
            <w:tcW w:w="2078" w:type="dxa"/>
          </w:tcPr>
          <w:p w:rsidRPr="005A23B5" w:rsidR="00F77344" w:rsidP="00456230" w:rsidRDefault="00F77344" w14:paraId="0EC4EDA0" w14:textId="77777777">
            <w:pPr>
              <w:pStyle w:val="Prrafodelista"/>
              <w:spacing w:line="276" w:lineRule="auto"/>
              <w:ind w:left="0"/>
              <w:jc w:val="both"/>
              <w:rPr>
                <w:rFonts w:ascii="Arial" w:hAnsi="Arial" w:cs="Arial"/>
              </w:rPr>
            </w:pPr>
            <w:r w:rsidRPr="005A23B5">
              <w:rPr>
                <w:rFonts w:ascii="Arial" w:hAnsi="Arial" w:cs="Arial"/>
              </w:rPr>
              <w:t>del_pagos</w:t>
            </w:r>
          </w:p>
        </w:tc>
      </w:tr>
    </w:tbl>
    <w:p w:rsidR="00F77344" w:rsidP="39759B03" w:rsidRDefault="00F77344" w14:paraId="3799552B" w14:textId="77777777">
      <w:pPr>
        <w:spacing w:after="0"/>
        <w:rPr>
          <w:rFonts w:ascii="Arial" w:hAnsi="Arial" w:cs="Arial"/>
          <w:b/>
          <w:bCs/>
          <w:u w:val="single"/>
        </w:rPr>
      </w:pPr>
    </w:p>
    <w:p w:rsidRPr="005A23B5" w:rsidR="00C90776" w:rsidP="39759B03" w:rsidRDefault="00C90776" w14:paraId="1EC4C306" w14:textId="77777777">
      <w:pPr>
        <w:spacing w:after="0"/>
        <w:rPr>
          <w:rFonts w:ascii="Arial" w:hAnsi="Arial" w:cs="Arial"/>
          <w:b/>
          <w:bCs/>
          <w:u w:val="single"/>
        </w:rPr>
      </w:pPr>
    </w:p>
    <w:p w:rsidRPr="005A23B5" w:rsidR="00F77344" w:rsidP="39759B03" w:rsidRDefault="00F77344" w14:paraId="15FFAA2D" w14:textId="77777777">
      <w:pPr>
        <w:spacing w:after="0"/>
        <w:rPr>
          <w:rFonts w:ascii="Arial" w:hAnsi="Arial" w:cs="Arial"/>
          <w:b/>
          <w:color w:val="00B050"/>
          <w:u w:val="single"/>
        </w:rPr>
      </w:pPr>
      <w:r w:rsidRPr="68D44CE3">
        <w:rPr>
          <w:rFonts w:ascii="Arial" w:hAnsi="Arial" w:cs="Arial"/>
          <w:b/>
          <w:color w:val="00B050"/>
          <w:u w:val="single"/>
        </w:rPr>
        <w:t>Estándares de Programación:</w:t>
      </w:r>
    </w:p>
    <w:p w:rsidR="00E45DBC" w:rsidP="00FB5E7A" w:rsidRDefault="0054423E" w14:paraId="4B5694C6" w14:textId="2F1F1CB7">
      <w:pPr>
        <w:pStyle w:val="Prrafodelista"/>
        <w:numPr>
          <w:ilvl w:val="0"/>
          <w:numId w:val="46"/>
        </w:numPr>
        <w:spacing w:after="0" w:line="240" w:lineRule="auto"/>
        <w:jc w:val="both"/>
        <w:rPr>
          <w:rFonts w:ascii="Arial" w:hAnsi="Arial" w:cs="Arial"/>
          <w:color w:val="00B050"/>
          <w:lang w:val="es-MX"/>
        </w:rPr>
      </w:pPr>
      <w:r>
        <w:rPr>
          <w:rFonts w:ascii="Arial" w:hAnsi="Arial" w:cs="Arial"/>
          <w:color w:val="00B050"/>
          <w:lang w:val="es-MX"/>
        </w:rPr>
        <w:t>Características de nomenclatura</w:t>
      </w:r>
    </w:p>
    <w:p w:rsidR="0054423E" w:rsidP="00FB5E7A" w:rsidRDefault="0054423E" w14:paraId="4A3DF33E" w14:textId="6E806AD4">
      <w:pPr>
        <w:pStyle w:val="Prrafodelista"/>
        <w:numPr>
          <w:ilvl w:val="0"/>
          <w:numId w:val="14"/>
        </w:numPr>
        <w:spacing w:after="0" w:line="240" w:lineRule="auto"/>
        <w:jc w:val="both"/>
        <w:rPr>
          <w:rFonts w:ascii="Arial" w:hAnsi="Arial" w:cs="Arial"/>
          <w:color w:val="00B050"/>
          <w:lang w:val="es-MX"/>
        </w:rPr>
      </w:pPr>
      <w:r>
        <w:rPr>
          <w:rFonts w:ascii="Arial" w:hAnsi="Arial" w:cs="Arial"/>
          <w:color w:val="00B050"/>
          <w:lang w:val="es-MX"/>
        </w:rPr>
        <w:t xml:space="preserve">Los nombres </w:t>
      </w:r>
      <w:r w:rsidRPr="00414A54" w:rsidR="00414A54">
        <w:rPr>
          <w:rFonts w:ascii="Arial" w:hAnsi="Arial" w:cs="Arial"/>
          <w:color w:val="00B050"/>
          <w:lang w:val="es-MX"/>
        </w:rPr>
        <w:t xml:space="preserve">de archivos, clases, métodos, variables, funciones y otros elementos de código </w:t>
      </w:r>
      <w:r w:rsidR="00414A54">
        <w:rPr>
          <w:rFonts w:ascii="Arial" w:hAnsi="Arial" w:cs="Arial"/>
          <w:color w:val="00B050"/>
          <w:lang w:val="es-MX"/>
        </w:rPr>
        <w:t>deben ser</w:t>
      </w:r>
      <w:r w:rsidRPr="00414A54" w:rsidR="00414A54">
        <w:rPr>
          <w:rFonts w:ascii="Arial" w:hAnsi="Arial" w:cs="Arial"/>
          <w:color w:val="00B050"/>
          <w:lang w:val="es-MX"/>
        </w:rPr>
        <w:t xml:space="preserve"> descriptivos y proporcion</w:t>
      </w:r>
      <w:r w:rsidR="00414A54">
        <w:rPr>
          <w:rFonts w:ascii="Arial" w:hAnsi="Arial" w:cs="Arial"/>
          <w:color w:val="00B050"/>
          <w:lang w:val="es-MX"/>
        </w:rPr>
        <w:t>ar</w:t>
      </w:r>
      <w:r w:rsidRPr="00414A54" w:rsidR="00414A54">
        <w:rPr>
          <w:rFonts w:ascii="Arial" w:hAnsi="Arial" w:cs="Arial"/>
          <w:color w:val="00B050"/>
          <w:lang w:val="es-MX"/>
        </w:rPr>
        <w:t xml:space="preserve"> un contexto claro sobre su propósito y funcionalidad</w:t>
      </w:r>
      <w:r w:rsidR="00414A54">
        <w:rPr>
          <w:rFonts w:ascii="Arial" w:hAnsi="Arial" w:cs="Arial"/>
          <w:color w:val="00B050"/>
          <w:lang w:val="es-MX"/>
        </w:rPr>
        <w:t>:</w:t>
      </w:r>
    </w:p>
    <w:p w:rsidRPr="0082586F" w:rsidR="0082586F" w:rsidP="00FB5E7A" w:rsidRDefault="0082586F" w14:paraId="62CD9E6B" w14:textId="77777777">
      <w:pPr>
        <w:pStyle w:val="Prrafodelista"/>
        <w:numPr>
          <w:ilvl w:val="1"/>
          <w:numId w:val="14"/>
        </w:numPr>
        <w:spacing w:after="0" w:line="240" w:lineRule="auto"/>
        <w:jc w:val="both"/>
        <w:rPr>
          <w:rFonts w:ascii="Arial" w:hAnsi="Arial" w:cs="Arial"/>
          <w:color w:val="00B050"/>
          <w:lang w:val="es-MX"/>
        </w:rPr>
      </w:pPr>
      <w:r w:rsidRPr="0082586F">
        <w:rPr>
          <w:rFonts w:ascii="Arial" w:hAnsi="Arial" w:cs="Arial"/>
          <w:b/>
          <w:bCs/>
          <w:color w:val="00B050"/>
          <w:lang w:val="es-MX"/>
        </w:rPr>
        <w:t>Nombres Significativos:</w:t>
      </w:r>
      <w:r w:rsidRPr="0082586F">
        <w:rPr>
          <w:rFonts w:ascii="Arial" w:hAnsi="Arial" w:cs="Arial"/>
          <w:color w:val="00B050"/>
          <w:lang w:val="es-MX"/>
        </w:rPr>
        <w:t xml:space="preserve"> Todos los nombres deben ser significativos y descriptivos, reflejando claramente la funcionalidad o el propósito del elemento al que hacen referencia.</w:t>
      </w:r>
    </w:p>
    <w:p w:rsidRPr="0082586F" w:rsidR="0082586F" w:rsidP="00FB5E7A" w:rsidRDefault="0082586F" w14:paraId="02ADAFC2" w14:textId="77777777">
      <w:pPr>
        <w:pStyle w:val="Prrafodelista"/>
        <w:numPr>
          <w:ilvl w:val="1"/>
          <w:numId w:val="14"/>
        </w:numPr>
        <w:spacing w:after="0" w:line="240" w:lineRule="auto"/>
        <w:jc w:val="both"/>
        <w:rPr>
          <w:rFonts w:ascii="Arial" w:hAnsi="Arial" w:cs="Arial"/>
          <w:color w:val="00B050"/>
          <w:lang w:val="es-MX"/>
        </w:rPr>
      </w:pPr>
      <w:r w:rsidRPr="0082586F">
        <w:rPr>
          <w:rFonts w:ascii="Arial" w:hAnsi="Arial" w:cs="Arial"/>
          <w:b/>
          <w:bCs/>
          <w:color w:val="00B050"/>
          <w:lang w:val="es-MX"/>
        </w:rPr>
        <w:t>Utilizar Palabras Completas:</w:t>
      </w:r>
      <w:r w:rsidRPr="0082586F">
        <w:rPr>
          <w:rFonts w:ascii="Arial" w:hAnsi="Arial" w:cs="Arial"/>
          <w:color w:val="00B050"/>
          <w:lang w:val="es-MX"/>
        </w:rPr>
        <w:t xml:space="preserve"> Preferir el uso de palabras completas en lugar de acrónimos o abreviaturas siempre que sea posible, a menos que el acrónimo sea universalmente reconocido y ampliamente aceptado.</w:t>
      </w:r>
    </w:p>
    <w:p w:rsidRPr="0082586F" w:rsidR="0082586F" w:rsidP="00FB5E7A" w:rsidRDefault="0082586F" w14:paraId="5C3C4C37" w14:textId="77777777">
      <w:pPr>
        <w:pStyle w:val="Prrafodelista"/>
        <w:numPr>
          <w:ilvl w:val="1"/>
          <w:numId w:val="14"/>
        </w:numPr>
        <w:spacing w:after="0" w:line="240" w:lineRule="auto"/>
        <w:jc w:val="both"/>
        <w:rPr>
          <w:rFonts w:ascii="Arial" w:hAnsi="Arial" w:cs="Arial"/>
          <w:color w:val="00B050"/>
          <w:lang w:val="es-MX"/>
        </w:rPr>
      </w:pPr>
      <w:r w:rsidRPr="0082586F">
        <w:rPr>
          <w:rFonts w:ascii="Arial" w:hAnsi="Arial" w:cs="Arial"/>
          <w:b/>
          <w:bCs/>
          <w:color w:val="00B050"/>
          <w:lang w:val="es-MX"/>
        </w:rPr>
        <w:t>Contexto y Funcionalidad:</w:t>
      </w:r>
      <w:r w:rsidRPr="0082586F">
        <w:rPr>
          <w:rFonts w:ascii="Arial" w:hAnsi="Arial" w:cs="Arial"/>
          <w:color w:val="00B050"/>
          <w:lang w:val="es-MX"/>
        </w:rPr>
        <w:t xml:space="preserve"> Los nombres deben proporcionar información clara sobre el contexto y la funcionalidad del elemento al que se refieren. Por ejemplo, un método debe describir qué hace y cómo se utiliza.</w:t>
      </w:r>
    </w:p>
    <w:p w:rsidRPr="0082586F" w:rsidR="0082586F" w:rsidP="00FB5E7A" w:rsidRDefault="0082586F" w14:paraId="1044B04E" w14:textId="00496FAD">
      <w:pPr>
        <w:pStyle w:val="Prrafodelista"/>
        <w:numPr>
          <w:ilvl w:val="1"/>
          <w:numId w:val="14"/>
        </w:numPr>
        <w:spacing w:after="0" w:line="240" w:lineRule="auto"/>
        <w:jc w:val="both"/>
        <w:rPr>
          <w:rFonts w:ascii="Arial" w:hAnsi="Arial" w:cs="Arial"/>
          <w:color w:val="00B050"/>
          <w:lang w:val="es-MX"/>
        </w:rPr>
      </w:pPr>
      <w:r w:rsidRPr="0082586F">
        <w:rPr>
          <w:rFonts w:ascii="Arial" w:hAnsi="Arial" w:cs="Arial"/>
          <w:b/>
          <w:bCs/>
          <w:color w:val="00B050"/>
          <w:lang w:val="es-MX"/>
        </w:rPr>
        <w:t>Consistencia:</w:t>
      </w:r>
      <w:r w:rsidRPr="0082586F">
        <w:rPr>
          <w:rFonts w:ascii="Arial" w:hAnsi="Arial" w:cs="Arial"/>
          <w:color w:val="00B050"/>
          <w:lang w:val="es-MX"/>
        </w:rPr>
        <w:t xml:space="preserve"> Mantener la consistencia en la nomenclatura en todo el proyecto</w:t>
      </w:r>
      <w:r w:rsidR="000A7E99">
        <w:rPr>
          <w:rFonts w:ascii="Arial" w:hAnsi="Arial" w:cs="Arial"/>
          <w:color w:val="00B050"/>
          <w:lang w:val="es-MX"/>
        </w:rPr>
        <w:t>.</w:t>
      </w:r>
    </w:p>
    <w:p w:rsidR="00414A54" w:rsidP="00FB5E7A" w:rsidRDefault="0082586F" w14:paraId="45FF88DA" w14:textId="362C4E0B">
      <w:pPr>
        <w:pStyle w:val="Prrafodelista"/>
        <w:numPr>
          <w:ilvl w:val="1"/>
          <w:numId w:val="14"/>
        </w:numPr>
        <w:spacing w:after="0" w:line="240" w:lineRule="auto"/>
        <w:jc w:val="both"/>
        <w:rPr>
          <w:rFonts w:ascii="Arial" w:hAnsi="Arial" w:cs="Arial"/>
          <w:color w:val="00B050"/>
          <w:lang w:val="es-MX"/>
        </w:rPr>
      </w:pPr>
      <w:r w:rsidRPr="0082586F">
        <w:rPr>
          <w:rFonts w:ascii="Arial" w:hAnsi="Arial" w:cs="Arial"/>
          <w:b/>
          <w:bCs/>
          <w:color w:val="00B050"/>
          <w:lang w:val="es-MX"/>
        </w:rPr>
        <w:t>Longitud Adecuada:</w:t>
      </w:r>
      <w:r w:rsidRPr="0082586F">
        <w:rPr>
          <w:rFonts w:ascii="Arial" w:hAnsi="Arial" w:cs="Arial"/>
          <w:color w:val="00B050"/>
          <w:lang w:val="es-MX"/>
        </w:rPr>
        <w:t xml:space="preserve"> Los nombres deben ser lo suficientemente descriptivos como para transmitir su propósito, pero también deben ser concisos y no excesivamente largos. Evitar nombres demasiado largos que puedan dificultar la legibilidad del código.</w:t>
      </w:r>
    </w:p>
    <w:p w:rsidRPr="005A23B5" w:rsidR="00F77344" w:rsidP="00FB5E7A" w:rsidRDefault="006530A1" w14:paraId="0C305000" w14:textId="165B65A1">
      <w:pPr>
        <w:pStyle w:val="Prrafodelista"/>
        <w:numPr>
          <w:ilvl w:val="0"/>
          <w:numId w:val="46"/>
        </w:numPr>
        <w:spacing w:after="0" w:line="240" w:lineRule="auto"/>
        <w:jc w:val="both"/>
        <w:rPr>
          <w:rFonts w:ascii="Arial" w:hAnsi="Arial" w:cs="Arial"/>
          <w:color w:val="00B050"/>
          <w:lang w:val="es-MX"/>
        </w:rPr>
      </w:pPr>
      <w:r w:rsidRPr="68D44CE3">
        <w:rPr>
          <w:rFonts w:ascii="Arial" w:hAnsi="Arial" w:cs="Arial"/>
          <w:color w:val="00B050"/>
          <w:lang w:val="es-MX"/>
        </w:rPr>
        <w:t>Características d</w:t>
      </w:r>
      <w:r w:rsidRPr="68D44CE3" w:rsidR="00F77344">
        <w:rPr>
          <w:rFonts w:ascii="Arial" w:hAnsi="Arial" w:cs="Arial"/>
          <w:color w:val="00B050"/>
          <w:lang w:val="es-MX"/>
        </w:rPr>
        <w:t xml:space="preserve">el </w:t>
      </w:r>
      <w:r w:rsidRPr="68D44CE3">
        <w:rPr>
          <w:rFonts w:ascii="Arial" w:hAnsi="Arial" w:cs="Arial"/>
          <w:color w:val="00B050"/>
          <w:lang w:val="es-MX"/>
        </w:rPr>
        <w:t>n</w:t>
      </w:r>
      <w:r w:rsidRPr="68D44CE3" w:rsidR="00F77344">
        <w:rPr>
          <w:rFonts w:ascii="Arial" w:hAnsi="Arial" w:cs="Arial"/>
          <w:color w:val="00B050"/>
          <w:lang w:val="es-MX"/>
        </w:rPr>
        <w:t xml:space="preserve">ombre del </w:t>
      </w:r>
      <w:r w:rsidRPr="68D44CE3">
        <w:rPr>
          <w:rFonts w:ascii="Arial" w:hAnsi="Arial" w:cs="Arial"/>
          <w:color w:val="00B050"/>
          <w:lang w:val="es-MX"/>
        </w:rPr>
        <w:t>p</w:t>
      </w:r>
      <w:r w:rsidRPr="68D44CE3" w:rsidR="00F77344">
        <w:rPr>
          <w:rFonts w:ascii="Arial" w:hAnsi="Arial" w:cs="Arial"/>
          <w:color w:val="00B050"/>
          <w:lang w:val="es-MX"/>
        </w:rPr>
        <w:t>royecto</w:t>
      </w:r>
      <w:r w:rsidRPr="68D44CE3">
        <w:rPr>
          <w:rFonts w:ascii="Arial" w:hAnsi="Arial" w:cs="Arial"/>
          <w:color w:val="00B050"/>
          <w:lang w:val="es-MX"/>
        </w:rPr>
        <w:t>:</w:t>
      </w:r>
    </w:p>
    <w:p w:rsidRPr="005A23B5" w:rsidR="00F77344" w:rsidP="00FB5E7A" w:rsidRDefault="0A07718A" w14:paraId="3479C6B3" w14:textId="557245FC">
      <w:pPr>
        <w:pStyle w:val="Prrafodelista"/>
        <w:numPr>
          <w:ilvl w:val="0"/>
          <w:numId w:val="14"/>
        </w:numPr>
        <w:spacing w:after="0" w:line="240" w:lineRule="auto"/>
        <w:jc w:val="both"/>
        <w:rPr>
          <w:rFonts w:ascii="Arial" w:hAnsi="Arial" w:cs="Arial"/>
          <w:color w:val="00B050"/>
        </w:rPr>
      </w:pPr>
      <w:r w:rsidRPr="68D44CE3">
        <w:rPr>
          <w:rFonts w:ascii="Arial" w:hAnsi="Arial" w:cs="Arial"/>
          <w:color w:val="00B050"/>
        </w:rPr>
        <w:t xml:space="preserve">El nombre de la solución debe tener relación directa con lo que hace </w:t>
      </w:r>
      <w:r w:rsidRPr="68D44CE3" w:rsidR="61026935">
        <w:rPr>
          <w:rFonts w:ascii="Arial" w:hAnsi="Arial" w:cs="Arial"/>
          <w:color w:val="00B050"/>
        </w:rPr>
        <w:t>la solución informática</w:t>
      </w:r>
      <w:r w:rsidRPr="68D44CE3">
        <w:rPr>
          <w:rFonts w:ascii="Arial" w:hAnsi="Arial" w:cs="Arial"/>
          <w:color w:val="00B050"/>
        </w:rPr>
        <w:t xml:space="preserve">, siguiendo siempre las </w:t>
      </w:r>
      <w:hyperlink w:anchor="Reglas_nomenclatura">
        <w:r w:rsidRPr="68D44CE3" w:rsidR="36337716">
          <w:rPr>
            <w:rFonts w:ascii="Arial" w:hAnsi="Arial" w:cs="Arial"/>
            <w:color w:val="00B050"/>
          </w:rPr>
          <w:t>reglas de nomenclatura</w:t>
        </w:r>
      </w:hyperlink>
      <w:r w:rsidRPr="68D44CE3">
        <w:rPr>
          <w:rFonts w:ascii="Arial" w:hAnsi="Arial" w:cs="Arial"/>
          <w:color w:val="00B050"/>
        </w:rPr>
        <w:t>.</w:t>
      </w:r>
    </w:p>
    <w:p w:rsidR="006C4D6A" w:rsidP="00FB5E7A" w:rsidRDefault="007E53D0" w14:paraId="51F17183" w14:textId="73290C9D">
      <w:pPr>
        <w:pStyle w:val="Prrafodelista"/>
        <w:numPr>
          <w:ilvl w:val="0"/>
          <w:numId w:val="14"/>
        </w:numPr>
        <w:spacing w:after="0" w:line="240" w:lineRule="auto"/>
        <w:jc w:val="both"/>
        <w:rPr>
          <w:rFonts w:ascii="Arial" w:hAnsi="Arial" w:cs="Arial"/>
          <w:color w:val="00B050"/>
        </w:rPr>
      </w:pPr>
      <w:r w:rsidRPr="68D44CE3">
        <w:rPr>
          <w:rFonts w:ascii="Arial" w:hAnsi="Arial" w:cs="Arial"/>
          <w:color w:val="00B050"/>
        </w:rPr>
        <w:t>Se debe anteponer el sufijo dependiendo del tipo de solución:</w:t>
      </w:r>
    </w:p>
    <w:p w:rsidR="00075882" w:rsidP="00075882" w:rsidRDefault="00075882" w14:paraId="7262B6AC" w14:textId="77777777">
      <w:pPr>
        <w:pStyle w:val="Prrafodelista"/>
        <w:spacing w:after="0" w:line="240" w:lineRule="auto"/>
        <w:ind w:left="1080"/>
        <w:jc w:val="both"/>
        <w:rPr>
          <w:rFonts w:ascii="Arial" w:hAnsi="Arial" w:cs="Arial"/>
          <w:color w:val="00B050"/>
        </w:rPr>
      </w:pPr>
    </w:p>
    <w:p w:rsidR="006C4D6A" w:rsidP="006C4D6A" w:rsidRDefault="006C4D6A" w14:paraId="16910A49" w14:textId="77777777">
      <w:pPr>
        <w:pStyle w:val="Prrafodelista"/>
        <w:spacing w:after="0" w:line="240" w:lineRule="auto"/>
        <w:ind w:left="1080"/>
        <w:jc w:val="both"/>
        <w:rPr>
          <w:rFonts w:ascii="Arial" w:hAnsi="Arial" w:cs="Arial"/>
          <w:color w:val="00B05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4001"/>
        <w:gridCol w:w="1703"/>
        <w:gridCol w:w="3124"/>
      </w:tblGrid>
      <w:tr w:rsidRPr="00DB3E5C" w:rsidR="007E53D0" w:rsidTr="00550722" w14:paraId="0719141F" w14:textId="77777777">
        <w:trPr>
          <w:trHeight w:val="318"/>
          <w:jc w:val="center"/>
        </w:trPr>
        <w:tc>
          <w:tcPr>
            <w:tcW w:w="8828" w:type="dxa"/>
            <w:gridSpan w:val="3"/>
            <w:shd w:val="clear" w:color="auto" w:fill="D9D9D9" w:themeFill="background1" w:themeFillShade="D9"/>
          </w:tcPr>
          <w:p w:rsidRPr="005A23B5" w:rsidR="007E53D0" w:rsidP="00432E70" w:rsidRDefault="007E53D0" w14:paraId="4C5C2C37" w14:textId="5414700F">
            <w:pPr>
              <w:spacing w:after="0" w:line="240" w:lineRule="auto"/>
              <w:jc w:val="center"/>
              <w:rPr>
                <w:rFonts w:ascii="Arial" w:hAnsi="Arial" w:cs="Arial"/>
                <w:b/>
                <w:color w:val="00B050"/>
              </w:rPr>
            </w:pPr>
            <w:r w:rsidRPr="68D44CE3">
              <w:rPr>
                <w:rFonts w:ascii="Arial" w:hAnsi="Arial" w:cs="Arial"/>
                <w:b/>
                <w:color w:val="00B050"/>
              </w:rPr>
              <w:t>NOMBRES PARA TIPOS DE SOLUCIONES</w:t>
            </w:r>
          </w:p>
        </w:tc>
      </w:tr>
      <w:tr w:rsidRPr="00DB3E5C" w:rsidR="004D4DFE" w:rsidTr="00550722" w14:paraId="4676920B" w14:textId="77777777">
        <w:trPr>
          <w:trHeight w:val="318"/>
          <w:jc w:val="center"/>
        </w:trPr>
        <w:tc>
          <w:tcPr>
            <w:tcW w:w="4225" w:type="dxa"/>
            <w:shd w:val="clear" w:color="auto" w:fill="D9D9D9" w:themeFill="background1" w:themeFillShade="D9"/>
            <w:vAlign w:val="center"/>
          </w:tcPr>
          <w:p w:rsidRPr="005A23B5" w:rsidR="007E53D0" w:rsidP="00432E70" w:rsidRDefault="007E53D0" w14:paraId="6825B071" w14:textId="016585CB">
            <w:pPr>
              <w:spacing w:after="0" w:line="240" w:lineRule="auto"/>
              <w:jc w:val="center"/>
              <w:rPr>
                <w:rFonts w:ascii="Arial" w:hAnsi="Arial" w:cs="Arial"/>
                <w:b/>
                <w:color w:val="00B050"/>
              </w:rPr>
            </w:pPr>
            <w:r w:rsidRPr="68D44CE3">
              <w:rPr>
                <w:rFonts w:ascii="Arial" w:hAnsi="Arial" w:cs="Arial"/>
                <w:b/>
                <w:color w:val="00B050"/>
              </w:rPr>
              <w:t>Tipo de solución</w:t>
            </w:r>
          </w:p>
        </w:tc>
        <w:tc>
          <w:tcPr>
            <w:tcW w:w="1710" w:type="dxa"/>
            <w:shd w:val="clear" w:color="auto" w:fill="D9D9D9" w:themeFill="background1" w:themeFillShade="D9"/>
          </w:tcPr>
          <w:p w:rsidRPr="005A23B5" w:rsidR="007E53D0" w:rsidP="00432E70" w:rsidRDefault="007E53D0" w14:paraId="4C6DEF83" w14:textId="77777777">
            <w:pPr>
              <w:spacing w:after="0" w:line="240" w:lineRule="auto"/>
              <w:jc w:val="center"/>
              <w:rPr>
                <w:rFonts w:ascii="Arial" w:hAnsi="Arial" w:cs="Arial"/>
                <w:b/>
                <w:color w:val="00B050"/>
              </w:rPr>
            </w:pPr>
            <w:r w:rsidRPr="68D44CE3">
              <w:rPr>
                <w:rFonts w:ascii="Arial" w:hAnsi="Arial" w:cs="Arial"/>
                <w:b/>
                <w:color w:val="00B050"/>
              </w:rPr>
              <w:t>Prefijos</w:t>
            </w:r>
          </w:p>
        </w:tc>
        <w:tc>
          <w:tcPr>
            <w:tcW w:w="2893" w:type="dxa"/>
            <w:shd w:val="clear" w:color="auto" w:fill="D9D9D9" w:themeFill="background1" w:themeFillShade="D9"/>
            <w:vAlign w:val="center"/>
          </w:tcPr>
          <w:p w:rsidRPr="005A23B5" w:rsidR="007E53D0" w:rsidP="00432E70" w:rsidRDefault="007E53D0" w14:paraId="308A589F" w14:textId="77777777">
            <w:pPr>
              <w:spacing w:after="0" w:line="240" w:lineRule="auto"/>
              <w:jc w:val="center"/>
              <w:rPr>
                <w:rFonts w:ascii="Arial" w:hAnsi="Arial" w:cs="Arial"/>
                <w:b/>
                <w:color w:val="00B050"/>
              </w:rPr>
            </w:pPr>
            <w:r w:rsidRPr="68D44CE3">
              <w:rPr>
                <w:rFonts w:ascii="Arial" w:hAnsi="Arial" w:cs="Arial"/>
                <w:b/>
                <w:color w:val="00B050"/>
              </w:rPr>
              <w:t>Ejemplos</w:t>
            </w:r>
          </w:p>
        </w:tc>
      </w:tr>
      <w:tr w:rsidRPr="00DB3E5C" w:rsidR="007E53D0" w:rsidTr="00550722" w14:paraId="133A25FF" w14:textId="77777777">
        <w:trPr>
          <w:trHeight w:val="318"/>
          <w:jc w:val="center"/>
        </w:trPr>
        <w:tc>
          <w:tcPr>
            <w:tcW w:w="4225" w:type="dxa"/>
            <w:vAlign w:val="center"/>
          </w:tcPr>
          <w:p w:rsidRPr="005A23B5" w:rsidR="007E53D0" w:rsidP="00432E70" w:rsidRDefault="007E53D0" w14:paraId="4DCD985F" w14:textId="312D0A9C">
            <w:pPr>
              <w:spacing w:after="0" w:line="240" w:lineRule="auto"/>
              <w:rPr>
                <w:rFonts w:ascii="Arial" w:hAnsi="Arial" w:cs="Arial"/>
                <w:color w:val="00B050"/>
              </w:rPr>
            </w:pPr>
            <w:r w:rsidRPr="68D44CE3">
              <w:rPr>
                <w:rFonts w:ascii="Arial" w:hAnsi="Arial" w:cs="Arial"/>
                <w:color w:val="00B050"/>
              </w:rPr>
              <w:t>Servicio Web</w:t>
            </w:r>
          </w:p>
        </w:tc>
        <w:tc>
          <w:tcPr>
            <w:tcW w:w="1710" w:type="dxa"/>
          </w:tcPr>
          <w:p w:rsidRPr="005A23B5" w:rsidR="007E53D0" w:rsidP="00432E70" w:rsidRDefault="004D4DFE" w14:paraId="40FF02B0" w14:textId="69835310">
            <w:pPr>
              <w:spacing w:after="0" w:line="240" w:lineRule="auto"/>
              <w:jc w:val="center"/>
              <w:rPr>
                <w:rFonts w:ascii="Arial" w:hAnsi="Arial" w:cs="Arial"/>
                <w:color w:val="00B050"/>
              </w:rPr>
            </w:pPr>
            <w:r w:rsidRPr="68D44CE3">
              <w:rPr>
                <w:rFonts w:ascii="Arial" w:hAnsi="Arial" w:cs="Arial"/>
                <w:color w:val="00B050"/>
              </w:rPr>
              <w:t>ws</w:t>
            </w:r>
          </w:p>
        </w:tc>
        <w:tc>
          <w:tcPr>
            <w:tcW w:w="2893" w:type="dxa"/>
            <w:vAlign w:val="center"/>
          </w:tcPr>
          <w:p w:rsidRPr="005A23B5" w:rsidR="007E53D0" w:rsidP="00432E70" w:rsidRDefault="5E3F2422" w14:paraId="1216E41F" w14:textId="65F252BF">
            <w:pPr>
              <w:spacing w:after="0" w:line="240" w:lineRule="auto"/>
              <w:rPr>
                <w:rFonts w:ascii="Arial" w:hAnsi="Arial" w:cs="Arial"/>
                <w:color w:val="00B050"/>
              </w:rPr>
            </w:pPr>
            <w:r w:rsidRPr="68D44CE3">
              <w:rPr>
                <w:rFonts w:ascii="Arial" w:hAnsi="Arial" w:cs="Arial"/>
                <w:color w:val="00B050"/>
              </w:rPr>
              <w:t>ws</w:t>
            </w:r>
            <w:r w:rsidRPr="68D44CE3" w:rsidR="7D3743BC">
              <w:rPr>
                <w:rFonts w:ascii="Arial" w:hAnsi="Arial" w:cs="Arial"/>
                <w:color w:val="00B050"/>
              </w:rPr>
              <w:t>G</w:t>
            </w:r>
            <w:r w:rsidRPr="68D44CE3">
              <w:rPr>
                <w:rFonts w:ascii="Arial" w:hAnsi="Arial" w:cs="Arial"/>
                <w:color w:val="00B050"/>
              </w:rPr>
              <w:t>estion</w:t>
            </w:r>
            <w:r w:rsidRPr="68D44CE3" w:rsidR="177F4B82">
              <w:rPr>
                <w:rFonts w:ascii="Arial" w:hAnsi="Arial" w:cs="Arial"/>
                <w:color w:val="00B050"/>
              </w:rPr>
              <w:t>C</w:t>
            </w:r>
            <w:r w:rsidRPr="68D44CE3">
              <w:rPr>
                <w:rFonts w:ascii="Arial" w:hAnsi="Arial" w:cs="Arial"/>
                <w:color w:val="00B050"/>
              </w:rPr>
              <w:t>obranzas</w:t>
            </w:r>
          </w:p>
        </w:tc>
      </w:tr>
      <w:tr w:rsidRPr="00DB3E5C" w:rsidR="007E53D0" w:rsidTr="00550722" w14:paraId="5494A666" w14:textId="77777777">
        <w:trPr>
          <w:trHeight w:val="318"/>
          <w:jc w:val="center"/>
        </w:trPr>
        <w:tc>
          <w:tcPr>
            <w:tcW w:w="4225" w:type="dxa"/>
            <w:vAlign w:val="center"/>
          </w:tcPr>
          <w:p w:rsidRPr="005A23B5" w:rsidR="007E53D0" w:rsidP="00432E70" w:rsidRDefault="00160AB3" w14:paraId="38D06BF9" w14:textId="4AC4170D">
            <w:pPr>
              <w:spacing w:after="0" w:line="240" w:lineRule="auto"/>
              <w:rPr>
                <w:rFonts w:ascii="Arial" w:hAnsi="Arial" w:cs="Arial"/>
                <w:color w:val="00B050"/>
              </w:rPr>
            </w:pPr>
            <w:r w:rsidRPr="68D44CE3">
              <w:rPr>
                <w:rFonts w:ascii="Arial" w:hAnsi="Arial" w:cs="Arial"/>
                <w:color w:val="00B050"/>
              </w:rPr>
              <w:t>Demonio</w:t>
            </w:r>
          </w:p>
        </w:tc>
        <w:tc>
          <w:tcPr>
            <w:tcW w:w="1710" w:type="dxa"/>
          </w:tcPr>
          <w:p w:rsidRPr="005A23B5" w:rsidR="007E53D0" w:rsidP="00432E70" w:rsidRDefault="00550722" w14:paraId="3C36910B" w14:textId="682385DF">
            <w:pPr>
              <w:spacing w:after="0" w:line="240" w:lineRule="auto"/>
              <w:jc w:val="center"/>
              <w:rPr>
                <w:rFonts w:ascii="Arial" w:hAnsi="Arial" w:cs="Arial"/>
                <w:color w:val="00B050"/>
              </w:rPr>
            </w:pPr>
            <w:r w:rsidRPr="68D44CE3">
              <w:rPr>
                <w:rFonts w:ascii="Arial" w:hAnsi="Arial" w:cs="Arial"/>
                <w:color w:val="00B050"/>
              </w:rPr>
              <w:t>srv</w:t>
            </w:r>
          </w:p>
        </w:tc>
        <w:tc>
          <w:tcPr>
            <w:tcW w:w="2893" w:type="dxa"/>
            <w:vAlign w:val="center"/>
          </w:tcPr>
          <w:p w:rsidRPr="005A23B5" w:rsidR="007E53D0" w:rsidP="00432E70" w:rsidRDefault="728DA88E" w14:paraId="146728CB" w14:textId="7BC4A6DC">
            <w:pPr>
              <w:spacing w:after="0" w:line="240" w:lineRule="auto"/>
              <w:rPr>
                <w:rFonts w:ascii="Arial" w:hAnsi="Arial" w:cs="Arial"/>
                <w:color w:val="00B050"/>
              </w:rPr>
            </w:pPr>
            <w:r w:rsidRPr="68D44CE3">
              <w:rPr>
                <w:rFonts w:ascii="Arial" w:hAnsi="Arial" w:cs="Arial"/>
                <w:color w:val="00B050"/>
              </w:rPr>
              <w:t>srv</w:t>
            </w:r>
            <w:r w:rsidRPr="68D44CE3" w:rsidR="7AFB0D36">
              <w:rPr>
                <w:rFonts w:ascii="Arial" w:hAnsi="Arial" w:cs="Arial"/>
                <w:color w:val="00B050"/>
              </w:rPr>
              <w:t>G</w:t>
            </w:r>
            <w:r w:rsidRPr="68D44CE3">
              <w:rPr>
                <w:rFonts w:ascii="Arial" w:hAnsi="Arial" w:cs="Arial"/>
                <w:color w:val="00B050"/>
              </w:rPr>
              <w:t>estion</w:t>
            </w:r>
            <w:r w:rsidRPr="68D44CE3" w:rsidR="3BEB4935">
              <w:rPr>
                <w:rFonts w:ascii="Arial" w:hAnsi="Arial" w:cs="Arial"/>
                <w:color w:val="00B050"/>
              </w:rPr>
              <w:t>C</w:t>
            </w:r>
            <w:r w:rsidRPr="68D44CE3">
              <w:rPr>
                <w:rFonts w:ascii="Arial" w:hAnsi="Arial" w:cs="Arial"/>
                <w:color w:val="00B050"/>
              </w:rPr>
              <w:t>obranzas</w:t>
            </w:r>
          </w:p>
        </w:tc>
      </w:tr>
      <w:tr w:rsidRPr="00DB3E5C" w:rsidR="007E53D0" w:rsidTr="00550722" w14:paraId="5B21C0CD" w14:textId="77777777">
        <w:trPr>
          <w:trHeight w:val="318"/>
          <w:jc w:val="center"/>
        </w:trPr>
        <w:tc>
          <w:tcPr>
            <w:tcW w:w="4225" w:type="dxa"/>
            <w:vAlign w:val="center"/>
          </w:tcPr>
          <w:p w:rsidRPr="005A23B5" w:rsidR="007E53D0" w:rsidP="00432E70" w:rsidRDefault="00160AB3" w14:paraId="65C068CD" w14:textId="6CFB63FC">
            <w:pPr>
              <w:spacing w:after="0" w:line="240" w:lineRule="auto"/>
              <w:rPr>
                <w:rFonts w:ascii="Arial" w:hAnsi="Arial" w:cs="Arial"/>
                <w:color w:val="00B050"/>
              </w:rPr>
            </w:pPr>
            <w:r w:rsidRPr="68D44CE3">
              <w:rPr>
                <w:rFonts w:ascii="Arial" w:hAnsi="Arial" w:cs="Arial"/>
                <w:color w:val="00B050"/>
              </w:rPr>
              <w:t>ApiGateway</w:t>
            </w:r>
          </w:p>
        </w:tc>
        <w:tc>
          <w:tcPr>
            <w:tcW w:w="1710" w:type="dxa"/>
          </w:tcPr>
          <w:p w:rsidRPr="005A23B5" w:rsidR="007E53D0" w:rsidP="00432E70" w:rsidRDefault="435FA0F2" w14:paraId="7B6C957B" w14:textId="0EAE4DB3">
            <w:pPr>
              <w:spacing w:after="0" w:line="240" w:lineRule="auto"/>
              <w:jc w:val="center"/>
              <w:rPr>
                <w:rFonts w:ascii="Arial" w:hAnsi="Arial" w:cs="Arial"/>
                <w:color w:val="00B050"/>
              </w:rPr>
            </w:pPr>
            <w:r w:rsidRPr="68D44CE3">
              <w:rPr>
                <w:rFonts w:ascii="Arial" w:hAnsi="Arial" w:cs="Arial"/>
                <w:color w:val="00B050"/>
              </w:rPr>
              <w:t>api</w:t>
            </w:r>
            <w:r w:rsidRPr="68D44CE3" w:rsidR="5DCCF46B">
              <w:rPr>
                <w:rFonts w:ascii="Arial" w:hAnsi="Arial" w:cs="Arial"/>
                <w:color w:val="00B050"/>
              </w:rPr>
              <w:t>G</w:t>
            </w:r>
            <w:r w:rsidRPr="68D44CE3">
              <w:rPr>
                <w:rFonts w:ascii="Arial" w:hAnsi="Arial" w:cs="Arial"/>
                <w:color w:val="00B050"/>
              </w:rPr>
              <w:t>ateway</w:t>
            </w:r>
          </w:p>
        </w:tc>
        <w:tc>
          <w:tcPr>
            <w:tcW w:w="2893" w:type="dxa"/>
            <w:vAlign w:val="center"/>
          </w:tcPr>
          <w:p w:rsidRPr="005A23B5" w:rsidR="007E53D0" w:rsidP="00432E70" w:rsidRDefault="728DA88E" w14:paraId="0FAF822D" w14:textId="30028499">
            <w:pPr>
              <w:spacing w:after="0" w:line="240" w:lineRule="auto"/>
              <w:rPr>
                <w:rFonts w:ascii="Arial" w:hAnsi="Arial" w:cs="Arial"/>
                <w:color w:val="00B050"/>
              </w:rPr>
            </w:pPr>
            <w:r w:rsidRPr="68D44CE3">
              <w:rPr>
                <w:rFonts w:ascii="Arial" w:hAnsi="Arial" w:cs="Arial"/>
                <w:color w:val="00B050"/>
              </w:rPr>
              <w:t>api</w:t>
            </w:r>
            <w:r w:rsidRPr="68D44CE3" w:rsidR="09539849">
              <w:rPr>
                <w:rFonts w:ascii="Arial" w:hAnsi="Arial" w:cs="Arial"/>
                <w:color w:val="00B050"/>
              </w:rPr>
              <w:t>G</w:t>
            </w:r>
            <w:r w:rsidRPr="68D44CE3">
              <w:rPr>
                <w:rFonts w:ascii="Arial" w:hAnsi="Arial" w:cs="Arial"/>
                <w:color w:val="00B050"/>
              </w:rPr>
              <w:t>ateway</w:t>
            </w:r>
            <w:r w:rsidRPr="68D44CE3" w:rsidR="6DE9B8EA">
              <w:rPr>
                <w:rFonts w:ascii="Arial" w:hAnsi="Arial" w:cs="Arial"/>
                <w:color w:val="00B050"/>
              </w:rPr>
              <w:t>G</w:t>
            </w:r>
            <w:r w:rsidRPr="68D44CE3">
              <w:rPr>
                <w:rFonts w:ascii="Arial" w:hAnsi="Arial" w:cs="Arial"/>
                <w:color w:val="00B050"/>
              </w:rPr>
              <w:t>estion</w:t>
            </w:r>
            <w:r w:rsidRPr="68D44CE3" w:rsidR="397BE87E">
              <w:rPr>
                <w:rFonts w:ascii="Arial" w:hAnsi="Arial" w:cs="Arial"/>
                <w:color w:val="00B050"/>
              </w:rPr>
              <w:t>C</w:t>
            </w:r>
            <w:r w:rsidRPr="68D44CE3">
              <w:rPr>
                <w:rFonts w:ascii="Arial" w:hAnsi="Arial" w:cs="Arial"/>
                <w:color w:val="00B050"/>
              </w:rPr>
              <w:t>obranzas</w:t>
            </w:r>
          </w:p>
        </w:tc>
      </w:tr>
      <w:tr w:rsidRPr="00DB3E5C" w:rsidR="007E53D0" w:rsidTr="00550722" w14:paraId="01FA2927" w14:textId="77777777">
        <w:trPr>
          <w:trHeight w:val="318"/>
          <w:jc w:val="center"/>
        </w:trPr>
        <w:tc>
          <w:tcPr>
            <w:tcW w:w="4225" w:type="dxa"/>
            <w:vAlign w:val="center"/>
          </w:tcPr>
          <w:p w:rsidRPr="005A23B5" w:rsidR="007E53D0" w:rsidP="00432E70" w:rsidRDefault="00160AB3" w14:paraId="38EE6B1D" w14:textId="389F8600">
            <w:pPr>
              <w:spacing w:after="0" w:line="240" w:lineRule="auto"/>
              <w:rPr>
                <w:rFonts w:ascii="Arial" w:hAnsi="Arial" w:cs="Arial"/>
                <w:color w:val="00B050"/>
              </w:rPr>
            </w:pPr>
            <w:r w:rsidRPr="68D44CE3">
              <w:rPr>
                <w:rFonts w:ascii="Arial" w:hAnsi="Arial" w:cs="Arial"/>
                <w:color w:val="00B050"/>
              </w:rPr>
              <w:t>Interfaces Internas</w:t>
            </w:r>
          </w:p>
        </w:tc>
        <w:tc>
          <w:tcPr>
            <w:tcW w:w="1710" w:type="dxa"/>
          </w:tcPr>
          <w:p w:rsidRPr="005A23B5" w:rsidR="007E53D0" w:rsidP="00432E70" w:rsidRDefault="00550722" w14:paraId="0A732780" w14:textId="36D010C7">
            <w:pPr>
              <w:spacing w:after="0" w:line="240" w:lineRule="auto"/>
              <w:jc w:val="center"/>
              <w:rPr>
                <w:rFonts w:ascii="Arial" w:hAnsi="Arial" w:cs="Arial"/>
                <w:color w:val="00B050"/>
              </w:rPr>
            </w:pPr>
            <w:r w:rsidRPr="68D44CE3">
              <w:rPr>
                <w:rFonts w:ascii="Arial" w:hAnsi="Arial" w:cs="Arial"/>
                <w:color w:val="00B050"/>
              </w:rPr>
              <w:t>interfaz</w:t>
            </w:r>
          </w:p>
        </w:tc>
        <w:tc>
          <w:tcPr>
            <w:tcW w:w="2893" w:type="dxa"/>
            <w:vAlign w:val="center"/>
          </w:tcPr>
          <w:p w:rsidRPr="005A23B5" w:rsidR="007E53D0" w:rsidP="00432E70" w:rsidRDefault="728DA88E" w14:paraId="7EBF0A46" w14:textId="49BE05E6">
            <w:pPr>
              <w:spacing w:after="0" w:line="240" w:lineRule="auto"/>
              <w:rPr>
                <w:rFonts w:ascii="Arial" w:hAnsi="Arial" w:cs="Arial"/>
                <w:color w:val="00B050"/>
              </w:rPr>
            </w:pPr>
            <w:r w:rsidRPr="68D44CE3">
              <w:rPr>
                <w:rFonts w:ascii="Arial" w:hAnsi="Arial" w:cs="Arial"/>
                <w:color w:val="00B050"/>
              </w:rPr>
              <w:t>interfaz</w:t>
            </w:r>
            <w:r w:rsidRPr="68D44CE3" w:rsidR="3B1DC5BC">
              <w:rPr>
                <w:rFonts w:ascii="Arial" w:hAnsi="Arial" w:cs="Arial"/>
                <w:color w:val="00B050"/>
              </w:rPr>
              <w:t>G</w:t>
            </w:r>
            <w:r w:rsidRPr="68D44CE3">
              <w:rPr>
                <w:rFonts w:ascii="Arial" w:hAnsi="Arial" w:cs="Arial"/>
                <w:color w:val="00B050"/>
              </w:rPr>
              <w:t>estion</w:t>
            </w:r>
            <w:r w:rsidRPr="68D44CE3" w:rsidR="3A0C5CE2">
              <w:rPr>
                <w:rFonts w:ascii="Arial" w:hAnsi="Arial" w:cs="Arial"/>
                <w:color w:val="00B050"/>
              </w:rPr>
              <w:t>C</w:t>
            </w:r>
            <w:r w:rsidRPr="68D44CE3">
              <w:rPr>
                <w:rFonts w:ascii="Arial" w:hAnsi="Arial" w:cs="Arial"/>
                <w:color w:val="00B050"/>
              </w:rPr>
              <w:t>obranzas</w:t>
            </w:r>
          </w:p>
        </w:tc>
      </w:tr>
      <w:tr w:rsidRPr="00DB3E5C" w:rsidR="007E53D0" w:rsidTr="00550722" w14:paraId="27F67C2A" w14:textId="77777777">
        <w:trPr>
          <w:trHeight w:val="318"/>
          <w:jc w:val="center"/>
        </w:trPr>
        <w:tc>
          <w:tcPr>
            <w:tcW w:w="4225" w:type="dxa"/>
            <w:vAlign w:val="center"/>
          </w:tcPr>
          <w:p w:rsidRPr="005A23B5" w:rsidR="007E53D0" w:rsidP="00432E70" w:rsidRDefault="007C2895" w14:paraId="75096B3F" w14:textId="01D7D31A">
            <w:pPr>
              <w:spacing w:after="0" w:line="240" w:lineRule="auto"/>
              <w:rPr>
                <w:rFonts w:ascii="Arial" w:hAnsi="Arial" w:cs="Arial"/>
                <w:color w:val="00B050"/>
              </w:rPr>
            </w:pPr>
            <w:r w:rsidRPr="68D44CE3">
              <w:rPr>
                <w:rFonts w:ascii="Arial" w:hAnsi="Arial" w:cs="Arial"/>
                <w:color w:val="00B050"/>
              </w:rPr>
              <w:t>Interfaces Externas</w:t>
            </w:r>
          </w:p>
        </w:tc>
        <w:tc>
          <w:tcPr>
            <w:tcW w:w="1710" w:type="dxa"/>
          </w:tcPr>
          <w:p w:rsidRPr="005A23B5" w:rsidR="007E53D0" w:rsidP="00432E70" w:rsidRDefault="435FA0F2" w14:paraId="72B51E5F" w14:textId="2F30905D">
            <w:pPr>
              <w:spacing w:after="0" w:line="240" w:lineRule="auto"/>
              <w:jc w:val="center"/>
              <w:rPr>
                <w:rFonts w:ascii="Arial" w:hAnsi="Arial" w:cs="Arial"/>
                <w:color w:val="00B050"/>
              </w:rPr>
            </w:pPr>
            <w:r w:rsidRPr="68D44CE3">
              <w:rPr>
                <w:rFonts w:ascii="Arial" w:hAnsi="Arial" w:cs="Arial"/>
                <w:color w:val="00B050"/>
              </w:rPr>
              <w:t>interfaz</w:t>
            </w:r>
            <w:r w:rsidRPr="68D44CE3" w:rsidR="175C62FE">
              <w:rPr>
                <w:rFonts w:ascii="Arial" w:hAnsi="Arial" w:cs="Arial"/>
                <w:color w:val="00B050"/>
              </w:rPr>
              <w:t>E</w:t>
            </w:r>
            <w:r w:rsidRPr="68D44CE3">
              <w:rPr>
                <w:rFonts w:ascii="Arial" w:hAnsi="Arial" w:cs="Arial"/>
                <w:color w:val="00B050"/>
              </w:rPr>
              <w:t>xterna</w:t>
            </w:r>
          </w:p>
        </w:tc>
        <w:tc>
          <w:tcPr>
            <w:tcW w:w="2893" w:type="dxa"/>
            <w:vAlign w:val="center"/>
          </w:tcPr>
          <w:p w:rsidRPr="005A23B5" w:rsidR="007E53D0" w:rsidP="00432E70" w:rsidRDefault="0A150593" w14:paraId="295B2065" w14:textId="14A3E4CF">
            <w:pPr>
              <w:spacing w:after="0" w:line="240" w:lineRule="auto"/>
              <w:rPr>
                <w:rFonts w:ascii="Arial" w:hAnsi="Arial" w:cs="Arial"/>
                <w:color w:val="00B050"/>
              </w:rPr>
            </w:pPr>
            <w:r w:rsidRPr="68D44CE3">
              <w:rPr>
                <w:rFonts w:ascii="Arial" w:hAnsi="Arial" w:cs="Arial"/>
                <w:color w:val="00B050"/>
              </w:rPr>
              <w:t>interfaz</w:t>
            </w:r>
            <w:r w:rsidRPr="68D44CE3" w:rsidR="42232131">
              <w:rPr>
                <w:rFonts w:ascii="Arial" w:hAnsi="Arial" w:cs="Arial"/>
                <w:color w:val="00B050"/>
              </w:rPr>
              <w:t>E</w:t>
            </w:r>
            <w:r w:rsidRPr="68D44CE3">
              <w:rPr>
                <w:rFonts w:ascii="Arial" w:hAnsi="Arial" w:cs="Arial"/>
                <w:color w:val="00B050"/>
              </w:rPr>
              <w:t>xterna</w:t>
            </w:r>
            <w:r w:rsidRPr="68D44CE3" w:rsidR="45A9CE97">
              <w:rPr>
                <w:rFonts w:ascii="Arial" w:hAnsi="Arial" w:cs="Arial"/>
                <w:color w:val="00B050"/>
              </w:rPr>
              <w:t>M</w:t>
            </w:r>
            <w:r w:rsidRPr="68D44CE3">
              <w:rPr>
                <w:rFonts w:ascii="Arial" w:hAnsi="Arial" w:cs="Arial"/>
                <w:color w:val="00B050"/>
              </w:rPr>
              <w:t>egonline</w:t>
            </w:r>
          </w:p>
        </w:tc>
      </w:tr>
      <w:tr w:rsidRPr="00DB3E5C" w:rsidR="007C2895" w:rsidTr="00550722" w14:paraId="3816376E" w14:textId="77777777">
        <w:trPr>
          <w:trHeight w:val="318"/>
          <w:jc w:val="center"/>
        </w:trPr>
        <w:tc>
          <w:tcPr>
            <w:tcW w:w="4225" w:type="dxa"/>
            <w:vAlign w:val="center"/>
          </w:tcPr>
          <w:p w:rsidR="007C2895" w:rsidP="00432E70" w:rsidRDefault="007C2895" w14:paraId="7D2D1192" w14:textId="6A2EA9FF">
            <w:pPr>
              <w:spacing w:after="0" w:line="240" w:lineRule="auto"/>
              <w:rPr>
                <w:rFonts w:ascii="Arial" w:hAnsi="Arial" w:cs="Arial"/>
                <w:color w:val="00B050"/>
              </w:rPr>
            </w:pPr>
            <w:r w:rsidRPr="68D44CE3">
              <w:rPr>
                <w:rFonts w:ascii="Arial" w:hAnsi="Arial" w:cs="Arial"/>
                <w:color w:val="00B050"/>
              </w:rPr>
              <w:t>Aplicaciones Web</w:t>
            </w:r>
          </w:p>
        </w:tc>
        <w:tc>
          <w:tcPr>
            <w:tcW w:w="1710" w:type="dxa"/>
          </w:tcPr>
          <w:p w:rsidRPr="005A23B5" w:rsidR="007C2895" w:rsidP="00432E70" w:rsidRDefault="37EA6519" w14:paraId="60CC75A2" w14:textId="110816BE">
            <w:pPr>
              <w:spacing w:after="0" w:line="240" w:lineRule="auto"/>
              <w:jc w:val="center"/>
              <w:rPr>
                <w:rFonts w:ascii="Arial" w:hAnsi="Arial" w:cs="Arial"/>
                <w:color w:val="00B050"/>
              </w:rPr>
            </w:pPr>
            <w:r w:rsidRPr="68D44CE3">
              <w:rPr>
                <w:rFonts w:ascii="Arial" w:hAnsi="Arial" w:cs="Arial"/>
                <w:color w:val="00B050"/>
              </w:rPr>
              <w:t>app</w:t>
            </w:r>
            <w:r w:rsidRPr="68D44CE3" w:rsidR="743F5606">
              <w:rPr>
                <w:rFonts w:ascii="Arial" w:hAnsi="Arial" w:cs="Arial"/>
                <w:color w:val="00B050"/>
              </w:rPr>
              <w:t>W</w:t>
            </w:r>
            <w:r w:rsidRPr="68D44CE3">
              <w:rPr>
                <w:rFonts w:ascii="Arial" w:hAnsi="Arial" w:cs="Arial"/>
                <w:color w:val="00B050"/>
              </w:rPr>
              <w:t>eb</w:t>
            </w:r>
          </w:p>
        </w:tc>
        <w:tc>
          <w:tcPr>
            <w:tcW w:w="2893" w:type="dxa"/>
            <w:vAlign w:val="center"/>
          </w:tcPr>
          <w:p w:rsidRPr="005A23B5" w:rsidR="007C2895" w:rsidP="00432E70" w:rsidRDefault="37EA6519" w14:paraId="1EC9A045" w14:textId="52AEAF6C">
            <w:pPr>
              <w:spacing w:after="0" w:line="240" w:lineRule="auto"/>
              <w:rPr>
                <w:rFonts w:ascii="Arial" w:hAnsi="Arial" w:cs="Arial"/>
                <w:color w:val="00B050"/>
              </w:rPr>
            </w:pPr>
            <w:r w:rsidRPr="68D44CE3">
              <w:rPr>
                <w:rFonts w:ascii="Arial" w:hAnsi="Arial" w:cs="Arial"/>
                <w:color w:val="00B050"/>
              </w:rPr>
              <w:t>app</w:t>
            </w:r>
            <w:r w:rsidRPr="68D44CE3" w:rsidR="46114B2C">
              <w:rPr>
                <w:rFonts w:ascii="Arial" w:hAnsi="Arial" w:cs="Arial"/>
                <w:color w:val="00B050"/>
              </w:rPr>
              <w:t>W</w:t>
            </w:r>
            <w:r w:rsidRPr="68D44CE3">
              <w:rPr>
                <w:rFonts w:ascii="Arial" w:hAnsi="Arial" w:cs="Arial"/>
                <w:color w:val="00B050"/>
              </w:rPr>
              <w:t>eb</w:t>
            </w:r>
            <w:r w:rsidRPr="68D44CE3" w:rsidR="176A03E2">
              <w:rPr>
                <w:rFonts w:ascii="Arial" w:hAnsi="Arial" w:cs="Arial"/>
                <w:color w:val="00B050"/>
              </w:rPr>
              <w:t>M</w:t>
            </w:r>
            <w:r w:rsidRPr="68D44CE3">
              <w:rPr>
                <w:rFonts w:ascii="Arial" w:hAnsi="Arial" w:cs="Arial"/>
                <w:color w:val="00B050"/>
              </w:rPr>
              <w:t>ego</w:t>
            </w:r>
          </w:p>
        </w:tc>
      </w:tr>
      <w:tr w:rsidRPr="00DB3E5C" w:rsidR="007C2895" w:rsidTr="00550722" w14:paraId="7AC0DCBE" w14:textId="77777777">
        <w:trPr>
          <w:trHeight w:val="318"/>
          <w:jc w:val="center"/>
        </w:trPr>
        <w:tc>
          <w:tcPr>
            <w:tcW w:w="4225" w:type="dxa"/>
            <w:vAlign w:val="center"/>
          </w:tcPr>
          <w:p w:rsidR="007C2895" w:rsidP="00432E70" w:rsidRDefault="007C2895" w14:paraId="266AD465" w14:textId="21F8BB47">
            <w:pPr>
              <w:spacing w:after="0" w:line="240" w:lineRule="auto"/>
              <w:rPr>
                <w:rFonts w:ascii="Arial" w:hAnsi="Arial" w:cs="Arial"/>
                <w:color w:val="00B050"/>
              </w:rPr>
            </w:pPr>
            <w:r w:rsidRPr="68D44CE3">
              <w:rPr>
                <w:rFonts w:ascii="Arial" w:hAnsi="Arial" w:cs="Arial"/>
                <w:color w:val="00B050"/>
              </w:rPr>
              <w:t>Aplicaciones Móviles</w:t>
            </w:r>
          </w:p>
        </w:tc>
        <w:tc>
          <w:tcPr>
            <w:tcW w:w="1710" w:type="dxa"/>
          </w:tcPr>
          <w:p w:rsidRPr="005A23B5" w:rsidR="007C2895" w:rsidP="00432E70" w:rsidRDefault="061C7F37" w14:paraId="4E40C849" w14:textId="7E331956">
            <w:pPr>
              <w:spacing w:after="0" w:line="240" w:lineRule="auto"/>
              <w:jc w:val="center"/>
              <w:rPr>
                <w:rFonts w:ascii="Arial" w:hAnsi="Arial" w:cs="Arial"/>
                <w:color w:val="00B050"/>
              </w:rPr>
            </w:pPr>
            <w:r w:rsidRPr="68D44CE3">
              <w:rPr>
                <w:rFonts w:ascii="Arial" w:hAnsi="Arial" w:cs="Arial"/>
                <w:color w:val="00B050"/>
              </w:rPr>
              <w:t>appMovil</w:t>
            </w:r>
          </w:p>
        </w:tc>
        <w:tc>
          <w:tcPr>
            <w:tcW w:w="2893" w:type="dxa"/>
            <w:vAlign w:val="center"/>
          </w:tcPr>
          <w:p w:rsidRPr="005A23B5" w:rsidR="007C2895" w:rsidP="00432E70" w:rsidRDefault="061C7F37" w14:paraId="265089BD" w14:textId="1C7C322A">
            <w:pPr>
              <w:spacing w:after="0" w:line="240" w:lineRule="auto"/>
              <w:rPr>
                <w:rFonts w:ascii="Arial" w:hAnsi="Arial" w:cs="Arial"/>
                <w:color w:val="00B050"/>
              </w:rPr>
            </w:pPr>
            <w:r w:rsidRPr="68D44CE3">
              <w:rPr>
                <w:rFonts w:ascii="Arial" w:hAnsi="Arial" w:cs="Arial"/>
                <w:color w:val="00B050"/>
              </w:rPr>
              <w:t>appMovilGestiona</w:t>
            </w:r>
          </w:p>
        </w:tc>
      </w:tr>
    </w:tbl>
    <w:p w:rsidR="007E53D0" w:rsidP="006C4D6A" w:rsidRDefault="007E53D0" w14:paraId="2527D189" w14:textId="77777777">
      <w:pPr>
        <w:pStyle w:val="Prrafodelista"/>
        <w:spacing w:after="0" w:line="240" w:lineRule="auto"/>
        <w:ind w:left="1080"/>
        <w:jc w:val="both"/>
        <w:rPr>
          <w:rFonts w:ascii="Arial" w:hAnsi="Arial" w:cs="Arial"/>
        </w:rPr>
      </w:pPr>
    </w:p>
    <w:p w:rsidR="006C4D6A" w:rsidP="00FB5E7A" w:rsidRDefault="006C4D6A" w14:paraId="26C83391" w14:textId="04445D2A">
      <w:pPr>
        <w:pStyle w:val="Prrafodelista"/>
        <w:numPr>
          <w:ilvl w:val="1"/>
          <w:numId w:val="14"/>
        </w:numPr>
        <w:spacing w:after="0" w:line="240" w:lineRule="auto"/>
        <w:ind w:left="720"/>
        <w:jc w:val="both"/>
        <w:rPr>
          <w:rFonts w:ascii="Arial" w:hAnsi="Arial" w:cs="Arial"/>
          <w:color w:val="00B050"/>
        </w:rPr>
      </w:pPr>
      <w:r w:rsidRPr="68D44CE3">
        <w:rPr>
          <w:rFonts w:ascii="Arial" w:hAnsi="Arial" w:cs="Arial"/>
          <w:color w:val="00B050"/>
        </w:rPr>
        <w:t xml:space="preserve">Características de las capas </w:t>
      </w:r>
      <w:r w:rsidRPr="68D44CE3" w:rsidR="007E53D0">
        <w:rPr>
          <w:rFonts w:ascii="Arial" w:hAnsi="Arial" w:cs="Arial"/>
          <w:color w:val="00B050"/>
        </w:rPr>
        <w:t>de arquitectura</w:t>
      </w:r>
      <w:r w:rsidRPr="68D44CE3" w:rsidR="72D51C26">
        <w:rPr>
          <w:rFonts w:ascii="Arial" w:hAnsi="Arial" w:cs="Arial"/>
          <w:color w:val="00B050"/>
        </w:rPr>
        <w:t>:</w:t>
      </w:r>
    </w:p>
    <w:p w:rsidR="001628E4" w:rsidP="00FB5E7A" w:rsidRDefault="00125308" w14:paraId="6847ED8B" w14:textId="604E8B86">
      <w:pPr>
        <w:pStyle w:val="Prrafodelista"/>
        <w:numPr>
          <w:ilvl w:val="0"/>
          <w:numId w:val="14"/>
        </w:numPr>
        <w:spacing w:after="0" w:line="240" w:lineRule="auto"/>
        <w:jc w:val="both"/>
        <w:rPr>
          <w:rFonts w:ascii="Arial" w:hAnsi="Arial" w:cs="Arial"/>
          <w:color w:val="00B050"/>
        </w:rPr>
      </w:pPr>
      <w:r w:rsidRPr="68D44CE3">
        <w:rPr>
          <w:rFonts w:ascii="Arial" w:hAnsi="Arial" w:cs="Arial"/>
          <w:color w:val="00B050"/>
        </w:rPr>
        <w:t>Para asegurar una estructura coherente y comprensible en la solución con arquitectura hexagonal, es crucial seleccionar nombres apropiados para las</w:t>
      </w:r>
      <w:r w:rsidR="00C90776">
        <w:rPr>
          <w:rFonts w:ascii="Arial" w:hAnsi="Arial" w:cs="Arial"/>
          <w:color w:val="00B050"/>
        </w:rPr>
        <w:t xml:space="preserve"> </w:t>
      </w:r>
      <w:r w:rsidRPr="68D44CE3">
        <w:rPr>
          <w:rFonts w:ascii="Arial" w:hAnsi="Arial" w:cs="Arial"/>
          <w:color w:val="00B050"/>
        </w:rPr>
        <w:t>capas. Cada capa debe reflejar claramente su propósito y responsabilidades dentro del sistema. Idealmente, los nombres de las capas deben ser descriptivos y autoexplicativos, permitiendo a los desarrolladores entender rápidamente la funcionalidad de cada componente.</w:t>
      </w:r>
    </w:p>
    <w:p w:rsidRPr="005A23B5" w:rsidR="00851F9F" w:rsidP="00FB5E7A" w:rsidRDefault="00352949" w14:paraId="762CD921" w14:textId="46D176C8">
      <w:pPr>
        <w:pStyle w:val="Prrafodelista"/>
        <w:numPr>
          <w:ilvl w:val="0"/>
          <w:numId w:val="14"/>
        </w:numPr>
        <w:spacing w:after="0" w:line="240" w:lineRule="auto"/>
        <w:jc w:val="both"/>
        <w:rPr>
          <w:rFonts w:ascii="Arial" w:hAnsi="Arial" w:cs="Arial"/>
          <w:color w:val="00B050"/>
        </w:rPr>
      </w:pPr>
      <w:r w:rsidRPr="68D44CE3">
        <w:rPr>
          <w:rFonts w:ascii="Arial" w:hAnsi="Arial" w:cs="Arial"/>
          <w:color w:val="00B050"/>
        </w:rPr>
        <w:t>El nombre de las capas en la arquitectura hexagonal son los siguientes:</w:t>
      </w:r>
    </w:p>
    <w:p w:rsidRPr="005A23B5" w:rsidR="00352949" w:rsidP="00FB5E7A" w:rsidRDefault="00352949" w14:paraId="1EBE1AAE" w14:textId="24B212FF">
      <w:pPr>
        <w:pStyle w:val="Prrafodelista"/>
        <w:numPr>
          <w:ilvl w:val="1"/>
          <w:numId w:val="14"/>
        </w:numPr>
        <w:spacing w:after="0" w:line="240" w:lineRule="auto"/>
        <w:jc w:val="both"/>
        <w:rPr>
          <w:rFonts w:ascii="Arial" w:hAnsi="Arial" w:cs="Arial"/>
          <w:color w:val="00B050"/>
        </w:rPr>
      </w:pPr>
      <w:r w:rsidRPr="68D44CE3">
        <w:rPr>
          <w:rFonts w:ascii="Arial" w:hAnsi="Arial" w:cs="Arial"/>
          <w:b/>
          <w:color w:val="00B050"/>
        </w:rPr>
        <w:t xml:space="preserve">Domain. </w:t>
      </w:r>
      <w:r w:rsidRPr="68D44CE3">
        <w:rPr>
          <w:rFonts w:ascii="Arial" w:hAnsi="Arial" w:cs="Arial"/>
          <w:color w:val="00B050"/>
        </w:rPr>
        <w:t xml:space="preserve">Capa de </w:t>
      </w:r>
      <w:r w:rsidRPr="68D44CE3" w:rsidR="00621FB9">
        <w:rPr>
          <w:rFonts w:ascii="Arial" w:hAnsi="Arial" w:cs="Arial"/>
          <w:color w:val="00B050"/>
        </w:rPr>
        <w:t>dominio que contiene la lógica de negocio principal y los modelos de dominio.</w:t>
      </w:r>
    </w:p>
    <w:p w:rsidR="00621FB9" w:rsidP="00FB5E7A" w:rsidRDefault="00621FB9" w14:paraId="44853EBF" w14:textId="3B066717">
      <w:pPr>
        <w:pStyle w:val="Prrafodelista"/>
        <w:numPr>
          <w:ilvl w:val="1"/>
          <w:numId w:val="14"/>
        </w:numPr>
        <w:spacing w:after="0" w:line="240" w:lineRule="auto"/>
        <w:jc w:val="both"/>
        <w:rPr>
          <w:rFonts w:ascii="Arial" w:hAnsi="Arial" w:cs="Arial"/>
          <w:color w:val="00B050"/>
        </w:rPr>
      </w:pPr>
      <w:r w:rsidRPr="68D44CE3">
        <w:rPr>
          <w:rFonts w:ascii="Arial" w:hAnsi="Arial" w:cs="Arial"/>
          <w:b/>
          <w:color w:val="00B050"/>
        </w:rPr>
        <w:t>Applitacion.</w:t>
      </w:r>
      <w:r w:rsidRPr="68D44CE3">
        <w:rPr>
          <w:rFonts w:ascii="Arial" w:hAnsi="Arial" w:cs="Arial"/>
          <w:color w:val="00B050"/>
        </w:rPr>
        <w:t xml:space="preserve"> Capa de aplicación que contiene los casos de uso y la lógica de aplicación específica del dominio.</w:t>
      </w:r>
    </w:p>
    <w:p w:rsidR="00621FB9" w:rsidP="00FB5E7A" w:rsidRDefault="00621FB9" w14:paraId="322FE8CB" w14:textId="43B0897C">
      <w:pPr>
        <w:pStyle w:val="Prrafodelista"/>
        <w:numPr>
          <w:ilvl w:val="1"/>
          <w:numId w:val="14"/>
        </w:numPr>
        <w:spacing w:after="0" w:line="240" w:lineRule="auto"/>
        <w:jc w:val="both"/>
        <w:rPr>
          <w:rFonts w:ascii="Arial" w:hAnsi="Arial" w:cs="Arial"/>
          <w:color w:val="00B050"/>
        </w:rPr>
      </w:pPr>
      <w:r w:rsidRPr="68D44CE3">
        <w:rPr>
          <w:rFonts w:ascii="Arial" w:hAnsi="Arial" w:cs="Arial"/>
          <w:b/>
          <w:color w:val="00B050"/>
        </w:rPr>
        <w:t xml:space="preserve">Infrastructure. </w:t>
      </w:r>
      <w:r w:rsidRPr="68D44CE3">
        <w:rPr>
          <w:rFonts w:ascii="Arial" w:hAnsi="Arial" w:cs="Arial"/>
          <w:color w:val="00B050"/>
        </w:rPr>
        <w:t>Capa de infraestructura que contiene la implementación concreta de los puertos y adaptadores, así como la lógica de acceso a datos y servicios externos.</w:t>
      </w:r>
    </w:p>
    <w:p w:rsidRPr="005A23B5" w:rsidR="00621FB9" w:rsidP="00FB5E7A" w:rsidRDefault="00621FB9" w14:paraId="54437F64" w14:textId="71256171">
      <w:pPr>
        <w:pStyle w:val="Prrafodelista"/>
        <w:numPr>
          <w:ilvl w:val="1"/>
          <w:numId w:val="14"/>
        </w:numPr>
        <w:spacing w:after="0" w:line="240" w:lineRule="auto"/>
        <w:jc w:val="both"/>
        <w:rPr>
          <w:rFonts w:ascii="Arial" w:hAnsi="Arial" w:cs="Arial"/>
          <w:color w:val="00B050"/>
        </w:rPr>
      </w:pPr>
      <w:r w:rsidRPr="68D44CE3">
        <w:rPr>
          <w:rFonts w:ascii="Arial" w:hAnsi="Arial" w:cs="Arial"/>
          <w:b/>
          <w:color w:val="00B050"/>
        </w:rPr>
        <w:t>WebUI.</w:t>
      </w:r>
      <w:r w:rsidRPr="68D44CE3">
        <w:rPr>
          <w:rFonts w:ascii="Arial" w:hAnsi="Arial" w:cs="Arial"/>
          <w:color w:val="00B050"/>
        </w:rPr>
        <w:t xml:space="preserve"> </w:t>
      </w:r>
      <w:r w:rsidRPr="68D44CE3" w:rsidR="00AC086F">
        <w:rPr>
          <w:rFonts w:ascii="Arial" w:hAnsi="Arial" w:cs="Arial"/>
          <w:color w:val="00B050"/>
        </w:rPr>
        <w:t>Contiene los controladores de la interfaz de usuario que manejan las solicitudes HTTP y la presentación de datos.</w:t>
      </w:r>
    </w:p>
    <w:p w:rsidRPr="005A23B5" w:rsidR="00A230BE" w:rsidP="00087403" w:rsidRDefault="00A230BE" w14:paraId="7BEEB2ED" w14:textId="2CE179F0">
      <w:pPr>
        <w:spacing w:after="0"/>
        <w:rPr>
          <w:rFonts w:ascii="Arial" w:hAnsi="Arial" w:cs="Arial"/>
        </w:rPr>
      </w:pPr>
    </w:p>
    <w:p w:rsidRPr="005A23B5" w:rsidR="00F77344" w:rsidP="00FB5E7A" w:rsidRDefault="574ED67B" w14:paraId="28B1BF0C" w14:textId="1B9CAD13">
      <w:pPr>
        <w:pStyle w:val="Prrafodelista"/>
        <w:numPr>
          <w:ilvl w:val="0"/>
          <w:numId w:val="46"/>
        </w:numPr>
        <w:spacing w:after="0"/>
        <w:rPr>
          <w:rFonts w:ascii="Arial" w:hAnsi="Arial" w:cs="Arial"/>
          <w:lang w:val="es-ES"/>
        </w:rPr>
      </w:pPr>
      <w:r w:rsidRPr="005A23B5">
        <w:rPr>
          <w:rFonts w:ascii="Arial" w:hAnsi="Arial" w:cs="Arial"/>
          <w:lang w:val="es-ES"/>
        </w:rPr>
        <w:t>Características d</w:t>
      </w:r>
      <w:r w:rsidRPr="005A23B5" w:rsidR="0A07718A">
        <w:rPr>
          <w:rFonts w:ascii="Arial" w:hAnsi="Arial" w:cs="Arial"/>
          <w:lang w:val="es-ES"/>
        </w:rPr>
        <w:t xml:space="preserve">e los </w:t>
      </w:r>
      <w:r w:rsidRPr="005A23B5">
        <w:rPr>
          <w:rFonts w:ascii="Arial" w:hAnsi="Arial" w:cs="Arial"/>
          <w:lang w:val="es-ES"/>
        </w:rPr>
        <w:t>t</w:t>
      </w:r>
      <w:r w:rsidRPr="005A23B5" w:rsidR="0A07718A">
        <w:rPr>
          <w:rFonts w:ascii="Arial" w:hAnsi="Arial" w:cs="Arial"/>
          <w:lang w:val="es-ES"/>
        </w:rPr>
        <w:t xml:space="preserve">extos </w:t>
      </w:r>
      <w:r w:rsidRPr="005A23B5">
        <w:rPr>
          <w:rFonts w:ascii="Arial" w:hAnsi="Arial" w:cs="Arial"/>
          <w:lang w:val="es-ES"/>
        </w:rPr>
        <w:t>a</w:t>
      </w:r>
      <w:r w:rsidRPr="005A23B5" w:rsidR="0A07718A">
        <w:rPr>
          <w:rFonts w:ascii="Arial" w:hAnsi="Arial" w:cs="Arial"/>
          <w:lang w:val="es-ES"/>
        </w:rPr>
        <w:t>lternativos</w:t>
      </w:r>
      <w:r w:rsidRPr="005A23B5">
        <w:rPr>
          <w:rFonts w:ascii="Arial" w:hAnsi="Arial" w:cs="Arial"/>
          <w:lang w:val="es-ES"/>
        </w:rPr>
        <w:t>.</w:t>
      </w:r>
    </w:p>
    <w:p w:rsidRPr="005A23B5" w:rsidR="00F77344" w:rsidP="00FB5E7A" w:rsidRDefault="0A07718A" w14:paraId="45FB0AC6" w14:textId="77777777">
      <w:pPr>
        <w:pStyle w:val="Prrafodelista"/>
        <w:numPr>
          <w:ilvl w:val="0"/>
          <w:numId w:val="14"/>
        </w:numPr>
        <w:spacing w:after="0" w:line="240" w:lineRule="auto"/>
        <w:jc w:val="both"/>
        <w:rPr>
          <w:rFonts w:ascii="Arial" w:hAnsi="Arial" w:cs="Arial"/>
        </w:rPr>
      </w:pPr>
      <w:r w:rsidRPr="005A23B5">
        <w:rPr>
          <w:rFonts w:ascii="Arial" w:hAnsi="Arial" w:cs="Arial"/>
        </w:rPr>
        <w:t>Todas las imágenes no decorativas y las que son susceptibles de ser seleccionadas (por ejemplo, vínculos) deben tener un texto alternativo asociado. Este texto alternativo se mostrará en navegadores sin soporte para imágenes. El texto alternativo (atributo alt) debe ser explicativo de lo que contiene o lo que representa la imagen.</w:t>
      </w:r>
    </w:p>
    <w:p w:rsidRPr="005A23B5" w:rsidR="00F77344" w:rsidP="00FB5E7A" w:rsidRDefault="0A07718A" w14:paraId="4AD9187C" w14:textId="77777777">
      <w:pPr>
        <w:pStyle w:val="Prrafodelista"/>
        <w:numPr>
          <w:ilvl w:val="0"/>
          <w:numId w:val="14"/>
        </w:numPr>
        <w:spacing w:after="0" w:line="240" w:lineRule="auto"/>
        <w:jc w:val="both"/>
        <w:rPr>
          <w:rFonts w:ascii="Arial" w:hAnsi="Arial" w:cs="Arial"/>
        </w:rPr>
      </w:pPr>
      <w:r w:rsidRPr="005A23B5">
        <w:rPr>
          <w:rFonts w:ascii="Arial" w:hAnsi="Arial" w:cs="Arial"/>
        </w:rPr>
        <w:t>Se deben evitar colocar como texto alternativo el nombre de la imagen.</w:t>
      </w:r>
    </w:p>
    <w:p w:rsidRPr="005A23B5" w:rsidR="00F77344" w:rsidP="00FB5E7A" w:rsidRDefault="0A07718A" w14:paraId="058D1CA0" w14:textId="77777777">
      <w:pPr>
        <w:pStyle w:val="Prrafodelista"/>
        <w:numPr>
          <w:ilvl w:val="0"/>
          <w:numId w:val="14"/>
        </w:numPr>
        <w:spacing w:after="0" w:line="240" w:lineRule="auto"/>
        <w:jc w:val="both"/>
        <w:rPr>
          <w:rFonts w:ascii="Arial" w:hAnsi="Arial" w:cs="Arial"/>
        </w:rPr>
      </w:pPr>
      <w:r w:rsidRPr="005A23B5">
        <w:rPr>
          <w:rFonts w:ascii="Arial" w:hAnsi="Arial" w:cs="Arial"/>
        </w:rPr>
        <w:t>Hay imágenes que solo tienen sentido visualmente, por ejemplo, viñetas. Estas imágenes deben tener texto alternativo vacío (alt ='''').</w:t>
      </w:r>
    </w:p>
    <w:p w:rsidRPr="005A23B5" w:rsidR="00F77344" w:rsidP="00FB5E7A" w:rsidRDefault="0A07718A" w14:paraId="118FD5DC" w14:textId="4C359037">
      <w:pPr>
        <w:pStyle w:val="Prrafodelista"/>
        <w:numPr>
          <w:ilvl w:val="0"/>
          <w:numId w:val="14"/>
        </w:numPr>
        <w:spacing w:after="0" w:line="240" w:lineRule="auto"/>
        <w:jc w:val="both"/>
        <w:rPr>
          <w:rFonts w:ascii="Arial" w:hAnsi="Arial" w:cs="Arial"/>
        </w:rPr>
      </w:pPr>
      <w:r w:rsidRPr="005A23B5">
        <w:rPr>
          <w:rFonts w:ascii="Arial" w:hAnsi="Arial" w:cs="Arial"/>
        </w:rPr>
        <w:t xml:space="preserve">Todas las imágenes que tengan texto deben tener un texto alternativo que contenga, como mínimo, el mismo texto que la imagen. </w:t>
      </w:r>
    </w:p>
    <w:p w:rsidRPr="005A23B5" w:rsidR="00371748" w:rsidP="00087403" w:rsidRDefault="00371748" w14:paraId="70B5AB4D" w14:textId="77777777">
      <w:pPr>
        <w:spacing w:after="0"/>
        <w:rPr>
          <w:rFonts w:ascii="Arial" w:hAnsi="Arial" w:cs="Arial"/>
          <w:lang w:val="es-ES"/>
        </w:rPr>
      </w:pPr>
    </w:p>
    <w:p w:rsidRPr="005A23B5" w:rsidR="00F77344" w:rsidP="00FB5E7A" w:rsidRDefault="6F194273" w14:paraId="1F2F743F" w14:textId="0A3DD7D9">
      <w:pPr>
        <w:pStyle w:val="Prrafodelista"/>
        <w:numPr>
          <w:ilvl w:val="0"/>
          <w:numId w:val="46"/>
        </w:numPr>
        <w:spacing w:after="0" w:line="240" w:lineRule="auto"/>
        <w:jc w:val="both"/>
        <w:rPr>
          <w:rFonts w:ascii="Arial" w:hAnsi="Arial" w:cs="Arial"/>
        </w:rPr>
      </w:pPr>
      <w:r w:rsidRPr="005A23B5">
        <w:rPr>
          <w:rFonts w:ascii="Arial" w:hAnsi="Arial" w:cs="Arial"/>
        </w:rPr>
        <w:t>Características d</w:t>
      </w:r>
      <w:r w:rsidRPr="005A23B5" w:rsidR="0A07718A">
        <w:rPr>
          <w:rFonts w:ascii="Arial" w:hAnsi="Arial" w:cs="Arial"/>
        </w:rPr>
        <w:t xml:space="preserve">e la </w:t>
      </w:r>
      <w:r w:rsidRPr="005A23B5">
        <w:rPr>
          <w:rFonts w:ascii="Arial" w:hAnsi="Arial" w:cs="Arial"/>
        </w:rPr>
        <w:t>e</w:t>
      </w:r>
      <w:r w:rsidRPr="005A23B5" w:rsidR="0A07718A">
        <w:rPr>
          <w:rFonts w:ascii="Arial" w:hAnsi="Arial" w:cs="Arial"/>
        </w:rPr>
        <w:t xml:space="preserve">structura del </w:t>
      </w:r>
      <w:r w:rsidRPr="005A23B5">
        <w:rPr>
          <w:rFonts w:ascii="Arial" w:hAnsi="Arial" w:cs="Arial"/>
        </w:rPr>
        <w:t>c</w:t>
      </w:r>
      <w:r w:rsidRPr="005A23B5" w:rsidR="0A07718A">
        <w:rPr>
          <w:rFonts w:ascii="Arial" w:hAnsi="Arial" w:cs="Arial"/>
        </w:rPr>
        <w:t>ódigo</w:t>
      </w:r>
      <w:r w:rsidRPr="005A23B5">
        <w:rPr>
          <w:rFonts w:ascii="Arial" w:hAnsi="Arial" w:cs="Arial"/>
        </w:rPr>
        <w:t>.</w:t>
      </w:r>
    </w:p>
    <w:p w:rsidRPr="005A23B5" w:rsidR="00F77344" w:rsidP="00FB5E7A" w:rsidRDefault="0A07718A" w14:paraId="7A8B6090" w14:textId="5773D596">
      <w:pPr>
        <w:pStyle w:val="Prrafodelista"/>
        <w:numPr>
          <w:ilvl w:val="0"/>
          <w:numId w:val="14"/>
        </w:numPr>
        <w:spacing w:after="0" w:line="240" w:lineRule="auto"/>
        <w:jc w:val="both"/>
        <w:rPr>
          <w:rFonts w:ascii="Arial" w:hAnsi="Arial" w:cs="Arial"/>
          <w:color w:val="E36C0A" w:themeColor="accent6" w:themeShade="BF"/>
        </w:rPr>
      </w:pPr>
      <w:r w:rsidRPr="7381E195">
        <w:rPr>
          <w:rFonts w:ascii="Arial" w:hAnsi="Arial" w:cs="Arial"/>
          <w:color w:val="E36C0A" w:themeColor="accent6" w:themeShade="BF"/>
        </w:rPr>
        <w:t xml:space="preserve">El código de la aplicación debe estar totalmente documentado, </w:t>
      </w:r>
      <w:r w:rsidRPr="7381E195" w:rsidR="277142CE">
        <w:rPr>
          <w:rFonts w:ascii="Arial" w:hAnsi="Arial" w:cs="Arial"/>
          <w:color w:val="E36C0A" w:themeColor="accent6" w:themeShade="BF"/>
        </w:rPr>
        <w:t>con</w:t>
      </w:r>
      <w:r w:rsidRPr="7381E195">
        <w:rPr>
          <w:rFonts w:ascii="Arial" w:hAnsi="Arial" w:cs="Arial"/>
          <w:color w:val="E36C0A" w:themeColor="accent6" w:themeShade="BF"/>
        </w:rPr>
        <w:t xml:space="preserve"> una descripción de lo que hace. </w:t>
      </w:r>
    </w:p>
    <w:p w:rsidRPr="005A23B5" w:rsidR="00F77344" w:rsidP="00FB5E7A" w:rsidRDefault="0A07718A" w14:paraId="50045FAF" w14:textId="77777777">
      <w:pPr>
        <w:pStyle w:val="Prrafodelista"/>
        <w:numPr>
          <w:ilvl w:val="0"/>
          <w:numId w:val="14"/>
        </w:numPr>
        <w:spacing w:after="0" w:line="240" w:lineRule="auto"/>
        <w:jc w:val="both"/>
        <w:rPr>
          <w:rFonts w:ascii="Arial" w:hAnsi="Arial" w:cs="Arial"/>
        </w:rPr>
      </w:pPr>
      <w:r w:rsidRPr="7381E195">
        <w:rPr>
          <w:rFonts w:ascii="Arial" w:hAnsi="Arial" w:cs="Arial"/>
        </w:rPr>
        <w:t>Todo el código se debe estar estructurado por regiones y cada región debe llevar una breve descripción de lo que hace.</w:t>
      </w:r>
    </w:p>
    <w:p w:rsidRPr="005A23B5" w:rsidR="00F77344" w:rsidP="00FB5E7A" w:rsidRDefault="0A07718A" w14:paraId="62D232D9" w14:textId="1645EA1A">
      <w:pPr>
        <w:pStyle w:val="Prrafodelista"/>
        <w:numPr>
          <w:ilvl w:val="0"/>
          <w:numId w:val="14"/>
        </w:numPr>
        <w:spacing w:after="0" w:line="240" w:lineRule="auto"/>
        <w:jc w:val="both"/>
        <w:rPr>
          <w:rFonts w:ascii="Arial" w:hAnsi="Arial" w:cs="Arial"/>
        </w:rPr>
      </w:pPr>
      <w:r w:rsidRPr="005A23B5">
        <w:rPr>
          <w:rFonts w:ascii="Arial" w:hAnsi="Arial" w:cs="Arial"/>
        </w:rPr>
        <w:t>Todas las funciones y procedimientos deben estar documentados siguiendo el formato establecido por el mismo lenguaje, para luego generar toda la documentación mediante la herramienta de desarrollo; ésta debe contener: una descripción general breve, una descripción de cada parámetro y, en caso de las funciones, del valor que retorna.</w:t>
      </w:r>
    </w:p>
    <w:p w:rsidRPr="005A23B5" w:rsidR="00F77344" w:rsidP="00FB5E7A" w:rsidRDefault="294E3C06" w14:paraId="35615EC8" w14:textId="50BD480A">
      <w:pPr>
        <w:pStyle w:val="Prrafodelista"/>
        <w:numPr>
          <w:ilvl w:val="0"/>
          <w:numId w:val="14"/>
        </w:numPr>
        <w:spacing w:after="0" w:line="240" w:lineRule="auto"/>
        <w:jc w:val="both"/>
        <w:rPr>
          <w:rFonts w:ascii="Arial" w:hAnsi="Arial" w:cs="Arial"/>
        </w:rPr>
      </w:pPr>
      <w:r w:rsidRPr="005A23B5">
        <w:rPr>
          <w:rFonts w:ascii="Arial" w:hAnsi="Arial" w:cs="Arial"/>
        </w:rPr>
        <w:t>Características de la declaración de variables</w:t>
      </w:r>
    </w:p>
    <w:p w:rsidRPr="005A23B5" w:rsidR="00F77344" w:rsidP="00FB5E7A" w:rsidRDefault="00F77344" w14:paraId="41FAFA16" w14:textId="02C9841D">
      <w:pPr>
        <w:pStyle w:val="Prrafodelista"/>
        <w:numPr>
          <w:ilvl w:val="0"/>
          <w:numId w:val="14"/>
        </w:numPr>
        <w:spacing w:after="0" w:line="240" w:lineRule="auto"/>
        <w:jc w:val="both"/>
        <w:rPr>
          <w:rFonts w:ascii="Arial" w:hAnsi="Arial" w:cs="Arial"/>
        </w:rPr>
      </w:pPr>
      <w:r w:rsidRPr="005A23B5">
        <w:rPr>
          <w:rFonts w:ascii="Arial" w:hAnsi="Arial" w:cs="Arial"/>
        </w:rPr>
        <w:t xml:space="preserve">Los nombres de las variables deben comenzar con un prefijo de tres letras representando el tipo de dato al que pertenecen seguido </w:t>
      </w:r>
      <w:r w:rsidRPr="005A23B5" w:rsidR="7DE123E9">
        <w:rPr>
          <w:rFonts w:ascii="Arial" w:hAnsi="Arial" w:cs="Arial"/>
        </w:rPr>
        <w:t>d</w:t>
      </w:r>
      <w:r w:rsidRPr="005A23B5">
        <w:rPr>
          <w:rFonts w:ascii="Arial" w:hAnsi="Arial" w:cs="Arial"/>
        </w:rPr>
        <w:t>el nombre descriptivo de la variable. Por ejemplo: la variable real Percentil será: double dbl</w:t>
      </w:r>
      <w:r w:rsidRPr="005A23B5" w:rsidR="0BF489BF">
        <w:rPr>
          <w:rFonts w:ascii="Arial" w:hAnsi="Arial" w:cs="Arial"/>
        </w:rPr>
        <w:t>P</w:t>
      </w:r>
      <w:r w:rsidRPr="005A23B5">
        <w:rPr>
          <w:rFonts w:ascii="Arial" w:hAnsi="Arial" w:cs="Arial"/>
        </w:rPr>
        <w:t>ercentil. Variable de tipo string “texto” será: str</w:t>
      </w:r>
      <w:r w:rsidRPr="005A23B5" w:rsidR="6AC2CA35">
        <w:rPr>
          <w:rFonts w:ascii="Arial" w:hAnsi="Arial" w:cs="Arial"/>
        </w:rPr>
        <w:t>T</w:t>
      </w:r>
      <w:r w:rsidRPr="005A23B5">
        <w:rPr>
          <w:rFonts w:ascii="Arial" w:hAnsi="Arial" w:cs="Arial"/>
        </w:rPr>
        <w:t>exto</w:t>
      </w:r>
      <w:r w:rsidRPr="005A23B5" w:rsidR="00B74716">
        <w:rPr>
          <w:rFonts w:ascii="Arial" w:hAnsi="Arial" w:cs="Arial"/>
        </w:rPr>
        <w:t>.</w:t>
      </w:r>
      <w:r w:rsidRPr="005A23B5">
        <w:rPr>
          <w:rFonts w:ascii="Arial" w:hAnsi="Arial" w:cs="Arial"/>
        </w:rPr>
        <w:t xml:space="preserve"> </w:t>
      </w:r>
    </w:p>
    <w:p w:rsidRPr="005A23B5" w:rsidR="00455742" w:rsidP="00FB5E7A" w:rsidRDefault="00455742" w14:paraId="763239DF" w14:textId="07DDFA9F">
      <w:pPr>
        <w:pStyle w:val="Prrafodelista"/>
        <w:numPr>
          <w:ilvl w:val="0"/>
          <w:numId w:val="14"/>
        </w:numPr>
        <w:spacing w:after="0" w:line="240" w:lineRule="auto"/>
        <w:jc w:val="both"/>
        <w:rPr>
          <w:rFonts w:ascii="Arial" w:hAnsi="Arial" w:cs="Arial"/>
        </w:rPr>
      </w:pPr>
      <w:r w:rsidRPr="005A23B5">
        <w:rPr>
          <w:rFonts w:ascii="Arial" w:hAnsi="Arial" w:cs="Arial"/>
        </w:rPr>
        <w:t xml:space="preserve">Todas las variables, controles y clases en la definición de su nombre utilizarán un prefijo de 3 letras más el nombre descriptivo utilizando la notación </w:t>
      </w:r>
      <w:r w:rsidRPr="005A23B5" w:rsidR="7F85CB61">
        <w:rPr>
          <w:rFonts w:ascii="Arial" w:hAnsi="Arial" w:cs="Arial"/>
        </w:rPr>
        <w:t>camelCase</w:t>
      </w:r>
      <w:r w:rsidRPr="005A23B5">
        <w:rPr>
          <w:rFonts w:ascii="Arial" w:hAnsi="Arial" w:cs="Arial"/>
        </w:rPr>
        <w:t>. Para la definición del prefijo se toman en consideración lo siguiente:</w:t>
      </w:r>
    </w:p>
    <w:p w:rsidRPr="005A23B5" w:rsidR="00950E17" w:rsidP="00FB5E7A" w:rsidRDefault="00950E17" w14:paraId="77211C58" w14:textId="77777777">
      <w:pPr>
        <w:pStyle w:val="Prrafodelista"/>
        <w:numPr>
          <w:ilvl w:val="0"/>
          <w:numId w:val="14"/>
        </w:numPr>
        <w:spacing w:after="0" w:line="240" w:lineRule="auto"/>
        <w:jc w:val="both"/>
        <w:rPr>
          <w:rFonts w:ascii="Arial" w:hAnsi="Arial" w:cs="Arial"/>
        </w:rPr>
      </w:pPr>
    </w:p>
    <w:p w:rsidRPr="005A23B5" w:rsidR="00455742" w:rsidP="00533F88" w:rsidRDefault="00455742" w14:paraId="46BC76B6" w14:textId="77777777">
      <w:pPr>
        <w:pStyle w:val="Prrafodelista"/>
        <w:numPr>
          <w:ilvl w:val="0"/>
          <w:numId w:val="6"/>
        </w:numPr>
        <w:spacing w:after="0" w:line="240" w:lineRule="auto"/>
        <w:ind w:left="1418" w:hanging="425"/>
        <w:jc w:val="both"/>
        <w:rPr>
          <w:rFonts w:ascii="Arial" w:hAnsi="Arial" w:cs="Arial"/>
        </w:rPr>
      </w:pPr>
      <w:r w:rsidRPr="005A23B5">
        <w:rPr>
          <w:rFonts w:ascii="Arial" w:hAnsi="Arial" w:cs="Arial"/>
          <w:b/>
          <w:bCs/>
        </w:rPr>
        <w:t>Si el nombre del control, tipo de dato se compone de</w:t>
      </w:r>
      <w:r w:rsidRPr="005A23B5">
        <w:rPr>
          <w:rFonts w:ascii="Arial" w:hAnsi="Arial" w:cs="Arial"/>
        </w:rPr>
        <w:t>:</w:t>
      </w:r>
    </w:p>
    <w:p w:rsidRPr="005A23B5" w:rsidR="00455742" w:rsidP="7530571A" w:rsidRDefault="00455742" w14:paraId="4722FCE8" w14:textId="10EE76E8">
      <w:pPr>
        <w:tabs>
          <w:tab w:val="left" w:pos="284"/>
        </w:tabs>
        <w:spacing w:after="0" w:line="240" w:lineRule="auto"/>
        <w:ind w:left="1418"/>
        <w:jc w:val="both"/>
        <w:rPr>
          <w:rFonts w:ascii="Arial" w:hAnsi="Arial" w:cs="Arial"/>
        </w:rPr>
      </w:pPr>
      <w:r w:rsidRPr="005A23B5">
        <w:rPr>
          <w:rFonts w:ascii="Arial" w:hAnsi="Arial" w:cs="Arial"/>
          <w:b/>
          <w:bCs/>
          <w:u w:val="single"/>
        </w:rPr>
        <w:t xml:space="preserve">Una sola Palabra: </w:t>
      </w:r>
      <w:r w:rsidRPr="005A23B5">
        <w:rPr>
          <w:rFonts w:ascii="Arial" w:hAnsi="Arial" w:cs="Arial"/>
        </w:rPr>
        <w:t xml:space="preserve">El prefijo se conformará de la primera letra de la palabra, a esto se unirá la primera y segunda consonante que forma la palabra seguido de </w:t>
      </w:r>
      <w:r w:rsidRPr="005A23B5" w:rsidR="533208CF">
        <w:rPr>
          <w:rFonts w:ascii="Arial" w:hAnsi="Arial" w:cs="Arial"/>
        </w:rPr>
        <w:t>un nombre descriptivo que permita identificar el objetivo de del objeto</w:t>
      </w:r>
      <w:r w:rsidRPr="005A23B5">
        <w:rPr>
          <w:rFonts w:ascii="Arial" w:hAnsi="Arial" w:cs="Arial"/>
        </w:rPr>
        <w:t>. Ejemplo Objeto de la clase Timer el prefijo es tmr; para Panel el prefijo es pnl</w:t>
      </w:r>
      <w:r w:rsidRPr="005A23B5" w:rsidR="17352021">
        <w:rPr>
          <w:rFonts w:ascii="Arial" w:hAnsi="Arial" w:cs="Arial"/>
        </w:rPr>
        <w:t>P</w:t>
      </w:r>
      <w:r w:rsidRPr="005A23B5">
        <w:rPr>
          <w:rFonts w:ascii="Arial" w:hAnsi="Arial" w:cs="Arial"/>
        </w:rPr>
        <w:t>anel</w:t>
      </w:r>
      <w:r w:rsidRPr="005A23B5" w:rsidR="451A03B6">
        <w:rPr>
          <w:rFonts w:ascii="Arial" w:hAnsi="Arial" w:cs="Arial"/>
        </w:rPr>
        <w:t>P</w:t>
      </w:r>
      <w:r w:rsidRPr="005A23B5">
        <w:rPr>
          <w:rFonts w:ascii="Arial" w:hAnsi="Arial" w:cs="Arial"/>
        </w:rPr>
        <w:t>rincipal, para double dbl</w:t>
      </w:r>
      <w:r w:rsidRPr="005A23B5" w:rsidR="43ABB3C0">
        <w:rPr>
          <w:rFonts w:ascii="Arial" w:hAnsi="Arial" w:cs="Arial"/>
        </w:rPr>
        <w:t>V</w:t>
      </w:r>
      <w:r w:rsidRPr="005A23B5">
        <w:rPr>
          <w:rFonts w:ascii="Arial" w:hAnsi="Arial" w:cs="Arial"/>
        </w:rPr>
        <w:t>alor, para int in</w:t>
      </w:r>
      <w:r w:rsidRPr="005A23B5" w:rsidR="750BD758">
        <w:rPr>
          <w:rFonts w:ascii="Arial" w:hAnsi="Arial" w:cs="Arial"/>
        </w:rPr>
        <w:t>tE</w:t>
      </w:r>
      <w:r w:rsidRPr="005A23B5">
        <w:rPr>
          <w:rFonts w:ascii="Arial" w:hAnsi="Arial" w:cs="Arial"/>
        </w:rPr>
        <w:t>dad.</w:t>
      </w:r>
    </w:p>
    <w:p w:rsidRPr="005A23B5" w:rsidR="00455742" w:rsidP="39759B03" w:rsidRDefault="00455742" w14:paraId="244D337D" w14:textId="77777777">
      <w:pPr>
        <w:tabs>
          <w:tab w:val="left" w:pos="284"/>
        </w:tabs>
        <w:spacing w:after="0" w:line="240" w:lineRule="auto"/>
        <w:ind w:left="1418"/>
        <w:jc w:val="both"/>
        <w:rPr>
          <w:rFonts w:ascii="Arial" w:hAnsi="Arial" w:cs="Arial"/>
          <w:u w:val="single"/>
        </w:rPr>
      </w:pPr>
    </w:p>
    <w:p w:rsidRPr="005A23B5" w:rsidR="00455742" w:rsidP="39759B03" w:rsidRDefault="00455742" w14:paraId="40BD08C5" w14:textId="77777777">
      <w:pPr>
        <w:tabs>
          <w:tab w:val="left" w:pos="284"/>
        </w:tabs>
        <w:spacing w:after="0" w:line="240" w:lineRule="auto"/>
        <w:ind w:left="1418"/>
        <w:jc w:val="both"/>
        <w:rPr>
          <w:rFonts w:ascii="Arial" w:hAnsi="Arial" w:cs="Arial"/>
        </w:rPr>
      </w:pPr>
      <w:r w:rsidRPr="005A23B5">
        <w:rPr>
          <w:rFonts w:ascii="Arial" w:hAnsi="Arial" w:cs="Arial"/>
          <w:b/>
          <w:bCs/>
          <w:u w:val="single"/>
        </w:rPr>
        <w:t xml:space="preserve">Dos palabras: </w:t>
      </w:r>
      <w:r w:rsidRPr="005A23B5">
        <w:rPr>
          <w:rFonts w:ascii="Arial" w:hAnsi="Arial" w:cs="Arial"/>
        </w:rPr>
        <w:t>El prefijo se establecerá tomando de la primera palabra la primera letra más la primera consonante y la primera letra de la segunda palabra, a esto se agregará el nombre descriptivo. Ejemplo CommandButton: cmb; PictureBox: pcb; Immage Button: imb.</w:t>
      </w:r>
    </w:p>
    <w:p w:rsidRPr="005A23B5" w:rsidR="00455742" w:rsidP="39759B03" w:rsidRDefault="00455742" w14:paraId="2F06368C" w14:textId="77777777">
      <w:pPr>
        <w:tabs>
          <w:tab w:val="left" w:pos="284"/>
        </w:tabs>
        <w:spacing w:after="0" w:line="240" w:lineRule="auto"/>
        <w:ind w:left="1418"/>
        <w:jc w:val="both"/>
        <w:rPr>
          <w:rFonts w:ascii="Arial" w:hAnsi="Arial" w:cs="Arial"/>
        </w:rPr>
      </w:pPr>
    </w:p>
    <w:p w:rsidRPr="005A23B5" w:rsidR="00455742" w:rsidP="7530571A" w:rsidRDefault="00455742" w14:paraId="1C676F8E" w14:textId="6BA9AB48">
      <w:pPr>
        <w:tabs>
          <w:tab w:val="left" w:pos="284"/>
        </w:tabs>
        <w:spacing w:after="0" w:line="240" w:lineRule="auto"/>
        <w:ind w:left="1418"/>
        <w:jc w:val="both"/>
        <w:rPr>
          <w:rFonts w:ascii="Arial" w:hAnsi="Arial" w:cs="Arial"/>
        </w:rPr>
      </w:pPr>
      <w:r w:rsidRPr="005A23B5">
        <w:rPr>
          <w:rFonts w:ascii="Arial" w:hAnsi="Arial" w:cs="Arial"/>
          <w:b/>
          <w:bCs/>
          <w:u w:val="single"/>
        </w:rPr>
        <w:t xml:space="preserve">Tres palabras o más: </w:t>
      </w:r>
      <w:r w:rsidRPr="005A23B5">
        <w:rPr>
          <w:rFonts w:ascii="Arial" w:hAnsi="Arial" w:cs="Arial"/>
        </w:rPr>
        <w:t>El prefijo estará conformado de la primera letra de cada una de las tres primeras palabras y a esto se adhiere el nombre descriptivo. Por ejemplo, CheckedListBox: clb</w:t>
      </w:r>
      <w:r w:rsidRPr="005A23B5" w:rsidR="3371AB5A">
        <w:rPr>
          <w:rFonts w:ascii="Arial" w:hAnsi="Arial" w:cs="Arial"/>
        </w:rPr>
        <w:t>O</w:t>
      </w:r>
      <w:r w:rsidRPr="005A23B5">
        <w:rPr>
          <w:rFonts w:ascii="Arial" w:hAnsi="Arial" w:cs="Arial"/>
        </w:rPr>
        <w:t>pciones; DateTimePicker: dtp</w:t>
      </w:r>
      <w:r w:rsidRPr="005A23B5" w:rsidR="0C4BDBD6">
        <w:rPr>
          <w:rFonts w:ascii="Arial" w:hAnsi="Arial" w:cs="Arial"/>
        </w:rPr>
        <w:t>F</w:t>
      </w:r>
      <w:r w:rsidRPr="005A23B5">
        <w:rPr>
          <w:rFonts w:ascii="Arial" w:hAnsi="Arial" w:cs="Arial"/>
        </w:rPr>
        <w:t>echas</w:t>
      </w:r>
    </w:p>
    <w:p w:rsidRPr="005A23B5" w:rsidR="00F77344" w:rsidP="00FB5E7A" w:rsidRDefault="00F77344" w14:paraId="5458F2BC" w14:textId="219A81C1">
      <w:pPr>
        <w:pStyle w:val="Prrafodelista"/>
        <w:numPr>
          <w:ilvl w:val="0"/>
          <w:numId w:val="14"/>
        </w:numPr>
        <w:spacing w:after="0" w:line="240" w:lineRule="auto"/>
        <w:jc w:val="both"/>
        <w:rPr>
          <w:rFonts w:ascii="Arial" w:hAnsi="Arial" w:cs="Arial"/>
        </w:rPr>
      </w:pPr>
      <w:r w:rsidRPr="005A23B5">
        <w:rPr>
          <w:rFonts w:ascii="Arial" w:hAnsi="Arial" w:cs="Arial"/>
        </w:rPr>
        <w:t xml:space="preserve">El nombre de la variable debe ser la palabra </w:t>
      </w:r>
      <w:r w:rsidRPr="005A23B5" w:rsidR="59CC2760">
        <w:rPr>
          <w:rFonts w:ascii="Arial" w:hAnsi="Arial" w:cs="Arial"/>
        </w:rPr>
        <w:t>completa y</w:t>
      </w:r>
      <w:r w:rsidRPr="005A23B5">
        <w:rPr>
          <w:rFonts w:ascii="Arial" w:hAnsi="Arial" w:cs="Arial"/>
        </w:rPr>
        <w:t xml:space="preserve"> si la palabra es muy amplia debe limitarse a una parte de la misma de los datos que va a almacenar. Por ejemplo: Valor Agregado: dbl</w:t>
      </w:r>
      <w:r w:rsidRPr="005A23B5" w:rsidR="766A4142">
        <w:rPr>
          <w:rFonts w:ascii="Arial" w:hAnsi="Arial" w:cs="Arial"/>
        </w:rPr>
        <w:t>V</w:t>
      </w:r>
      <w:r w:rsidRPr="005A23B5">
        <w:rPr>
          <w:rFonts w:ascii="Arial" w:hAnsi="Arial" w:cs="Arial"/>
        </w:rPr>
        <w:t>alor</w:t>
      </w:r>
      <w:r w:rsidRPr="005A23B5" w:rsidR="123FEBD1">
        <w:rPr>
          <w:rFonts w:ascii="Arial" w:hAnsi="Arial" w:cs="Arial"/>
        </w:rPr>
        <w:t>A</w:t>
      </w:r>
      <w:r w:rsidRPr="005A23B5">
        <w:rPr>
          <w:rFonts w:ascii="Arial" w:hAnsi="Arial" w:cs="Arial"/>
        </w:rPr>
        <w:t>grega.</w:t>
      </w:r>
    </w:p>
    <w:p w:rsidRPr="005A23B5" w:rsidR="00F77344" w:rsidP="00FB5E7A" w:rsidRDefault="00F77344" w14:paraId="6317015F" w14:textId="18D13C61">
      <w:pPr>
        <w:pStyle w:val="Prrafodelista"/>
        <w:numPr>
          <w:ilvl w:val="0"/>
          <w:numId w:val="14"/>
        </w:numPr>
        <w:tabs>
          <w:tab w:val="num" w:pos="1276"/>
        </w:tabs>
        <w:spacing w:after="0" w:line="240" w:lineRule="auto"/>
        <w:jc w:val="both"/>
        <w:rPr>
          <w:rFonts w:ascii="Arial" w:hAnsi="Arial" w:cs="Arial"/>
        </w:rPr>
      </w:pPr>
      <w:r w:rsidRPr="005A23B5">
        <w:rPr>
          <w:rFonts w:ascii="Arial" w:hAnsi="Arial" w:cs="Arial"/>
        </w:rPr>
        <w:t>No se permite utilizar tildes, letras ñ y otros símbolos en los nombres de las variables. Por ejemplo:</w:t>
      </w:r>
      <w:r w:rsidRPr="005A23B5" w:rsidR="00B74716">
        <w:rPr>
          <w:rFonts w:ascii="Arial" w:hAnsi="Arial" w:cs="Arial"/>
        </w:rPr>
        <w:t xml:space="preserve"> </w:t>
      </w:r>
      <w:r w:rsidRPr="005A23B5">
        <w:rPr>
          <w:rFonts w:ascii="Arial" w:hAnsi="Arial" w:cs="Arial"/>
        </w:rPr>
        <w:t>Valor Añadido: dbl</w:t>
      </w:r>
      <w:r w:rsidRPr="005A23B5" w:rsidR="0250C51B">
        <w:rPr>
          <w:rFonts w:ascii="Arial" w:hAnsi="Arial" w:cs="Arial"/>
        </w:rPr>
        <w:t>V</w:t>
      </w:r>
      <w:r w:rsidRPr="005A23B5">
        <w:rPr>
          <w:rFonts w:ascii="Arial" w:hAnsi="Arial" w:cs="Arial"/>
        </w:rPr>
        <w:t>alor</w:t>
      </w:r>
      <w:r w:rsidRPr="005A23B5" w:rsidR="646BD26F">
        <w:rPr>
          <w:rFonts w:ascii="Arial" w:hAnsi="Arial" w:cs="Arial"/>
        </w:rPr>
        <w:t>A</w:t>
      </w:r>
      <w:r w:rsidRPr="005A23B5" w:rsidR="224414DB">
        <w:rPr>
          <w:rFonts w:ascii="Arial" w:hAnsi="Arial" w:cs="Arial"/>
        </w:rPr>
        <w:t>ni</w:t>
      </w:r>
      <w:r w:rsidRPr="005A23B5">
        <w:rPr>
          <w:rFonts w:ascii="Arial" w:hAnsi="Arial" w:cs="Arial"/>
        </w:rPr>
        <w:t>adido</w:t>
      </w:r>
      <w:r w:rsidRPr="005A23B5" w:rsidR="00B74716">
        <w:rPr>
          <w:rFonts w:ascii="Arial" w:hAnsi="Arial" w:cs="Arial"/>
        </w:rPr>
        <w:t xml:space="preserve">; </w:t>
      </w:r>
      <w:r w:rsidRPr="005A23B5">
        <w:rPr>
          <w:rFonts w:ascii="Arial" w:hAnsi="Arial" w:cs="Arial"/>
        </w:rPr>
        <w:t>Dirección: str</w:t>
      </w:r>
      <w:r w:rsidRPr="005A23B5" w:rsidR="6A9A8896">
        <w:rPr>
          <w:rFonts w:ascii="Arial" w:hAnsi="Arial" w:cs="Arial"/>
        </w:rPr>
        <w:t>D</w:t>
      </w:r>
      <w:r w:rsidRPr="005A23B5">
        <w:rPr>
          <w:rFonts w:ascii="Arial" w:hAnsi="Arial" w:cs="Arial"/>
        </w:rPr>
        <w:t>irecci</w:t>
      </w:r>
      <w:r w:rsidRPr="005A23B5" w:rsidR="01A65A16">
        <w:rPr>
          <w:rFonts w:ascii="Arial" w:hAnsi="Arial" w:cs="Arial"/>
        </w:rPr>
        <w:t>o</w:t>
      </w:r>
      <w:r w:rsidRPr="005A23B5">
        <w:rPr>
          <w:rFonts w:ascii="Arial" w:hAnsi="Arial" w:cs="Arial"/>
        </w:rPr>
        <w:t>n</w:t>
      </w:r>
    </w:p>
    <w:p w:rsidRPr="005A23B5" w:rsidR="00F77344" w:rsidP="00FB5E7A" w:rsidRDefault="7CE85E43" w14:paraId="049C7574" w14:textId="2406ABA8">
      <w:pPr>
        <w:pStyle w:val="Prrafodelista"/>
        <w:numPr>
          <w:ilvl w:val="0"/>
          <w:numId w:val="14"/>
        </w:numPr>
        <w:tabs>
          <w:tab w:val="num" w:pos="1276"/>
        </w:tabs>
        <w:spacing w:after="0" w:line="240" w:lineRule="auto"/>
        <w:jc w:val="both"/>
        <w:rPr>
          <w:rFonts w:ascii="Arial" w:hAnsi="Arial" w:cs="Arial"/>
        </w:rPr>
      </w:pPr>
      <w:r w:rsidRPr="005A23B5">
        <w:rPr>
          <w:rFonts w:ascii="Arial" w:hAnsi="Arial" w:cs="Arial"/>
        </w:rPr>
        <w:t>Si se requiere numeración de variables, se debe hacer con números romanos incrementados al final del nombre de esta.</w:t>
      </w:r>
      <w:r w:rsidRPr="005A23B5" w:rsidR="00F77344">
        <w:rPr>
          <w:rFonts w:ascii="Arial" w:hAnsi="Arial" w:cs="Arial"/>
        </w:rPr>
        <w:t xml:space="preserve"> Por ejemplo: Cantidad Pedido Segundo: dbl</w:t>
      </w:r>
      <w:r w:rsidRPr="005A23B5" w:rsidR="1998097C">
        <w:rPr>
          <w:rFonts w:ascii="Arial" w:hAnsi="Arial" w:cs="Arial"/>
        </w:rPr>
        <w:t>C</w:t>
      </w:r>
      <w:r w:rsidRPr="005A23B5" w:rsidR="00F77344">
        <w:rPr>
          <w:rFonts w:ascii="Arial" w:hAnsi="Arial" w:cs="Arial"/>
        </w:rPr>
        <w:t>antidad</w:t>
      </w:r>
      <w:r w:rsidRPr="005A23B5" w:rsidR="451E404E">
        <w:rPr>
          <w:rFonts w:ascii="Arial" w:hAnsi="Arial" w:cs="Arial"/>
        </w:rPr>
        <w:t>P</w:t>
      </w:r>
      <w:r w:rsidRPr="005A23B5" w:rsidR="00F77344">
        <w:rPr>
          <w:rFonts w:ascii="Arial" w:hAnsi="Arial" w:cs="Arial"/>
        </w:rPr>
        <w:t>edido</w:t>
      </w:r>
      <w:r w:rsidRPr="005A23B5" w:rsidR="727B786D">
        <w:rPr>
          <w:rFonts w:ascii="Arial" w:hAnsi="Arial" w:cs="Arial"/>
        </w:rPr>
        <w:t>II</w:t>
      </w:r>
      <w:r w:rsidRPr="005A23B5" w:rsidR="00F77344">
        <w:rPr>
          <w:rFonts w:ascii="Arial" w:hAnsi="Arial" w:cs="Arial"/>
        </w:rPr>
        <w:t>.</w:t>
      </w:r>
    </w:p>
    <w:p w:rsidR="00443871" w:rsidP="00443871" w:rsidRDefault="00443871" w14:paraId="64137393" w14:textId="77777777">
      <w:pPr>
        <w:pStyle w:val="Prrafodelista"/>
        <w:tabs>
          <w:tab w:val="num" w:pos="1276"/>
        </w:tabs>
        <w:spacing w:after="0" w:line="240" w:lineRule="auto"/>
        <w:ind w:left="1080"/>
        <w:jc w:val="both"/>
        <w:rPr>
          <w:rFonts w:ascii="Arial" w:hAnsi="Arial" w:cs="Arial"/>
        </w:rPr>
      </w:pPr>
    </w:p>
    <w:p w:rsidR="00443871" w:rsidP="00FB5E7A" w:rsidRDefault="00443871" w14:paraId="2E2D73A4" w14:textId="77777777">
      <w:pPr>
        <w:pStyle w:val="Prrafodelista"/>
        <w:numPr>
          <w:ilvl w:val="0"/>
          <w:numId w:val="46"/>
        </w:numPr>
        <w:spacing w:after="0" w:line="240" w:lineRule="auto"/>
        <w:jc w:val="both"/>
        <w:rPr>
          <w:rFonts w:ascii="Arial" w:hAnsi="Arial" w:cs="Arial"/>
          <w:lang w:val="es-MX"/>
        </w:rPr>
      </w:pPr>
      <w:r>
        <w:rPr>
          <w:rFonts w:ascii="Arial" w:hAnsi="Arial" w:cs="Arial"/>
          <w:lang w:val="es-MX"/>
        </w:rPr>
        <w:t>Consideraciones para declaración de variables.</w:t>
      </w:r>
    </w:p>
    <w:p w:rsidRPr="005A23B5" w:rsidR="00443871" w:rsidP="00443871" w:rsidRDefault="00443871" w14:paraId="20BA34DE" w14:textId="77777777">
      <w:pPr>
        <w:spacing w:after="0"/>
        <w:ind w:left="709"/>
        <w:jc w:val="both"/>
        <w:rPr>
          <w:rFonts w:ascii="Arial" w:hAnsi="Arial" w:cs="Arial"/>
        </w:rPr>
      </w:pPr>
      <w:r>
        <w:rPr>
          <w:rFonts w:ascii="Arial" w:hAnsi="Arial" w:cs="Arial"/>
          <w:lang w:val="es-MX"/>
        </w:rPr>
        <w:t>Para la declaración de variables se debe tener en cuenta las siguientes consideraciones:</w:t>
      </w:r>
    </w:p>
    <w:tbl>
      <w:tblPr>
        <w:tblW w:w="0" w:type="auto"/>
        <w:tblInd w:w="6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256"/>
        <w:gridCol w:w="1747"/>
        <w:gridCol w:w="1023"/>
        <w:gridCol w:w="3151"/>
      </w:tblGrid>
      <w:tr w:rsidRPr="00DB3E5C" w:rsidR="00443871" w:rsidTr="00432E70" w14:paraId="49362F3B" w14:textId="77777777">
        <w:trPr>
          <w:trHeight w:val="315"/>
        </w:trPr>
        <w:tc>
          <w:tcPr>
            <w:tcW w:w="0" w:type="auto"/>
            <w:gridSpan w:val="4"/>
            <w:shd w:val="clear" w:color="auto" w:fill="D9D9D9" w:themeFill="background1" w:themeFillShade="D9"/>
            <w:vAlign w:val="center"/>
          </w:tcPr>
          <w:p w:rsidRPr="005A23B5" w:rsidR="00443871" w:rsidP="00432E70" w:rsidRDefault="00443871" w14:paraId="228AFDC5" w14:textId="77777777">
            <w:pPr>
              <w:spacing w:after="0" w:line="240" w:lineRule="auto"/>
              <w:jc w:val="center"/>
              <w:rPr>
                <w:rFonts w:ascii="Arial" w:hAnsi="Arial" w:cs="Arial"/>
                <w:b/>
                <w:color w:val="E36C0A" w:themeColor="accent6" w:themeShade="BF"/>
              </w:rPr>
            </w:pPr>
            <w:r w:rsidRPr="005A23B5">
              <w:rPr>
                <w:rFonts w:ascii="Arial" w:hAnsi="Arial" w:cs="Arial"/>
                <w:b/>
                <w:color w:val="E36C0A" w:themeColor="accent6" w:themeShade="BF"/>
              </w:rPr>
              <w:t>NOMBRES DE VARIABLES</w:t>
            </w:r>
          </w:p>
        </w:tc>
      </w:tr>
      <w:tr w:rsidRPr="00DB3E5C" w:rsidR="00443871" w:rsidTr="00432E70" w14:paraId="1A418CB9" w14:textId="77777777">
        <w:trPr>
          <w:trHeight w:val="315"/>
        </w:trPr>
        <w:tc>
          <w:tcPr>
            <w:tcW w:w="0" w:type="auto"/>
            <w:shd w:val="clear" w:color="auto" w:fill="D9D9D9" w:themeFill="background1" w:themeFillShade="D9"/>
            <w:vAlign w:val="center"/>
          </w:tcPr>
          <w:p w:rsidRPr="005A23B5" w:rsidR="00443871" w:rsidP="00432E70" w:rsidRDefault="00443871" w14:paraId="3EBEBAE8" w14:textId="77777777">
            <w:pPr>
              <w:spacing w:after="0" w:line="240" w:lineRule="auto"/>
              <w:jc w:val="center"/>
              <w:rPr>
                <w:rFonts w:ascii="Arial" w:hAnsi="Arial" w:cs="Arial"/>
                <w:b/>
              </w:rPr>
            </w:pPr>
            <w:r w:rsidRPr="005A23B5">
              <w:rPr>
                <w:rFonts w:ascii="Arial" w:hAnsi="Arial" w:cs="Arial"/>
                <w:b/>
              </w:rPr>
              <w:t>Variables</w:t>
            </w:r>
          </w:p>
        </w:tc>
        <w:tc>
          <w:tcPr>
            <w:tcW w:w="0" w:type="auto"/>
            <w:shd w:val="clear" w:color="auto" w:fill="D9D9D9" w:themeFill="background1" w:themeFillShade="D9"/>
            <w:vAlign w:val="center"/>
          </w:tcPr>
          <w:p w:rsidRPr="005A23B5" w:rsidR="00443871" w:rsidP="00432E70" w:rsidRDefault="00443871" w14:paraId="36153345" w14:textId="77777777">
            <w:pPr>
              <w:spacing w:after="0" w:line="240" w:lineRule="auto"/>
              <w:jc w:val="center"/>
              <w:rPr>
                <w:rFonts w:ascii="Arial" w:hAnsi="Arial" w:cs="Arial"/>
                <w:b/>
              </w:rPr>
            </w:pPr>
            <w:r w:rsidRPr="005A23B5">
              <w:rPr>
                <w:rFonts w:ascii="Arial" w:hAnsi="Arial" w:cs="Arial"/>
                <w:b/>
              </w:rPr>
              <w:t>Tipos de Datos</w:t>
            </w:r>
          </w:p>
        </w:tc>
        <w:tc>
          <w:tcPr>
            <w:tcW w:w="0" w:type="auto"/>
            <w:shd w:val="clear" w:color="auto" w:fill="D9D9D9" w:themeFill="background1" w:themeFillShade="D9"/>
            <w:vAlign w:val="center"/>
          </w:tcPr>
          <w:p w:rsidRPr="005A23B5" w:rsidR="00443871" w:rsidP="00432E70" w:rsidRDefault="00443871" w14:paraId="665CA180" w14:textId="77777777">
            <w:pPr>
              <w:spacing w:after="0" w:line="240" w:lineRule="auto"/>
              <w:jc w:val="center"/>
              <w:rPr>
                <w:rFonts w:ascii="Arial" w:hAnsi="Arial" w:cs="Arial"/>
                <w:b/>
              </w:rPr>
            </w:pPr>
            <w:r w:rsidRPr="005A23B5">
              <w:rPr>
                <w:rFonts w:ascii="Arial" w:hAnsi="Arial" w:cs="Arial"/>
                <w:b/>
              </w:rPr>
              <w:t>Prefijos</w:t>
            </w:r>
          </w:p>
        </w:tc>
        <w:tc>
          <w:tcPr>
            <w:tcW w:w="0" w:type="auto"/>
            <w:shd w:val="clear" w:color="auto" w:fill="D9D9D9" w:themeFill="background1" w:themeFillShade="D9"/>
            <w:vAlign w:val="center"/>
          </w:tcPr>
          <w:p w:rsidRPr="005A23B5" w:rsidR="00443871" w:rsidP="00432E70" w:rsidRDefault="00443871" w14:paraId="0AAC97A0" w14:textId="77777777">
            <w:pPr>
              <w:spacing w:after="0" w:line="240" w:lineRule="auto"/>
              <w:jc w:val="center"/>
              <w:rPr>
                <w:rFonts w:ascii="Arial" w:hAnsi="Arial" w:cs="Arial"/>
                <w:b/>
              </w:rPr>
            </w:pPr>
            <w:r w:rsidRPr="005A23B5">
              <w:rPr>
                <w:rFonts w:ascii="Arial" w:hAnsi="Arial" w:cs="Arial"/>
                <w:b/>
              </w:rPr>
              <w:t>Ejemplos</w:t>
            </w:r>
          </w:p>
        </w:tc>
      </w:tr>
      <w:tr w:rsidRPr="00DB3E5C" w:rsidR="00443871" w:rsidTr="00432E70" w14:paraId="4CFFC34D" w14:textId="77777777">
        <w:trPr>
          <w:trHeight w:val="315"/>
        </w:trPr>
        <w:tc>
          <w:tcPr>
            <w:tcW w:w="0" w:type="auto"/>
            <w:vAlign w:val="center"/>
          </w:tcPr>
          <w:p w:rsidRPr="005A23B5" w:rsidR="00443871" w:rsidP="00432E70" w:rsidRDefault="00443871" w14:paraId="5FC06681" w14:textId="77777777">
            <w:pPr>
              <w:spacing w:after="0" w:line="240" w:lineRule="auto"/>
              <w:rPr>
                <w:rFonts w:ascii="Arial" w:hAnsi="Arial" w:cs="Arial"/>
              </w:rPr>
            </w:pPr>
            <w:r w:rsidRPr="005A23B5">
              <w:rPr>
                <w:rFonts w:ascii="Arial" w:hAnsi="Arial" w:cs="Arial"/>
              </w:rPr>
              <w:t>Cantidad de Pedido</w:t>
            </w:r>
          </w:p>
        </w:tc>
        <w:tc>
          <w:tcPr>
            <w:tcW w:w="0" w:type="auto"/>
            <w:vAlign w:val="center"/>
          </w:tcPr>
          <w:p w:rsidRPr="005A23B5" w:rsidR="00443871" w:rsidP="00432E70" w:rsidRDefault="00443871" w14:paraId="73293FC6" w14:textId="77777777">
            <w:pPr>
              <w:spacing w:after="0" w:line="240" w:lineRule="auto"/>
              <w:jc w:val="center"/>
              <w:rPr>
                <w:rFonts w:ascii="Arial" w:hAnsi="Arial" w:cs="Arial"/>
              </w:rPr>
            </w:pPr>
            <w:r w:rsidRPr="005A23B5">
              <w:rPr>
                <w:rFonts w:ascii="Arial" w:hAnsi="Arial" w:cs="Arial"/>
              </w:rPr>
              <w:t>sbyte</w:t>
            </w:r>
          </w:p>
        </w:tc>
        <w:tc>
          <w:tcPr>
            <w:tcW w:w="0" w:type="auto"/>
            <w:vAlign w:val="center"/>
          </w:tcPr>
          <w:p w:rsidRPr="005A23B5" w:rsidR="00443871" w:rsidP="00432E70" w:rsidRDefault="00443871" w14:paraId="108071C3" w14:textId="77777777">
            <w:pPr>
              <w:spacing w:after="0" w:line="240" w:lineRule="auto"/>
              <w:jc w:val="center"/>
              <w:rPr>
                <w:rFonts w:ascii="Arial" w:hAnsi="Arial" w:cs="Arial"/>
              </w:rPr>
            </w:pPr>
            <w:r w:rsidRPr="005A23B5">
              <w:rPr>
                <w:rFonts w:ascii="Arial" w:hAnsi="Arial" w:cs="Arial"/>
              </w:rPr>
              <w:t>sby</w:t>
            </w:r>
          </w:p>
        </w:tc>
        <w:tc>
          <w:tcPr>
            <w:tcW w:w="0" w:type="auto"/>
            <w:vAlign w:val="center"/>
          </w:tcPr>
          <w:p w:rsidRPr="005A23B5" w:rsidR="00443871" w:rsidP="00432E70" w:rsidRDefault="00443871" w14:paraId="2A990FCC" w14:textId="77777777">
            <w:pPr>
              <w:spacing w:after="0" w:line="240" w:lineRule="auto"/>
              <w:rPr>
                <w:rFonts w:ascii="Arial" w:hAnsi="Arial" w:cs="Arial"/>
              </w:rPr>
            </w:pPr>
            <w:r w:rsidRPr="005A23B5">
              <w:rPr>
                <w:rFonts w:ascii="Arial" w:hAnsi="Arial" w:cs="Arial"/>
              </w:rPr>
              <w:t>sbyte sbyCantidadPedido;</w:t>
            </w:r>
          </w:p>
        </w:tc>
      </w:tr>
      <w:tr w:rsidRPr="00DB3E5C" w:rsidR="00443871" w:rsidTr="00432E70" w14:paraId="6EBB5F7E" w14:textId="77777777">
        <w:trPr>
          <w:trHeight w:val="315"/>
        </w:trPr>
        <w:tc>
          <w:tcPr>
            <w:tcW w:w="0" w:type="auto"/>
            <w:vAlign w:val="center"/>
          </w:tcPr>
          <w:p w:rsidRPr="005A23B5" w:rsidR="00443871" w:rsidP="00432E70" w:rsidRDefault="00443871" w14:paraId="0AF431AD" w14:textId="77777777">
            <w:pPr>
              <w:spacing w:after="0" w:line="240" w:lineRule="auto"/>
              <w:rPr>
                <w:rFonts w:ascii="Arial" w:hAnsi="Arial" w:cs="Arial"/>
              </w:rPr>
            </w:pPr>
            <w:r w:rsidRPr="005A23B5">
              <w:rPr>
                <w:rFonts w:ascii="Arial" w:hAnsi="Arial" w:cs="Arial"/>
              </w:rPr>
              <w:t>Valor de Pedido</w:t>
            </w:r>
          </w:p>
        </w:tc>
        <w:tc>
          <w:tcPr>
            <w:tcW w:w="0" w:type="auto"/>
            <w:vAlign w:val="center"/>
          </w:tcPr>
          <w:p w:rsidRPr="005A23B5" w:rsidR="00443871" w:rsidP="00432E70" w:rsidRDefault="00443871" w14:paraId="55225F03" w14:textId="77777777">
            <w:pPr>
              <w:spacing w:after="0" w:line="240" w:lineRule="auto"/>
              <w:jc w:val="center"/>
              <w:rPr>
                <w:rFonts w:ascii="Arial" w:hAnsi="Arial" w:cs="Arial"/>
              </w:rPr>
            </w:pPr>
            <w:r w:rsidRPr="005A23B5">
              <w:rPr>
                <w:rFonts w:ascii="Arial" w:hAnsi="Arial" w:cs="Arial"/>
              </w:rPr>
              <w:t>byte</w:t>
            </w:r>
          </w:p>
        </w:tc>
        <w:tc>
          <w:tcPr>
            <w:tcW w:w="0" w:type="auto"/>
            <w:vAlign w:val="center"/>
          </w:tcPr>
          <w:p w:rsidRPr="005A23B5" w:rsidR="00443871" w:rsidP="00432E70" w:rsidRDefault="00443871" w14:paraId="22A3D387" w14:textId="77777777">
            <w:pPr>
              <w:spacing w:after="0" w:line="240" w:lineRule="auto"/>
              <w:jc w:val="center"/>
              <w:rPr>
                <w:rFonts w:ascii="Arial" w:hAnsi="Arial" w:cs="Arial"/>
              </w:rPr>
            </w:pPr>
            <w:r w:rsidRPr="005A23B5">
              <w:rPr>
                <w:rFonts w:ascii="Arial" w:hAnsi="Arial" w:cs="Arial"/>
              </w:rPr>
              <w:t>byt</w:t>
            </w:r>
          </w:p>
        </w:tc>
        <w:tc>
          <w:tcPr>
            <w:tcW w:w="0" w:type="auto"/>
            <w:vAlign w:val="center"/>
          </w:tcPr>
          <w:p w:rsidRPr="005A23B5" w:rsidR="00443871" w:rsidP="00432E70" w:rsidRDefault="00443871" w14:paraId="01F6A8EE" w14:textId="77777777">
            <w:pPr>
              <w:spacing w:after="0" w:line="240" w:lineRule="auto"/>
              <w:rPr>
                <w:rFonts w:ascii="Arial" w:hAnsi="Arial" w:cs="Arial"/>
              </w:rPr>
            </w:pPr>
            <w:r w:rsidRPr="005A23B5">
              <w:rPr>
                <w:rFonts w:ascii="Arial" w:hAnsi="Arial" w:cs="Arial"/>
              </w:rPr>
              <w:t>Byte bytValorPedido;</w:t>
            </w:r>
          </w:p>
        </w:tc>
      </w:tr>
      <w:tr w:rsidRPr="00DB3E5C" w:rsidR="00443871" w:rsidTr="00432E70" w14:paraId="5E4B98B0" w14:textId="77777777">
        <w:trPr>
          <w:trHeight w:val="315"/>
        </w:trPr>
        <w:tc>
          <w:tcPr>
            <w:tcW w:w="0" w:type="auto"/>
            <w:vAlign w:val="center"/>
          </w:tcPr>
          <w:p w:rsidRPr="005A23B5" w:rsidR="00443871" w:rsidP="00432E70" w:rsidRDefault="00443871" w14:paraId="254B44FC" w14:textId="77777777">
            <w:pPr>
              <w:spacing w:after="0" w:line="240" w:lineRule="auto"/>
              <w:rPr>
                <w:rFonts w:ascii="Arial" w:hAnsi="Arial" w:cs="Arial"/>
              </w:rPr>
            </w:pPr>
            <w:r w:rsidRPr="005A23B5">
              <w:rPr>
                <w:rFonts w:ascii="Arial" w:hAnsi="Arial" w:cs="Arial"/>
              </w:rPr>
              <w:t>Valor Agregado</w:t>
            </w:r>
          </w:p>
        </w:tc>
        <w:tc>
          <w:tcPr>
            <w:tcW w:w="0" w:type="auto"/>
            <w:vAlign w:val="center"/>
          </w:tcPr>
          <w:p w:rsidRPr="005A23B5" w:rsidR="00443871" w:rsidP="00432E70" w:rsidRDefault="00443871" w14:paraId="53A24ACB" w14:textId="77777777">
            <w:pPr>
              <w:spacing w:after="0" w:line="240" w:lineRule="auto"/>
              <w:jc w:val="center"/>
              <w:rPr>
                <w:rFonts w:ascii="Arial" w:hAnsi="Arial" w:cs="Arial"/>
              </w:rPr>
            </w:pPr>
            <w:r w:rsidRPr="005A23B5">
              <w:rPr>
                <w:rFonts w:ascii="Arial" w:hAnsi="Arial" w:cs="Arial"/>
              </w:rPr>
              <w:t>short</w:t>
            </w:r>
          </w:p>
        </w:tc>
        <w:tc>
          <w:tcPr>
            <w:tcW w:w="0" w:type="auto"/>
            <w:vAlign w:val="center"/>
          </w:tcPr>
          <w:p w:rsidRPr="005A23B5" w:rsidR="00443871" w:rsidP="00432E70" w:rsidRDefault="00443871" w14:paraId="141C2005" w14:textId="77777777">
            <w:pPr>
              <w:spacing w:after="0" w:line="240" w:lineRule="auto"/>
              <w:jc w:val="center"/>
              <w:rPr>
                <w:rFonts w:ascii="Arial" w:hAnsi="Arial" w:cs="Arial"/>
              </w:rPr>
            </w:pPr>
            <w:r w:rsidRPr="005A23B5">
              <w:rPr>
                <w:rFonts w:ascii="Arial" w:hAnsi="Arial" w:cs="Arial"/>
              </w:rPr>
              <w:t>shr</w:t>
            </w:r>
          </w:p>
        </w:tc>
        <w:tc>
          <w:tcPr>
            <w:tcW w:w="0" w:type="auto"/>
            <w:vAlign w:val="center"/>
          </w:tcPr>
          <w:p w:rsidRPr="005A23B5" w:rsidR="00443871" w:rsidP="00432E70" w:rsidRDefault="00443871" w14:paraId="1605243B" w14:textId="77777777">
            <w:pPr>
              <w:spacing w:after="0" w:line="240" w:lineRule="auto"/>
              <w:rPr>
                <w:rFonts w:ascii="Arial" w:hAnsi="Arial" w:cs="Arial"/>
              </w:rPr>
            </w:pPr>
            <w:r w:rsidRPr="005A23B5">
              <w:rPr>
                <w:rFonts w:ascii="Arial" w:hAnsi="Arial" w:cs="Arial"/>
              </w:rPr>
              <w:t>Short shrValorAgregado;</w:t>
            </w:r>
          </w:p>
        </w:tc>
      </w:tr>
      <w:tr w:rsidRPr="00DB3E5C" w:rsidR="00443871" w:rsidTr="00432E70" w14:paraId="64477D7A" w14:textId="77777777">
        <w:trPr>
          <w:trHeight w:val="315"/>
        </w:trPr>
        <w:tc>
          <w:tcPr>
            <w:tcW w:w="0" w:type="auto"/>
            <w:vAlign w:val="center"/>
          </w:tcPr>
          <w:p w:rsidRPr="005A23B5" w:rsidR="00443871" w:rsidP="00432E70" w:rsidRDefault="00443871" w14:paraId="152D8D0E" w14:textId="77777777">
            <w:pPr>
              <w:spacing w:after="0" w:line="240" w:lineRule="auto"/>
              <w:rPr>
                <w:rFonts w:ascii="Arial" w:hAnsi="Arial" w:cs="Arial"/>
              </w:rPr>
            </w:pPr>
            <w:r w:rsidRPr="005A23B5">
              <w:rPr>
                <w:rFonts w:ascii="Arial" w:hAnsi="Arial" w:cs="Arial"/>
              </w:rPr>
              <w:t>Porcentaje de Pedido</w:t>
            </w:r>
          </w:p>
        </w:tc>
        <w:tc>
          <w:tcPr>
            <w:tcW w:w="0" w:type="auto"/>
            <w:vAlign w:val="center"/>
          </w:tcPr>
          <w:p w:rsidRPr="005A23B5" w:rsidR="00443871" w:rsidP="00432E70" w:rsidRDefault="00443871" w14:paraId="0F8901E5" w14:textId="77777777">
            <w:pPr>
              <w:spacing w:after="0" w:line="240" w:lineRule="auto"/>
              <w:jc w:val="center"/>
              <w:rPr>
                <w:rFonts w:ascii="Arial" w:hAnsi="Arial" w:cs="Arial"/>
              </w:rPr>
            </w:pPr>
            <w:r w:rsidRPr="005A23B5">
              <w:rPr>
                <w:rFonts w:ascii="Arial" w:hAnsi="Arial" w:cs="Arial"/>
              </w:rPr>
              <w:t>unshort</w:t>
            </w:r>
          </w:p>
        </w:tc>
        <w:tc>
          <w:tcPr>
            <w:tcW w:w="0" w:type="auto"/>
            <w:vAlign w:val="center"/>
          </w:tcPr>
          <w:p w:rsidRPr="005A23B5" w:rsidR="00443871" w:rsidP="00432E70" w:rsidRDefault="00443871" w14:paraId="161A5D53" w14:textId="77777777">
            <w:pPr>
              <w:spacing w:after="0" w:line="240" w:lineRule="auto"/>
              <w:jc w:val="center"/>
              <w:rPr>
                <w:rFonts w:ascii="Arial" w:hAnsi="Arial" w:cs="Arial"/>
              </w:rPr>
            </w:pPr>
            <w:r w:rsidRPr="005A23B5">
              <w:rPr>
                <w:rFonts w:ascii="Arial" w:hAnsi="Arial" w:cs="Arial"/>
              </w:rPr>
              <w:t>ush</w:t>
            </w:r>
          </w:p>
        </w:tc>
        <w:tc>
          <w:tcPr>
            <w:tcW w:w="0" w:type="auto"/>
            <w:vAlign w:val="center"/>
          </w:tcPr>
          <w:p w:rsidRPr="005A23B5" w:rsidR="00443871" w:rsidP="00432E70" w:rsidRDefault="00443871" w14:paraId="0C7AF64C" w14:textId="77777777">
            <w:pPr>
              <w:spacing w:after="0" w:line="240" w:lineRule="auto"/>
              <w:rPr>
                <w:rFonts w:ascii="Arial" w:hAnsi="Arial" w:cs="Arial"/>
              </w:rPr>
            </w:pPr>
            <w:r w:rsidRPr="005A23B5">
              <w:rPr>
                <w:rFonts w:ascii="Arial" w:hAnsi="Arial" w:cs="Arial"/>
              </w:rPr>
              <w:t>Unshort ushPorcentajePedido;</w:t>
            </w:r>
          </w:p>
        </w:tc>
      </w:tr>
      <w:tr w:rsidRPr="00DB3E5C" w:rsidR="00443871" w:rsidTr="00432E70" w14:paraId="0530C7E6" w14:textId="77777777">
        <w:trPr>
          <w:trHeight w:val="315"/>
        </w:trPr>
        <w:tc>
          <w:tcPr>
            <w:tcW w:w="0" w:type="auto"/>
            <w:vAlign w:val="center"/>
          </w:tcPr>
          <w:p w:rsidRPr="005A23B5" w:rsidR="00443871" w:rsidP="00432E70" w:rsidRDefault="00443871" w14:paraId="25A5902E" w14:textId="77777777">
            <w:pPr>
              <w:spacing w:after="0" w:line="240" w:lineRule="auto"/>
              <w:rPr>
                <w:rFonts w:ascii="Arial" w:hAnsi="Arial" w:cs="Arial"/>
              </w:rPr>
            </w:pPr>
            <w:r w:rsidRPr="005A23B5">
              <w:rPr>
                <w:rFonts w:ascii="Arial" w:hAnsi="Arial" w:cs="Arial"/>
              </w:rPr>
              <w:t>Sucursal</w:t>
            </w:r>
          </w:p>
        </w:tc>
        <w:tc>
          <w:tcPr>
            <w:tcW w:w="0" w:type="auto"/>
            <w:vAlign w:val="center"/>
          </w:tcPr>
          <w:p w:rsidRPr="005A23B5" w:rsidR="00443871" w:rsidP="00432E70" w:rsidRDefault="00443871" w14:paraId="5B990CE6" w14:textId="77777777">
            <w:pPr>
              <w:spacing w:after="0" w:line="240" w:lineRule="auto"/>
              <w:jc w:val="center"/>
              <w:rPr>
                <w:rFonts w:ascii="Arial" w:hAnsi="Arial" w:cs="Arial"/>
              </w:rPr>
            </w:pPr>
            <w:r w:rsidRPr="005A23B5">
              <w:rPr>
                <w:rFonts w:ascii="Arial" w:hAnsi="Arial" w:cs="Arial"/>
              </w:rPr>
              <w:t>int</w:t>
            </w:r>
          </w:p>
        </w:tc>
        <w:tc>
          <w:tcPr>
            <w:tcW w:w="0" w:type="auto"/>
            <w:vAlign w:val="center"/>
          </w:tcPr>
          <w:p w:rsidRPr="005A23B5" w:rsidR="00443871" w:rsidP="00432E70" w:rsidRDefault="00443871" w14:paraId="1990CBBE" w14:textId="77777777">
            <w:pPr>
              <w:spacing w:after="0" w:line="240" w:lineRule="auto"/>
              <w:jc w:val="center"/>
              <w:rPr>
                <w:rFonts w:ascii="Arial" w:hAnsi="Arial" w:cs="Arial"/>
              </w:rPr>
            </w:pPr>
            <w:r w:rsidRPr="005A23B5">
              <w:rPr>
                <w:rFonts w:ascii="Arial" w:hAnsi="Arial" w:cs="Arial"/>
              </w:rPr>
              <w:t>int</w:t>
            </w:r>
          </w:p>
        </w:tc>
        <w:tc>
          <w:tcPr>
            <w:tcW w:w="0" w:type="auto"/>
            <w:vAlign w:val="center"/>
          </w:tcPr>
          <w:p w:rsidRPr="005A23B5" w:rsidR="00443871" w:rsidP="00432E70" w:rsidRDefault="00443871" w14:paraId="62E4F8FC" w14:textId="77777777">
            <w:pPr>
              <w:spacing w:after="0" w:line="240" w:lineRule="auto"/>
              <w:rPr>
                <w:rFonts w:ascii="Arial" w:hAnsi="Arial" w:cs="Arial"/>
              </w:rPr>
            </w:pPr>
            <w:r w:rsidRPr="005A23B5">
              <w:rPr>
                <w:rFonts w:ascii="Arial" w:hAnsi="Arial" w:cs="Arial"/>
              </w:rPr>
              <w:t>Int intSucursal;</w:t>
            </w:r>
          </w:p>
        </w:tc>
      </w:tr>
      <w:tr w:rsidRPr="00DB3E5C" w:rsidR="00443871" w:rsidTr="00432E70" w14:paraId="379D238C" w14:textId="77777777">
        <w:trPr>
          <w:trHeight w:val="315"/>
        </w:trPr>
        <w:tc>
          <w:tcPr>
            <w:tcW w:w="0" w:type="auto"/>
            <w:vAlign w:val="center"/>
          </w:tcPr>
          <w:p w:rsidRPr="005A23B5" w:rsidR="00443871" w:rsidP="00432E70" w:rsidRDefault="00443871" w14:paraId="3B7168B2" w14:textId="77777777">
            <w:pPr>
              <w:spacing w:after="0" w:line="240" w:lineRule="auto"/>
              <w:rPr>
                <w:rFonts w:ascii="Arial" w:hAnsi="Arial" w:cs="Arial"/>
              </w:rPr>
            </w:pPr>
            <w:r w:rsidRPr="005A23B5">
              <w:rPr>
                <w:rFonts w:ascii="Arial" w:hAnsi="Arial" w:cs="Arial"/>
              </w:rPr>
              <w:t>Factor Externo</w:t>
            </w:r>
          </w:p>
        </w:tc>
        <w:tc>
          <w:tcPr>
            <w:tcW w:w="0" w:type="auto"/>
            <w:vAlign w:val="center"/>
          </w:tcPr>
          <w:p w:rsidRPr="005A23B5" w:rsidR="00443871" w:rsidP="00432E70" w:rsidRDefault="00443871" w14:paraId="08CA399A" w14:textId="77777777">
            <w:pPr>
              <w:spacing w:after="0" w:line="240" w:lineRule="auto"/>
              <w:jc w:val="center"/>
              <w:rPr>
                <w:rFonts w:ascii="Arial" w:hAnsi="Arial" w:cs="Arial"/>
              </w:rPr>
            </w:pPr>
            <w:r w:rsidRPr="005A23B5">
              <w:rPr>
                <w:rFonts w:ascii="Arial" w:hAnsi="Arial" w:cs="Arial"/>
              </w:rPr>
              <w:t>Long</w:t>
            </w:r>
          </w:p>
        </w:tc>
        <w:tc>
          <w:tcPr>
            <w:tcW w:w="0" w:type="auto"/>
            <w:vAlign w:val="center"/>
          </w:tcPr>
          <w:p w:rsidRPr="005A23B5" w:rsidR="00443871" w:rsidP="00432E70" w:rsidRDefault="00443871" w14:paraId="5110809E" w14:textId="77777777">
            <w:pPr>
              <w:spacing w:after="0" w:line="240" w:lineRule="auto"/>
              <w:jc w:val="center"/>
              <w:rPr>
                <w:rFonts w:ascii="Arial" w:hAnsi="Arial" w:cs="Arial"/>
              </w:rPr>
            </w:pPr>
            <w:r w:rsidRPr="005A23B5">
              <w:rPr>
                <w:rFonts w:ascii="Arial" w:hAnsi="Arial" w:cs="Arial"/>
              </w:rPr>
              <w:t>lng</w:t>
            </w:r>
          </w:p>
        </w:tc>
        <w:tc>
          <w:tcPr>
            <w:tcW w:w="0" w:type="auto"/>
            <w:vAlign w:val="center"/>
          </w:tcPr>
          <w:p w:rsidRPr="005A23B5" w:rsidR="00443871" w:rsidP="00432E70" w:rsidRDefault="00443871" w14:paraId="012305AB" w14:textId="77777777">
            <w:pPr>
              <w:spacing w:after="0" w:line="240" w:lineRule="auto"/>
              <w:rPr>
                <w:rFonts w:ascii="Arial" w:hAnsi="Arial" w:cs="Arial"/>
              </w:rPr>
            </w:pPr>
            <w:r w:rsidRPr="005A23B5">
              <w:rPr>
                <w:rFonts w:ascii="Arial" w:hAnsi="Arial" w:cs="Arial"/>
              </w:rPr>
              <w:t>Long lngFactorExterno;</w:t>
            </w:r>
          </w:p>
        </w:tc>
      </w:tr>
      <w:tr w:rsidRPr="00DB3E5C" w:rsidR="00443871" w:rsidTr="00432E70" w14:paraId="7CB978FB" w14:textId="77777777">
        <w:trPr>
          <w:trHeight w:val="315"/>
        </w:trPr>
        <w:tc>
          <w:tcPr>
            <w:tcW w:w="0" w:type="auto"/>
            <w:vAlign w:val="center"/>
          </w:tcPr>
          <w:p w:rsidRPr="005A23B5" w:rsidR="00443871" w:rsidP="00432E70" w:rsidRDefault="00443871" w14:paraId="22699511" w14:textId="77777777">
            <w:pPr>
              <w:spacing w:after="0" w:line="240" w:lineRule="auto"/>
              <w:rPr>
                <w:rFonts w:ascii="Arial" w:hAnsi="Arial" w:cs="Arial"/>
              </w:rPr>
            </w:pPr>
            <w:r w:rsidRPr="005A23B5">
              <w:rPr>
                <w:rFonts w:ascii="Arial" w:hAnsi="Arial" w:cs="Arial"/>
              </w:rPr>
              <w:t>Valor Total</w:t>
            </w:r>
          </w:p>
        </w:tc>
        <w:tc>
          <w:tcPr>
            <w:tcW w:w="0" w:type="auto"/>
            <w:vAlign w:val="center"/>
          </w:tcPr>
          <w:p w:rsidRPr="005A23B5" w:rsidR="00443871" w:rsidP="00432E70" w:rsidRDefault="00443871" w14:paraId="47887EFF" w14:textId="77777777">
            <w:pPr>
              <w:spacing w:after="0" w:line="240" w:lineRule="auto"/>
              <w:jc w:val="center"/>
              <w:rPr>
                <w:rFonts w:ascii="Arial" w:hAnsi="Arial" w:cs="Arial"/>
              </w:rPr>
            </w:pPr>
            <w:r w:rsidRPr="005A23B5">
              <w:rPr>
                <w:rFonts w:ascii="Arial" w:hAnsi="Arial" w:cs="Arial"/>
              </w:rPr>
              <w:t>Float</w:t>
            </w:r>
          </w:p>
        </w:tc>
        <w:tc>
          <w:tcPr>
            <w:tcW w:w="0" w:type="auto"/>
            <w:vAlign w:val="center"/>
          </w:tcPr>
          <w:p w:rsidRPr="005A23B5" w:rsidR="00443871" w:rsidP="00432E70" w:rsidRDefault="00443871" w14:paraId="5A7CE3F6" w14:textId="77777777">
            <w:pPr>
              <w:spacing w:after="0" w:line="240" w:lineRule="auto"/>
              <w:jc w:val="center"/>
              <w:rPr>
                <w:rFonts w:ascii="Arial" w:hAnsi="Arial" w:cs="Arial"/>
              </w:rPr>
            </w:pPr>
            <w:r w:rsidRPr="005A23B5">
              <w:rPr>
                <w:rFonts w:ascii="Arial" w:hAnsi="Arial" w:cs="Arial"/>
              </w:rPr>
              <w:t>flt</w:t>
            </w:r>
          </w:p>
        </w:tc>
        <w:tc>
          <w:tcPr>
            <w:tcW w:w="0" w:type="auto"/>
            <w:vAlign w:val="center"/>
          </w:tcPr>
          <w:p w:rsidRPr="005A23B5" w:rsidR="00443871" w:rsidP="00432E70" w:rsidRDefault="00443871" w14:paraId="044240B8" w14:textId="77777777">
            <w:pPr>
              <w:spacing w:after="0" w:line="240" w:lineRule="auto"/>
              <w:rPr>
                <w:rFonts w:ascii="Arial" w:hAnsi="Arial" w:cs="Arial"/>
              </w:rPr>
            </w:pPr>
            <w:r w:rsidRPr="005A23B5">
              <w:rPr>
                <w:rFonts w:ascii="Arial" w:hAnsi="Arial" w:cs="Arial"/>
              </w:rPr>
              <w:t>Float fltValorTotal;</w:t>
            </w:r>
          </w:p>
        </w:tc>
      </w:tr>
      <w:tr w:rsidRPr="00DB3E5C" w:rsidR="00443871" w:rsidTr="00432E70" w14:paraId="48A96B9D" w14:textId="77777777">
        <w:trPr>
          <w:trHeight w:val="315"/>
        </w:trPr>
        <w:tc>
          <w:tcPr>
            <w:tcW w:w="0" w:type="auto"/>
            <w:vAlign w:val="center"/>
          </w:tcPr>
          <w:p w:rsidRPr="005A23B5" w:rsidR="00443871" w:rsidP="00432E70" w:rsidRDefault="00443871" w14:paraId="7263207A" w14:textId="77777777">
            <w:pPr>
              <w:spacing w:after="0" w:line="240" w:lineRule="auto"/>
              <w:rPr>
                <w:rFonts w:ascii="Arial" w:hAnsi="Arial" w:cs="Arial"/>
              </w:rPr>
            </w:pPr>
            <w:r w:rsidRPr="005A23B5">
              <w:rPr>
                <w:rFonts w:ascii="Arial" w:hAnsi="Arial" w:cs="Arial"/>
              </w:rPr>
              <w:t>Porcentaje de Venta</w:t>
            </w:r>
          </w:p>
        </w:tc>
        <w:tc>
          <w:tcPr>
            <w:tcW w:w="0" w:type="auto"/>
            <w:vAlign w:val="center"/>
          </w:tcPr>
          <w:p w:rsidRPr="005A23B5" w:rsidR="00443871" w:rsidP="00432E70" w:rsidRDefault="00443871" w14:paraId="5FE1ECB8" w14:textId="77777777">
            <w:pPr>
              <w:spacing w:after="0" w:line="240" w:lineRule="auto"/>
              <w:jc w:val="center"/>
              <w:rPr>
                <w:rFonts w:ascii="Arial" w:hAnsi="Arial" w:cs="Arial"/>
              </w:rPr>
            </w:pPr>
            <w:r w:rsidRPr="005A23B5">
              <w:rPr>
                <w:rFonts w:ascii="Arial" w:hAnsi="Arial" w:cs="Arial"/>
              </w:rPr>
              <w:t>Double</w:t>
            </w:r>
          </w:p>
        </w:tc>
        <w:tc>
          <w:tcPr>
            <w:tcW w:w="0" w:type="auto"/>
            <w:vAlign w:val="center"/>
          </w:tcPr>
          <w:p w:rsidRPr="005A23B5" w:rsidR="00443871" w:rsidP="00432E70" w:rsidRDefault="00443871" w14:paraId="7943272E" w14:textId="77777777">
            <w:pPr>
              <w:spacing w:after="0" w:line="240" w:lineRule="auto"/>
              <w:jc w:val="center"/>
              <w:rPr>
                <w:rFonts w:ascii="Arial" w:hAnsi="Arial" w:cs="Arial"/>
              </w:rPr>
            </w:pPr>
            <w:r w:rsidRPr="005A23B5">
              <w:rPr>
                <w:rFonts w:ascii="Arial" w:hAnsi="Arial" w:cs="Arial"/>
              </w:rPr>
              <w:t>dbl</w:t>
            </w:r>
          </w:p>
        </w:tc>
        <w:tc>
          <w:tcPr>
            <w:tcW w:w="0" w:type="auto"/>
            <w:vAlign w:val="center"/>
          </w:tcPr>
          <w:p w:rsidRPr="005A23B5" w:rsidR="00443871" w:rsidP="00432E70" w:rsidRDefault="00443871" w14:paraId="204315D6" w14:textId="77777777">
            <w:pPr>
              <w:spacing w:after="0" w:line="240" w:lineRule="auto"/>
              <w:rPr>
                <w:rFonts w:ascii="Arial" w:hAnsi="Arial" w:cs="Arial"/>
              </w:rPr>
            </w:pPr>
            <w:r w:rsidRPr="005A23B5">
              <w:rPr>
                <w:rFonts w:ascii="Arial" w:hAnsi="Arial" w:cs="Arial"/>
              </w:rPr>
              <w:t>double dblPorcentajeVenta;</w:t>
            </w:r>
          </w:p>
        </w:tc>
      </w:tr>
      <w:tr w:rsidRPr="00DB3E5C" w:rsidR="00443871" w:rsidTr="00432E70" w14:paraId="1813881D" w14:textId="77777777">
        <w:trPr>
          <w:trHeight w:val="315"/>
        </w:trPr>
        <w:tc>
          <w:tcPr>
            <w:tcW w:w="0" w:type="auto"/>
            <w:vAlign w:val="center"/>
          </w:tcPr>
          <w:p w:rsidRPr="005A23B5" w:rsidR="00443871" w:rsidP="00432E70" w:rsidRDefault="00443871" w14:paraId="26923AB5" w14:textId="77777777">
            <w:pPr>
              <w:spacing w:after="0" w:line="240" w:lineRule="auto"/>
              <w:rPr>
                <w:rFonts w:ascii="Arial" w:hAnsi="Arial" w:cs="Arial"/>
              </w:rPr>
            </w:pPr>
            <w:r w:rsidRPr="005A23B5">
              <w:rPr>
                <w:rFonts w:ascii="Arial" w:hAnsi="Arial" w:cs="Arial"/>
              </w:rPr>
              <w:t>Precio</w:t>
            </w:r>
          </w:p>
        </w:tc>
        <w:tc>
          <w:tcPr>
            <w:tcW w:w="0" w:type="auto"/>
            <w:vAlign w:val="center"/>
          </w:tcPr>
          <w:p w:rsidRPr="005A23B5" w:rsidR="00443871" w:rsidP="00432E70" w:rsidRDefault="00443871" w14:paraId="52E2EEF8" w14:textId="77777777">
            <w:pPr>
              <w:spacing w:after="0" w:line="240" w:lineRule="auto"/>
              <w:jc w:val="center"/>
              <w:rPr>
                <w:rFonts w:ascii="Arial" w:hAnsi="Arial" w:cs="Arial"/>
              </w:rPr>
            </w:pPr>
            <w:r w:rsidRPr="005A23B5">
              <w:rPr>
                <w:rFonts w:ascii="Arial" w:hAnsi="Arial" w:cs="Arial"/>
              </w:rPr>
              <w:t>decimal</w:t>
            </w:r>
          </w:p>
        </w:tc>
        <w:tc>
          <w:tcPr>
            <w:tcW w:w="0" w:type="auto"/>
            <w:vAlign w:val="center"/>
          </w:tcPr>
          <w:p w:rsidRPr="005A23B5" w:rsidR="00443871" w:rsidP="00432E70" w:rsidRDefault="00443871" w14:paraId="66F6894B" w14:textId="77777777">
            <w:pPr>
              <w:spacing w:after="0" w:line="240" w:lineRule="auto"/>
              <w:jc w:val="center"/>
              <w:rPr>
                <w:rFonts w:ascii="Arial" w:hAnsi="Arial" w:cs="Arial"/>
              </w:rPr>
            </w:pPr>
            <w:r w:rsidRPr="005A23B5">
              <w:rPr>
                <w:rFonts w:ascii="Arial" w:hAnsi="Arial" w:cs="Arial"/>
              </w:rPr>
              <w:t>dcm</w:t>
            </w:r>
          </w:p>
        </w:tc>
        <w:tc>
          <w:tcPr>
            <w:tcW w:w="0" w:type="auto"/>
            <w:vAlign w:val="center"/>
          </w:tcPr>
          <w:p w:rsidRPr="005A23B5" w:rsidR="00443871" w:rsidP="00432E70" w:rsidRDefault="00443871" w14:paraId="1AFDDCFD" w14:textId="77777777">
            <w:pPr>
              <w:spacing w:after="0" w:line="240" w:lineRule="auto"/>
              <w:rPr>
                <w:rFonts w:ascii="Arial" w:hAnsi="Arial" w:cs="Arial"/>
              </w:rPr>
            </w:pPr>
            <w:r w:rsidRPr="005A23B5">
              <w:rPr>
                <w:rFonts w:ascii="Arial" w:hAnsi="Arial" w:cs="Arial"/>
              </w:rPr>
              <w:t>Decimal dcmPrecio;</w:t>
            </w:r>
          </w:p>
        </w:tc>
      </w:tr>
      <w:tr w:rsidRPr="00DB3E5C" w:rsidR="00443871" w:rsidTr="00432E70" w14:paraId="35D66840" w14:textId="77777777">
        <w:trPr>
          <w:trHeight w:val="315"/>
        </w:trPr>
        <w:tc>
          <w:tcPr>
            <w:tcW w:w="0" w:type="auto"/>
            <w:vAlign w:val="center"/>
          </w:tcPr>
          <w:p w:rsidRPr="005A23B5" w:rsidR="00443871" w:rsidP="00432E70" w:rsidRDefault="00443871" w14:paraId="40598ED6" w14:textId="77777777">
            <w:pPr>
              <w:spacing w:after="0" w:line="240" w:lineRule="auto"/>
              <w:rPr>
                <w:rFonts w:ascii="Arial" w:hAnsi="Arial" w:cs="Arial"/>
              </w:rPr>
            </w:pPr>
            <w:r w:rsidRPr="005A23B5">
              <w:rPr>
                <w:rFonts w:ascii="Arial" w:hAnsi="Arial" w:cs="Arial"/>
              </w:rPr>
              <w:t>Cambio de Pedido</w:t>
            </w:r>
          </w:p>
        </w:tc>
        <w:tc>
          <w:tcPr>
            <w:tcW w:w="0" w:type="auto"/>
            <w:vAlign w:val="center"/>
          </w:tcPr>
          <w:p w:rsidRPr="005A23B5" w:rsidR="00443871" w:rsidP="00432E70" w:rsidRDefault="00443871" w14:paraId="46C97A77" w14:textId="77777777">
            <w:pPr>
              <w:spacing w:after="0" w:line="240" w:lineRule="auto"/>
              <w:jc w:val="center"/>
              <w:rPr>
                <w:rFonts w:ascii="Arial" w:hAnsi="Arial" w:cs="Arial"/>
              </w:rPr>
            </w:pPr>
            <w:r w:rsidRPr="005A23B5">
              <w:rPr>
                <w:rFonts w:ascii="Arial" w:hAnsi="Arial" w:cs="Arial"/>
              </w:rPr>
              <w:t>Boolean</w:t>
            </w:r>
          </w:p>
        </w:tc>
        <w:tc>
          <w:tcPr>
            <w:tcW w:w="0" w:type="auto"/>
            <w:vAlign w:val="center"/>
          </w:tcPr>
          <w:p w:rsidRPr="005A23B5" w:rsidR="00443871" w:rsidP="00432E70" w:rsidRDefault="00443871" w14:paraId="3A6BEF16" w14:textId="77777777">
            <w:pPr>
              <w:spacing w:after="0" w:line="240" w:lineRule="auto"/>
              <w:jc w:val="center"/>
              <w:rPr>
                <w:rFonts w:ascii="Arial" w:hAnsi="Arial" w:cs="Arial"/>
              </w:rPr>
            </w:pPr>
            <w:r w:rsidRPr="005A23B5">
              <w:rPr>
                <w:rFonts w:ascii="Arial" w:hAnsi="Arial" w:cs="Arial"/>
              </w:rPr>
              <w:t>bln</w:t>
            </w:r>
          </w:p>
        </w:tc>
        <w:tc>
          <w:tcPr>
            <w:tcW w:w="0" w:type="auto"/>
            <w:vAlign w:val="center"/>
          </w:tcPr>
          <w:p w:rsidRPr="005A23B5" w:rsidR="00443871" w:rsidP="00432E70" w:rsidRDefault="00443871" w14:paraId="59C0003F" w14:textId="77777777">
            <w:pPr>
              <w:spacing w:after="0" w:line="240" w:lineRule="auto"/>
              <w:rPr>
                <w:rFonts w:ascii="Arial" w:hAnsi="Arial" w:cs="Arial"/>
              </w:rPr>
            </w:pPr>
            <w:r w:rsidRPr="005A23B5">
              <w:rPr>
                <w:rFonts w:ascii="Arial" w:hAnsi="Arial" w:cs="Arial"/>
              </w:rPr>
              <w:t>Boolean blnCambioPedido;</w:t>
            </w:r>
          </w:p>
        </w:tc>
      </w:tr>
      <w:tr w:rsidRPr="00DB3E5C" w:rsidR="00443871" w:rsidTr="00432E70" w14:paraId="73B7FE19" w14:textId="77777777">
        <w:trPr>
          <w:trHeight w:val="315"/>
        </w:trPr>
        <w:tc>
          <w:tcPr>
            <w:tcW w:w="0" w:type="auto"/>
            <w:vAlign w:val="center"/>
          </w:tcPr>
          <w:p w:rsidRPr="005A23B5" w:rsidR="00443871" w:rsidP="00432E70" w:rsidRDefault="00443871" w14:paraId="7D6A2049" w14:textId="77777777">
            <w:pPr>
              <w:spacing w:after="0" w:line="240" w:lineRule="auto"/>
              <w:rPr>
                <w:rFonts w:ascii="Arial" w:hAnsi="Arial" w:cs="Arial"/>
              </w:rPr>
            </w:pPr>
            <w:r w:rsidRPr="005A23B5">
              <w:rPr>
                <w:rFonts w:ascii="Arial" w:hAnsi="Arial" w:cs="Arial"/>
              </w:rPr>
              <w:t>Sexo</w:t>
            </w:r>
          </w:p>
        </w:tc>
        <w:tc>
          <w:tcPr>
            <w:tcW w:w="0" w:type="auto"/>
            <w:vAlign w:val="center"/>
          </w:tcPr>
          <w:p w:rsidRPr="005A23B5" w:rsidR="00443871" w:rsidP="00432E70" w:rsidRDefault="00443871" w14:paraId="6B6583D5" w14:textId="77777777">
            <w:pPr>
              <w:spacing w:after="0" w:line="240" w:lineRule="auto"/>
              <w:jc w:val="center"/>
              <w:rPr>
                <w:rFonts w:ascii="Arial" w:hAnsi="Arial" w:cs="Arial"/>
              </w:rPr>
            </w:pPr>
            <w:r w:rsidRPr="005A23B5">
              <w:rPr>
                <w:rFonts w:ascii="Arial" w:hAnsi="Arial" w:cs="Arial"/>
              </w:rPr>
              <w:t>Char</w:t>
            </w:r>
          </w:p>
        </w:tc>
        <w:tc>
          <w:tcPr>
            <w:tcW w:w="0" w:type="auto"/>
            <w:vAlign w:val="center"/>
          </w:tcPr>
          <w:p w:rsidRPr="005A23B5" w:rsidR="00443871" w:rsidP="00432E70" w:rsidRDefault="00443871" w14:paraId="307F7133" w14:textId="77777777">
            <w:pPr>
              <w:spacing w:after="0" w:line="240" w:lineRule="auto"/>
              <w:jc w:val="center"/>
              <w:rPr>
                <w:rFonts w:ascii="Arial" w:hAnsi="Arial" w:cs="Arial"/>
              </w:rPr>
            </w:pPr>
            <w:r w:rsidRPr="005A23B5">
              <w:rPr>
                <w:rFonts w:ascii="Arial" w:hAnsi="Arial" w:cs="Arial"/>
              </w:rPr>
              <w:t>chr</w:t>
            </w:r>
          </w:p>
        </w:tc>
        <w:tc>
          <w:tcPr>
            <w:tcW w:w="0" w:type="auto"/>
            <w:vAlign w:val="center"/>
          </w:tcPr>
          <w:p w:rsidRPr="005A23B5" w:rsidR="00443871" w:rsidP="00432E70" w:rsidRDefault="00443871" w14:paraId="24267DE2" w14:textId="77777777">
            <w:pPr>
              <w:spacing w:after="0" w:line="240" w:lineRule="auto"/>
              <w:rPr>
                <w:rFonts w:ascii="Arial" w:hAnsi="Arial" w:cs="Arial"/>
              </w:rPr>
            </w:pPr>
            <w:r w:rsidRPr="005A23B5">
              <w:rPr>
                <w:rFonts w:ascii="Arial" w:hAnsi="Arial" w:cs="Arial"/>
              </w:rPr>
              <w:t>Char chrSexo;</w:t>
            </w:r>
          </w:p>
        </w:tc>
      </w:tr>
      <w:tr w:rsidRPr="00DB3E5C" w:rsidR="00443871" w:rsidTr="00432E70" w14:paraId="3BA4A2B8" w14:textId="77777777">
        <w:trPr>
          <w:trHeight w:val="315"/>
        </w:trPr>
        <w:tc>
          <w:tcPr>
            <w:tcW w:w="0" w:type="auto"/>
            <w:vAlign w:val="center"/>
          </w:tcPr>
          <w:p w:rsidRPr="005A23B5" w:rsidR="00443871" w:rsidP="00432E70" w:rsidRDefault="00443871" w14:paraId="749BEB5B" w14:textId="77777777">
            <w:pPr>
              <w:spacing w:after="0" w:line="240" w:lineRule="auto"/>
              <w:rPr>
                <w:rFonts w:ascii="Arial" w:hAnsi="Arial" w:cs="Arial"/>
              </w:rPr>
            </w:pPr>
            <w:r w:rsidRPr="005A23B5">
              <w:rPr>
                <w:rFonts w:ascii="Arial" w:hAnsi="Arial" w:cs="Arial"/>
              </w:rPr>
              <w:t>Nombre del Usuario</w:t>
            </w:r>
          </w:p>
        </w:tc>
        <w:tc>
          <w:tcPr>
            <w:tcW w:w="0" w:type="auto"/>
            <w:vAlign w:val="center"/>
          </w:tcPr>
          <w:p w:rsidRPr="005A23B5" w:rsidR="00443871" w:rsidP="00432E70" w:rsidRDefault="00443871" w14:paraId="1CA10004" w14:textId="77777777">
            <w:pPr>
              <w:spacing w:after="0" w:line="240" w:lineRule="auto"/>
              <w:jc w:val="center"/>
              <w:rPr>
                <w:rFonts w:ascii="Arial" w:hAnsi="Arial" w:cs="Arial"/>
              </w:rPr>
            </w:pPr>
            <w:r w:rsidRPr="005A23B5">
              <w:rPr>
                <w:rFonts w:ascii="Arial" w:hAnsi="Arial" w:cs="Arial"/>
              </w:rPr>
              <w:t>String</w:t>
            </w:r>
          </w:p>
        </w:tc>
        <w:tc>
          <w:tcPr>
            <w:tcW w:w="0" w:type="auto"/>
            <w:vAlign w:val="center"/>
          </w:tcPr>
          <w:p w:rsidRPr="005A23B5" w:rsidR="00443871" w:rsidP="00432E70" w:rsidRDefault="00443871" w14:paraId="678A59F7" w14:textId="77777777">
            <w:pPr>
              <w:spacing w:after="0" w:line="240" w:lineRule="auto"/>
              <w:jc w:val="center"/>
              <w:rPr>
                <w:rFonts w:ascii="Arial" w:hAnsi="Arial" w:cs="Arial"/>
              </w:rPr>
            </w:pPr>
            <w:r w:rsidRPr="005A23B5">
              <w:rPr>
                <w:rFonts w:ascii="Arial" w:hAnsi="Arial" w:cs="Arial"/>
              </w:rPr>
              <w:t>str</w:t>
            </w:r>
          </w:p>
        </w:tc>
        <w:tc>
          <w:tcPr>
            <w:tcW w:w="0" w:type="auto"/>
            <w:vAlign w:val="center"/>
          </w:tcPr>
          <w:p w:rsidRPr="005A23B5" w:rsidR="00443871" w:rsidP="00432E70" w:rsidRDefault="00443871" w14:paraId="41AA41A1" w14:textId="77777777">
            <w:pPr>
              <w:spacing w:after="0" w:line="240" w:lineRule="auto"/>
              <w:rPr>
                <w:rFonts w:ascii="Arial" w:hAnsi="Arial" w:cs="Arial"/>
              </w:rPr>
            </w:pPr>
            <w:r w:rsidRPr="005A23B5">
              <w:rPr>
                <w:rFonts w:ascii="Arial" w:hAnsi="Arial" w:cs="Arial"/>
              </w:rPr>
              <w:t>String strNombreUsuario;</w:t>
            </w:r>
          </w:p>
        </w:tc>
      </w:tr>
    </w:tbl>
    <w:p w:rsidRPr="005A23B5" w:rsidR="00443871" w:rsidP="00443871" w:rsidRDefault="00443871" w14:paraId="62FD658B" w14:textId="77777777">
      <w:pPr>
        <w:pStyle w:val="Prrafodelista"/>
        <w:tabs>
          <w:tab w:val="num" w:pos="1276"/>
        </w:tabs>
        <w:spacing w:after="0" w:line="240" w:lineRule="auto"/>
        <w:ind w:left="1080"/>
        <w:jc w:val="both"/>
        <w:rPr>
          <w:rFonts w:ascii="Arial" w:hAnsi="Arial" w:cs="Arial"/>
        </w:rPr>
      </w:pPr>
    </w:p>
    <w:p w:rsidRPr="005A23B5" w:rsidR="00E87A38" w:rsidP="00456230" w:rsidRDefault="00E87A38" w14:paraId="764D0238" w14:textId="77777777">
      <w:pPr>
        <w:pStyle w:val="Prrafodelista"/>
        <w:spacing w:after="0" w:line="240" w:lineRule="auto"/>
        <w:ind w:left="1080"/>
        <w:jc w:val="both"/>
        <w:rPr>
          <w:rFonts w:ascii="Arial" w:hAnsi="Arial" w:cs="Arial"/>
        </w:rPr>
      </w:pPr>
    </w:p>
    <w:p w:rsidRPr="005A23B5" w:rsidR="00F77344" w:rsidP="00FB5E7A" w:rsidRDefault="5A660AD3" w14:paraId="015291C0" w14:textId="4C534A55">
      <w:pPr>
        <w:pStyle w:val="Prrafodelista"/>
        <w:numPr>
          <w:ilvl w:val="0"/>
          <w:numId w:val="46"/>
        </w:numPr>
        <w:spacing w:after="0" w:line="240" w:lineRule="auto"/>
        <w:jc w:val="both"/>
        <w:rPr>
          <w:rFonts w:ascii="Arial" w:hAnsi="Arial" w:cs="Arial"/>
        </w:rPr>
      </w:pPr>
      <w:r w:rsidRPr="005A23B5">
        <w:rPr>
          <w:rFonts w:ascii="Arial" w:hAnsi="Arial" w:cs="Arial"/>
        </w:rPr>
        <w:t>Características de las funciones y procedimientos.</w:t>
      </w:r>
    </w:p>
    <w:p w:rsidRPr="005A23B5" w:rsidR="00F77344" w:rsidP="00FB5E7A" w:rsidRDefault="00F77344" w14:paraId="184F4AF9" w14:textId="5BDF6789">
      <w:pPr>
        <w:pStyle w:val="Prrafodelista"/>
        <w:numPr>
          <w:ilvl w:val="0"/>
          <w:numId w:val="14"/>
        </w:numPr>
        <w:tabs>
          <w:tab w:val="num" w:pos="1276"/>
        </w:tabs>
        <w:spacing w:after="0" w:line="240" w:lineRule="auto"/>
        <w:jc w:val="both"/>
        <w:rPr>
          <w:rFonts w:ascii="Arial" w:hAnsi="Arial" w:cs="Arial"/>
        </w:rPr>
      </w:pPr>
      <w:r w:rsidRPr="005A23B5">
        <w:rPr>
          <w:rFonts w:ascii="Arial" w:hAnsi="Arial" w:cs="Arial"/>
        </w:rPr>
        <w:t xml:space="preserve">Los nombres de las funciones deben comenzar con tres letras que representan la acción que ejecutan seguido de un nombre representativo de la función, para los procedimientos que no hace ninguna de las acciones definidas en la </w:t>
      </w:r>
      <w:hyperlink w:history="1" w:anchor="prefijos_proc_func">
        <w:r w:rsidRPr="005A23B5">
          <w:rPr>
            <w:rFonts w:ascii="Arial" w:hAnsi="Arial" w:cs="Arial"/>
          </w:rPr>
          <w:t>tabla de funciones</w:t>
        </w:r>
      </w:hyperlink>
      <w:r w:rsidRPr="005A23B5">
        <w:rPr>
          <w:rFonts w:ascii="Arial" w:hAnsi="Arial" w:cs="Arial"/>
        </w:rPr>
        <w:t xml:space="preserve"> iría directamente el nombre representativo. Si el nombre estuviese formado por dos o más palabras, estas deberán estar </w:t>
      </w:r>
      <w:r w:rsidRPr="005A23B5" w:rsidR="7E533E62">
        <w:rPr>
          <w:rFonts w:ascii="Arial" w:hAnsi="Arial" w:cs="Arial"/>
        </w:rPr>
        <w:t>después del prefijo en notación came</w:t>
      </w:r>
      <w:r w:rsidR="009A1DCA">
        <w:rPr>
          <w:rFonts w:ascii="Arial" w:hAnsi="Arial" w:cs="Arial"/>
        </w:rPr>
        <w:t>l</w:t>
      </w:r>
      <w:r w:rsidRPr="005A23B5" w:rsidR="7E533E62">
        <w:rPr>
          <w:rFonts w:ascii="Arial" w:hAnsi="Arial" w:cs="Arial"/>
        </w:rPr>
        <w:t>Case</w:t>
      </w:r>
      <w:r w:rsidRPr="005A23B5">
        <w:rPr>
          <w:rFonts w:ascii="Arial" w:hAnsi="Arial" w:cs="Arial"/>
        </w:rPr>
        <w:t xml:space="preserve"> </w:t>
      </w:r>
      <w:hyperlink w:history="1" w:anchor="Reglas_nomenclatura">
        <w:r w:rsidRPr="005A23B5">
          <w:rPr>
            <w:rFonts w:ascii="Arial" w:hAnsi="Arial" w:cs="Arial"/>
          </w:rPr>
          <w:t>reglas de nomenclatura</w:t>
        </w:r>
      </w:hyperlink>
      <w:r w:rsidRPr="005A23B5">
        <w:rPr>
          <w:rFonts w:ascii="Arial" w:hAnsi="Arial" w:cs="Arial"/>
        </w:rPr>
        <w:t>. Por ejemplo:</w:t>
      </w:r>
      <w:r w:rsidRPr="005A23B5" w:rsidR="00E87A38">
        <w:rPr>
          <w:rFonts w:ascii="Arial" w:hAnsi="Arial" w:cs="Arial"/>
        </w:rPr>
        <w:t xml:space="preserve"> </w:t>
      </w:r>
      <w:r w:rsidRPr="005A23B5">
        <w:rPr>
          <w:rFonts w:ascii="Arial" w:hAnsi="Arial" w:cs="Arial"/>
        </w:rPr>
        <w:t>Public string get</w:t>
      </w:r>
      <w:r w:rsidRPr="005A23B5" w:rsidR="09D3D590">
        <w:rPr>
          <w:rFonts w:ascii="Arial" w:hAnsi="Arial" w:cs="Arial"/>
        </w:rPr>
        <w:t>S</w:t>
      </w:r>
      <w:r w:rsidRPr="005A23B5">
        <w:rPr>
          <w:rFonts w:ascii="Arial" w:hAnsi="Arial" w:cs="Arial"/>
        </w:rPr>
        <w:t>ecuencial()</w:t>
      </w:r>
      <w:r w:rsidRPr="005A23B5" w:rsidR="00E87A38">
        <w:rPr>
          <w:rFonts w:ascii="Arial" w:hAnsi="Arial" w:cs="Arial"/>
        </w:rPr>
        <w:t xml:space="preserve">; </w:t>
      </w:r>
      <w:r w:rsidRPr="005A23B5">
        <w:rPr>
          <w:rFonts w:ascii="Arial" w:hAnsi="Arial" w:cs="Arial"/>
        </w:rPr>
        <w:t>Private void ordenar</w:t>
      </w:r>
      <w:r w:rsidRPr="005A23B5" w:rsidR="3C0371D6">
        <w:rPr>
          <w:rFonts w:ascii="Arial" w:hAnsi="Arial" w:cs="Arial"/>
        </w:rPr>
        <w:t>P</w:t>
      </w:r>
      <w:r w:rsidRPr="005A23B5">
        <w:rPr>
          <w:rFonts w:ascii="Arial" w:hAnsi="Arial" w:cs="Arial"/>
        </w:rPr>
        <w:t>untos</w:t>
      </w:r>
      <w:r w:rsidRPr="005A23B5" w:rsidR="63CB39FB">
        <w:rPr>
          <w:rFonts w:ascii="Arial" w:hAnsi="Arial" w:cs="Arial"/>
        </w:rPr>
        <w:t>V</w:t>
      </w:r>
      <w:r w:rsidRPr="005A23B5">
        <w:rPr>
          <w:rFonts w:ascii="Arial" w:hAnsi="Arial" w:cs="Arial"/>
        </w:rPr>
        <w:t>enta()</w:t>
      </w:r>
    </w:p>
    <w:p w:rsidRPr="005A23B5" w:rsidR="00950E17" w:rsidP="000D5682" w:rsidRDefault="00950E17" w14:paraId="138BA796" w14:textId="77777777">
      <w:pPr>
        <w:pStyle w:val="Prrafodelista"/>
        <w:spacing w:after="0" w:line="240" w:lineRule="auto"/>
        <w:ind w:left="1080"/>
        <w:jc w:val="both"/>
        <w:rPr>
          <w:rFonts w:ascii="Arial" w:hAnsi="Arial" w:cs="Arial"/>
        </w:rPr>
      </w:pPr>
    </w:p>
    <w:p w:rsidRPr="005A23B5" w:rsidR="17692A34" w:rsidP="00FB5E7A" w:rsidRDefault="4C881872" w14:paraId="0E67AD60" w14:textId="6F101850">
      <w:pPr>
        <w:pStyle w:val="Prrafodelista"/>
        <w:numPr>
          <w:ilvl w:val="0"/>
          <w:numId w:val="46"/>
        </w:numPr>
        <w:spacing w:after="0" w:line="240" w:lineRule="auto"/>
        <w:rPr>
          <w:rFonts w:ascii="Arial" w:hAnsi="Arial" w:cs="Arial"/>
          <w:b/>
          <w:bCs/>
          <w:color w:val="00B050"/>
        </w:rPr>
      </w:pPr>
      <w:r w:rsidRPr="005A23B5">
        <w:rPr>
          <w:rFonts w:ascii="Arial" w:hAnsi="Arial" w:cs="Arial"/>
          <w:color w:val="00B050"/>
        </w:rPr>
        <w:t>Estándares de nomenclatura</w:t>
      </w:r>
      <w:r w:rsidR="17692A34">
        <w:br/>
      </w:r>
      <w:r w:rsidRPr="005A23B5">
        <w:rPr>
          <w:rFonts w:ascii="Arial" w:hAnsi="Arial" w:cs="Arial"/>
          <w:b/>
          <w:bCs/>
          <w:color w:val="00B050"/>
        </w:rPr>
        <w:t>.NET (C#)</w:t>
      </w:r>
    </w:p>
    <w:p w:rsidRPr="005A23B5" w:rsidR="17692A34" w:rsidP="00FB5E7A" w:rsidRDefault="4C881872" w14:paraId="6F42C805" w14:textId="0FB67844">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Variables y miembros de clase</w:t>
      </w:r>
    </w:p>
    <w:p w:rsidRPr="005A23B5" w:rsidR="17692A34" w:rsidP="00FB5E7A" w:rsidRDefault="4C881872" w14:paraId="620434C7" w14:textId="7A2652B4">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PascalCase para variables públicas y miembros de clase:</w:t>
      </w:r>
      <w:r w:rsidRPr="005A23B5" w:rsidR="17692A34">
        <w:rPr>
          <w:rFonts w:ascii="Arial" w:hAnsi="Arial" w:cs="Arial"/>
        </w:rPr>
        <w:br/>
      </w:r>
      <w:r w:rsidRPr="00B00108" w:rsidR="00B00108">
        <w:rPr>
          <w:rFonts w:ascii="Arial" w:hAnsi="Arial" w:cs="Arial"/>
          <w:noProof/>
          <w:color w:val="00B050"/>
        </w:rPr>
        <w:drawing>
          <wp:inline distT="0" distB="0" distL="0" distR="0" wp14:anchorId="09122A29" wp14:editId="18E813C7">
            <wp:extent cx="3781953" cy="828791"/>
            <wp:effectExtent l="0" t="0" r="0" b="9525"/>
            <wp:docPr id="182511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175" name=""/>
                    <pic:cNvPicPr/>
                  </pic:nvPicPr>
                  <pic:blipFill>
                    <a:blip r:embed="rId49"/>
                    <a:stretch>
                      <a:fillRect/>
                    </a:stretch>
                  </pic:blipFill>
                  <pic:spPr>
                    <a:xfrm>
                      <a:off x="0" y="0"/>
                      <a:ext cx="3781953" cy="828791"/>
                    </a:xfrm>
                    <a:prstGeom prst="rect">
                      <a:avLst/>
                    </a:prstGeom>
                  </pic:spPr>
                </pic:pic>
              </a:graphicData>
            </a:graphic>
          </wp:inline>
        </w:drawing>
      </w:r>
    </w:p>
    <w:p w:rsidRPr="005A23B5" w:rsidR="0057457A" w:rsidP="0057457A" w:rsidRDefault="0057457A" w14:paraId="5909641D" w14:textId="77777777">
      <w:pPr>
        <w:pStyle w:val="Prrafodelista"/>
        <w:spacing w:after="0" w:line="240" w:lineRule="auto"/>
        <w:ind w:left="2160"/>
        <w:jc w:val="both"/>
        <w:rPr>
          <w:rFonts w:ascii="Arial" w:hAnsi="Arial" w:cs="Arial"/>
          <w:color w:val="00B050"/>
        </w:rPr>
      </w:pPr>
    </w:p>
    <w:p w:rsidRPr="005A23B5" w:rsidR="17692A34" w:rsidP="00FB5E7A" w:rsidRDefault="4C881872" w14:paraId="37627F77" w14:textId="2B3FC6D1">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camelCase para variables privadas, locales y parámetros de método:</w:t>
      </w:r>
      <w:r w:rsidRPr="005A23B5" w:rsidR="17692A34">
        <w:rPr>
          <w:rFonts w:ascii="Arial" w:hAnsi="Arial" w:cs="Arial"/>
        </w:rPr>
        <w:br/>
      </w:r>
      <w:r w:rsidRPr="00876A74" w:rsidR="00876A74">
        <w:rPr>
          <w:rFonts w:ascii="Arial" w:hAnsi="Arial" w:cs="Arial"/>
          <w:noProof/>
          <w:color w:val="00B050"/>
        </w:rPr>
        <w:drawing>
          <wp:inline distT="0" distB="0" distL="0" distR="0" wp14:anchorId="7B80B708" wp14:editId="205FA0E1">
            <wp:extent cx="4998720" cy="1089352"/>
            <wp:effectExtent l="0" t="0" r="0" b="0"/>
            <wp:docPr id="49511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0444" name=""/>
                    <pic:cNvPicPr/>
                  </pic:nvPicPr>
                  <pic:blipFill>
                    <a:blip r:embed="rId50"/>
                    <a:stretch>
                      <a:fillRect/>
                    </a:stretch>
                  </pic:blipFill>
                  <pic:spPr>
                    <a:xfrm>
                      <a:off x="0" y="0"/>
                      <a:ext cx="5011435" cy="1092123"/>
                    </a:xfrm>
                    <a:prstGeom prst="rect">
                      <a:avLst/>
                    </a:prstGeom>
                  </pic:spPr>
                </pic:pic>
              </a:graphicData>
            </a:graphic>
          </wp:inline>
        </w:drawing>
      </w:r>
    </w:p>
    <w:p w:rsidRPr="005A23B5" w:rsidR="17692A34" w:rsidP="00FB5E7A" w:rsidRDefault="4C881872" w14:paraId="0384484C" w14:textId="1CDF6384">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Clases</w:t>
      </w:r>
    </w:p>
    <w:p w:rsidRPr="005A23B5" w:rsidR="0057457A" w:rsidP="00FB5E7A" w:rsidRDefault="4C881872" w14:paraId="3453C826" w14:textId="77777777">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PascalCase para nombres de clases:</w:t>
      </w:r>
    </w:p>
    <w:p w:rsidRPr="005A23B5" w:rsidR="17692A34" w:rsidP="0057457A" w:rsidRDefault="17692A34" w14:paraId="497C2335" w14:textId="48BB0A7B">
      <w:pPr>
        <w:pStyle w:val="Prrafodelista"/>
        <w:spacing w:after="0" w:line="240" w:lineRule="auto"/>
        <w:ind w:left="2160"/>
        <w:jc w:val="both"/>
        <w:rPr>
          <w:rFonts w:ascii="Arial" w:hAnsi="Arial" w:cs="Arial"/>
          <w:color w:val="00B050"/>
        </w:rPr>
      </w:pPr>
      <w:r w:rsidRPr="005A23B5">
        <w:rPr>
          <w:rFonts w:ascii="Arial" w:hAnsi="Arial" w:cs="Arial"/>
        </w:rPr>
        <w:br/>
      </w:r>
      <w:r w:rsidRPr="007D0581" w:rsidR="007D0581">
        <w:rPr>
          <w:rFonts w:ascii="Arial" w:hAnsi="Arial" w:cs="Arial"/>
          <w:noProof/>
          <w:color w:val="00B050"/>
        </w:rPr>
        <w:drawing>
          <wp:inline distT="0" distB="0" distL="0" distR="0" wp14:anchorId="1B90C08C" wp14:editId="1B3775E8">
            <wp:extent cx="2381582" cy="781159"/>
            <wp:effectExtent l="0" t="0" r="0" b="0"/>
            <wp:docPr id="2025310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0583" name=""/>
                    <pic:cNvPicPr/>
                  </pic:nvPicPr>
                  <pic:blipFill>
                    <a:blip r:embed="rId51"/>
                    <a:stretch>
                      <a:fillRect/>
                    </a:stretch>
                  </pic:blipFill>
                  <pic:spPr>
                    <a:xfrm>
                      <a:off x="0" y="0"/>
                      <a:ext cx="2381582" cy="781159"/>
                    </a:xfrm>
                    <a:prstGeom prst="rect">
                      <a:avLst/>
                    </a:prstGeom>
                  </pic:spPr>
                </pic:pic>
              </a:graphicData>
            </a:graphic>
          </wp:inline>
        </w:drawing>
      </w:r>
    </w:p>
    <w:p w:rsidRPr="005A23B5" w:rsidR="17692A34" w:rsidP="00FB5E7A" w:rsidRDefault="4C881872" w14:paraId="58C143D3" w14:textId="5FEA3898">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Interfaces</w:t>
      </w:r>
    </w:p>
    <w:p w:rsidRPr="005A23B5" w:rsidR="0057457A" w:rsidP="00FB5E7A" w:rsidRDefault="4C881872" w14:paraId="4A008E55" w14:textId="77777777">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Prefijo con 'I' y PascalCase para nombres de interfaces:</w:t>
      </w:r>
    </w:p>
    <w:p w:rsidRPr="005A23B5" w:rsidR="17692A34" w:rsidP="0057457A" w:rsidRDefault="17692A34" w14:paraId="7C23F3D7" w14:textId="4A8DE042">
      <w:pPr>
        <w:pStyle w:val="Prrafodelista"/>
        <w:spacing w:after="0" w:line="240" w:lineRule="auto"/>
        <w:ind w:left="2160"/>
        <w:jc w:val="both"/>
        <w:rPr>
          <w:rFonts w:ascii="Arial" w:hAnsi="Arial" w:cs="Arial"/>
          <w:color w:val="00B050"/>
        </w:rPr>
      </w:pPr>
      <w:r w:rsidRPr="005A23B5">
        <w:rPr>
          <w:rFonts w:ascii="Arial" w:hAnsi="Arial" w:cs="Arial"/>
        </w:rPr>
        <w:br/>
      </w:r>
      <w:r w:rsidRPr="00155256" w:rsidR="00155256">
        <w:rPr>
          <w:rFonts w:ascii="Arial" w:hAnsi="Arial" w:cs="Arial"/>
          <w:noProof/>
          <w:color w:val="00B050"/>
        </w:rPr>
        <w:drawing>
          <wp:inline distT="0" distB="0" distL="0" distR="0" wp14:anchorId="454CB3AA" wp14:editId="2A955534">
            <wp:extent cx="2905530" cy="771633"/>
            <wp:effectExtent l="0" t="0" r="0" b="9525"/>
            <wp:docPr id="189519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97612" name=""/>
                    <pic:cNvPicPr/>
                  </pic:nvPicPr>
                  <pic:blipFill>
                    <a:blip r:embed="rId52"/>
                    <a:stretch>
                      <a:fillRect/>
                    </a:stretch>
                  </pic:blipFill>
                  <pic:spPr>
                    <a:xfrm>
                      <a:off x="0" y="0"/>
                      <a:ext cx="2905530" cy="771633"/>
                    </a:xfrm>
                    <a:prstGeom prst="rect">
                      <a:avLst/>
                    </a:prstGeom>
                  </pic:spPr>
                </pic:pic>
              </a:graphicData>
            </a:graphic>
          </wp:inline>
        </w:drawing>
      </w:r>
    </w:p>
    <w:p w:rsidRPr="005A23B5" w:rsidR="17692A34" w:rsidP="00FB5E7A" w:rsidRDefault="4C881872" w14:paraId="1A877582" w14:textId="3EE02531">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Métodos</w:t>
      </w:r>
    </w:p>
    <w:p w:rsidRPr="005A23B5" w:rsidR="0057457A" w:rsidP="00FB5E7A" w:rsidRDefault="4C881872" w14:paraId="385B98A4" w14:textId="77777777">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PascalCase para nombres de métodos:</w:t>
      </w:r>
    </w:p>
    <w:p w:rsidRPr="005A23B5" w:rsidR="17692A34" w:rsidP="0057457A" w:rsidRDefault="17692A34" w14:paraId="604AA140" w14:textId="3FE11A12">
      <w:pPr>
        <w:pStyle w:val="Prrafodelista"/>
        <w:spacing w:after="0" w:line="240" w:lineRule="auto"/>
        <w:ind w:left="2160"/>
        <w:jc w:val="both"/>
        <w:rPr>
          <w:rFonts w:ascii="Arial" w:hAnsi="Arial" w:cs="Arial"/>
          <w:color w:val="00B050"/>
        </w:rPr>
      </w:pPr>
      <w:r w:rsidRPr="005A23B5">
        <w:rPr>
          <w:rFonts w:ascii="Arial" w:hAnsi="Arial" w:cs="Arial"/>
        </w:rPr>
        <w:br/>
      </w:r>
      <w:r w:rsidRPr="00155256" w:rsidR="00155256">
        <w:rPr>
          <w:rFonts w:ascii="Arial" w:hAnsi="Arial" w:cs="Arial"/>
          <w:noProof/>
          <w:color w:val="00B050"/>
        </w:rPr>
        <w:drawing>
          <wp:inline distT="0" distB="0" distL="0" distR="0" wp14:anchorId="3C4BA626" wp14:editId="3D31D7B2">
            <wp:extent cx="2638793" cy="790685"/>
            <wp:effectExtent l="0" t="0" r="9525" b="9525"/>
            <wp:docPr id="65702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9995" name=""/>
                    <pic:cNvPicPr/>
                  </pic:nvPicPr>
                  <pic:blipFill>
                    <a:blip r:embed="rId53"/>
                    <a:stretch>
                      <a:fillRect/>
                    </a:stretch>
                  </pic:blipFill>
                  <pic:spPr>
                    <a:xfrm>
                      <a:off x="0" y="0"/>
                      <a:ext cx="2638793" cy="790685"/>
                    </a:xfrm>
                    <a:prstGeom prst="rect">
                      <a:avLst/>
                    </a:prstGeom>
                  </pic:spPr>
                </pic:pic>
              </a:graphicData>
            </a:graphic>
          </wp:inline>
        </w:drawing>
      </w:r>
    </w:p>
    <w:p w:rsidRPr="005A23B5" w:rsidR="17692A34" w:rsidP="00FB5E7A" w:rsidRDefault="4C881872" w14:paraId="2F7A68C3" w14:textId="07394DE7">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Propiedades</w:t>
      </w:r>
    </w:p>
    <w:p w:rsidRPr="005A23B5" w:rsidR="17692A34" w:rsidP="00FB5E7A" w:rsidRDefault="4C881872" w14:paraId="63B59BCD" w14:textId="39B1F311">
      <w:pPr>
        <w:pStyle w:val="Prrafodelista"/>
        <w:numPr>
          <w:ilvl w:val="2"/>
          <w:numId w:val="22"/>
        </w:numPr>
        <w:spacing w:after="0" w:line="240" w:lineRule="auto"/>
        <w:rPr>
          <w:rFonts w:ascii="Arial" w:hAnsi="Arial" w:cs="Arial"/>
          <w:color w:val="00B050"/>
        </w:rPr>
      </w:pPr>
      <w:r w:rsidRPr="005A23B5">
        <w:rPr>
          <w:rFonts w:ascii="Arial" w:hAnsi="Arial" w:cs="Arial"/>
          <w:color w:val="00B050"/>
        </w:rPr>
        <w:t>PascalCase para nombres de propiedades:</w:t>
      </w:r>
      <w:r w:rsidRPr="005A23B5" w:rsidR="17692A34">
        <w:rPr>
          <w:rFonts w:ascii="Arial" w:hAnsi="Arial" w:cs="Arial"/>
        </w:rPr>
        <w:br/>
      </w:r>
      <w:r w:rsidRPr="0041094C" w:rsidR="0041094C">
        <w:rPr>
          <w:rFonts w:ascii="Arial" w:hAnsi="Arial" w:cs="Arial"/>
          <w:noProof/>
          <w:color w:val="00B050"/>
        </w:rPr>
        <w:drawing>
          <wp:inline distT="0" distB="0" distL="0" distR="0" wp14:anchorId="37C70C8E" wp14:editId="6A398344">
            <wp:extent cx="3172268" cy="266737"/>
            <wp:effectExtent l="0" t="0" r="9525" b="0"/>
            <wp:docPr id="249537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7360" name=""/>
                    <pic:cNvPicPr/>
                  </pic:nvPicPr>
                  <pic:blipFill>
                    <a:blip r:embed="rId54"/>
                    <a:stretch>
                      <a:fillRect/>
                    </a:stretch>
                  </pic:blipFill>
                  <pic:spPr>
                    <a:xfrm>
                      <a:off x="0" y="0"/>
                      <a:ext cx="3172268" cy="266737"/>
                    </a:xfrm>
                    <a:prstGeom prst="rect">
                      <a:avLst/>
                    </a:prstGeom>
                  </pic:spPr>
                </pic:pic>
              </a:graphicData>
            </a:graphic>
          </wp:inline>
        </w:drawing>
      </w:r>
    </w:p>
    <w:p w:rsidRPr="005A23B5" w:rsidR="17692A34" w:rsidP="00FB5E7A" w:rsidRDefault="4C881872" w14:paraId="43D773C1" w14:textId="2B7C433C">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Constantes</w:t>
      </w:r>
    </w:p>
    <w:p w:rsidRPr="005A23B5" w:rsidR="17692A34" w:rsidP="00FB5E7A" w:rsidRDefault="4C881872" w14:paraId="20547AA1" w14:textId="6620B2CF">
      <w:pPr>
        <w:pStyle w:val="Prrafodelista"/>
        <w:numPr>
          <w:ilvl w:val="2"/>
          <w:numId w:val="22"/>
        </w:numPr>
        <w:spacing w:after="0" w:line="240" w:lineRule="auto"/>
        <w:rPr>
          <w:rFonts w:ascii="Arial" w:hAnsi="Arial" w:cs="Arial"/>
          <w:color w:val="00B050"/>
        </w:rPr>
      </w:pPr>
      <w:r w:rsidRPr="005A23B5">
        <w:rPr>
          <w:rFonts w:ascii="Arial" w:hAnsi="Arial" w:cs="Arial"/>
          <w:color w:val="00B050"/>
        </w:rPr>
        <w:t>Mayúsculas con guiones bajos para constantes:</w:t>
      </w:r>
      <w:r w:rsidRPr="005A23B5" w:rsidR="17692A34">
        <w:rPr>
          <w:rFonts w:ascii="Arial" w:hAnsi="Arial" w:cs="Arial"/>
        </w:rPr>
        <w:br/>
      </w:r>
      <w:r w:rsidRPr="008A4242" w:rsidR="008A4242">
        <w:rPr>
          <w:rFonts w:ascii="Arial" w:hAnsi="Arial" w:cs="Arial"/>
          <w:noProof/>
          <w:color w:val="00B050"/>
        </w:rPr>
        <w:drawing>
          <wp:inline distT="0" distB="0" distL="0" distR="0" wp14:anchorId="0F789961" wp14:editId="20A0C594">
            <wp:extent cx="3486637" cy="209579"/>
            <wp:effectExtent l="0" t="0" r="0" b="0"/>
            <wp:docPr id="45547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4388" name=""/>
                    <pic:cNvPicPr/>
                  </pic:nvPicPr>
                  <pic:blipFill>
                    <a:blip r:embed="rId55"/>
                    <a:stretch>
                      <a:fillRect/>
                    </a:stretch>
                  </pic:blipFill>
                  <pic:spPr>
                    <a:xfrm>
                      <a:off x="0" y="0"/>
                      <a:ext cx="3486637" cy="209579"/>
                    </a:xfrm>
                    <a:prstGeom prst="rect">
                      <a:avLst/>
                    </a:prstGeom>
                  </pic:spPr>
                </pic:pic>
              </a:graphicData>
            </a:graphic>
          </wp:inline>
        </w:drawing>
      </w:r>
    </w:p>
    <w:p w:rsidRPr="005A23B5" w:rsidR="17692A34" w:rsidP="00FB5E7A" w:rsidRDefault="4C881872" w14:paraId="732491EC" w14:textId="63D0C1BA">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Archivos</w:t>
      </w:r>
    </w:p>
    <w:p w:rsidRPr="005A23B5" w:rsidR="17692A34" w:rsidP="00FB5E7A" w:rsidRDefault="4C881872" w14:paraId="1A09B39C" w14:textId="0E9BA0C0">
      <w:pPr>
        <w:pStyle w:val="Prrafodelista"/>
        <w:numPr>
          <w:ilvl w:val="2"/>
          <w:numId w:val="22"/>
        </w:numPr>
        <w:spacing w:after="0" w:line="240" w:lineRule="auto"/>
        <w:rPr>
          <w:rFonts w:ascii="Arial" w:hAnsi="Arial" w:cs="Arial"/>
          <w:color w:val="00B050"/>
        </w:rPr>
      </w:pPr>
      <w:r w:rsidRPr="005A23B5">
        <w:rPr>
          <w:rFonts w:ascii="Arial" w:hAnsi="Arial" w:cs="Arial"/>
          <w:color w:val="00B050"/>
        </w:rPr>
        <w:t>PascalCase para nombres de archivos y carpetas:</w:t>
      </w:r>
      <w:r w:rsidRPr="005A23B5" w:rsidR="17692A34">
        <w:rPr>
          <w:rFonts w:ascii="Arial" w:hAnsi="Arial" w:cs="Arial"/>
        </w:rPr>
        <w:br/>
      </w:r>
      <w:r w:rsidRPr="005A23B5">
        <w:rPr>
          <w:rFonts w:ascii="Arial" w:hAnsi="Arial" w:cs="Arial"/>
          <w:color w:val="00B050"/>
        </w:rPr>
        <w:t>Ejemplo: MiClase.cs, MiCarpeta/</w:t>
      </w:r>
    </w:p>
    <w:p w:rsidRPr="005A23B5" w:rsidR="17692A34" w:rsidP="00FB5E7A" w:rsidRDefault="4C881872" w14:paraId="430E9035" w14:textId="501F1F8D">
      <w:pPr>
        <w:pStyle w:val="Prrafodelista"/>
        <w:numPr>
          <w:ilvl w:val="1"/>
          <w:numId w:val="22"/>
        </w:numPr>
        <w:rPr>
          <w:rFonts w:ascii="Arial" w:hAnsi="Arial" w:cs="Arial"/>
          <w:color w:val="00B050"/>
        </w:rPr>
      </w:pPr>
      <w:r w:rsidRPr="005A23B5">
        <w:rPr>
          <w:rFonts w:ascii="Arial" w:hAnsi="Arial" w:cs="Arial"/>
          <w:color w:val="00B050"/>
        </w:rPr>
        <w:t>Soluciones</w:t>
      </w:r>
    </w:p>
    <w:p w:rsidRPr="005A23B5" w:rsidR="17692A34" w:rsidP="00FB5E7A" w:rsidRDefault="4C881872" w14:paraId="0C1AC95B" w14:textId="4EA986A6">
      <w:pPr>
        <w:pStyle w:val="Prrafodelista"/>
        <w:numPr>
          <w:ilvl w:val="2"/>
          <w:numId w:val="22"/>
        </w:numPr>
        <w:spacing w:after="0" w:line="240" w:lineRule="auto"/>
        <w:rPr>
          <w:rFonts w:ascii="Arial" w:hAnsi="Arial" w:cs="Arial"/>
          <w:color w:val="00B050"/>
        </w:rPr>
      </w:pPr>
      <w:r w:rsidRPr="005A23B5">
        <w:rPr>
          <w:rFonts w:ascii="Arial" w:hAnsi="Arial" w:cs="Arial"/>
          <w:color w:val="00B050"/>
        </w:rPr>
        <w:t>PascalCase para nombres de soluciones:</w:t>
      </w:r>
      <w:r w:rsidRPr="005A23B5" w:rsidR="17692A34">
        <w:rPr>
          <w:rFonts w:ascii="Arial" w:hAnsi="Arial" w:cs="Arial"/>
        </w:rPr>
        <w:br/>
      </w:r>
      <w:r w:rsidRPr="005A23B5">
        <w:rPr>
          <w:rFonts w:ascii="Arial" w:hAnsi="Arial" w:cs="Arial"/>
          <w:color w:val="00B050"/>
        </w:rPr>
        <w:t>Ejemplo: MiSolucion.sln</w:t>
      </w:r>
    </w:p>
    <w:p w:rsidRPr="005A23B5" w:rsidR="17692A34" w:rsidP="4410C228" w:rsidRDefault="4C881872" w14:paraId="2A8B72EC" w14:textId="0BEEA63B">
      <w:pPr>
        <w:spacing w:after="0" w:line="240" w:lineRule="auto"/>
        <w:jc w:val="both"/>
        <w:rPr>
          <w:rFonts w:ascii="Arial" w:hAnsi="Arial" w:cs="Arial"/>
          <w:b/>
          <w:bCs/>
          <w:color w:val="00B050"/>
        </w:rPr>
      </w:pPr>
      <w:r w:rsidRPr="005A23B5">
        <w:rPr>
          <w:rFonts w:ascii="Arial" w:hAnsi="Arial" w:cs="Arial"/>
          <w:b/>
          <w:bCs/>
          <w:color w:val="00B050"/>
        </w:rPr>
        <w:t>React (js)</w:t>
      </w:r>
    </w:p>
    <w:p w:rsidRPr="005A23B5" w:rsidR="17692A34" w:rsidP="00FB5E7A" w:rsidRDefault="4C881872" w14:paraId="6353860E" w14:textId="6D1252D0">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Componentes</w:t>
      </w:r>
    </w:p>
    <w:p w:rsidRPr="005A23B5" w:rsidR="17692A34" w:rsidP="00FB5E7A" w:rsidRDefault="4C881872" w14:paraId="790C1BB2" w14:textId="411A6A76">
      <w:pPr>
        <w:pStyle w:val="Prrafodelista"/>
        <w:numPr>
          <w:ilvl w:val="2"/>
          <w:numId w:val="22"/>
        </w:numPr>
        <w:spacing w:after="0" w:line="240" w:lineRule="auto"/>
        <w:rPr>
          <w:rFonts w:ascii="Arial" w:hAnsi="Arial" w:cs="Arial"/>
          <w:i/>
          <w:iCs/>
          <w:color w:val="00B050"/>
        </w:rPr>
      </w:pPr>
      <w:r w:rsidRPr="005A23B5">
        <w:rPr>
          <w:rFonts w:ascii="Arial" w:hAnsi="Arial" w:cs="Arial"/>
          <w:color w:val="00B050"/>
        </w:rPr>
        <w:t>PascalCase para nombrar componentes:</w:t>
      </w:r>
      <w:r w:rsidRPr="005A23B5" w:rsidR="17692A34">
        <w:rPr>
          <w:rFonts w:ascii="Arial" w:hAnsi="Arial" w:cs="Arial"/>
        </w:rPr>
        <w:br/>
      </w:r>
      <w:r w:rsidRPr="005A23B5">
        <w:rPr>
          <w:rFonts w:ascii="Arial" w:hAnsi="Arial" w:cs="Arial"/>
          <w:color w:val="00B050"/>
        </w:rPr>
        <w:t xml:space="preserve">Ejemplo: </w:t>
      </w:r>
      <w:r w:rsidRPr="005A23B5">
        <w:rPr>
          <w:rFonts w:ascii="Arial" w:hAnsi="Arial" w:cs="Arial"/>
          <w:i/>
          <w:iCs/>
          <w:color w:val="00B050"/>
        </w:rPr>
        <w:t>MyComponent</w:t>
      </w:r>
    </w:p>
    <w:p w:rsidR="004F337C" w:rsidP="00FB5E7A" w:rsidRDefault="4C881872" w14:paraId="76A02B77" w14:textId="77777777">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Mantener el mismo nombre para el archivo y el componente si se está exportando un solo componente desde ese archivo.</w:t>
      </w:r>
    </w:p>
    <w:p w:rsidRPr="005A23B5" w:rsidR="17692A34" w:rsidP="00426ECE" w:rsidRDefault="17692A34" w14:paraId="538AB946" w14:textId="6B7DFCF6">
      <w:pPr>
        <w:spacing w:after="0" w:line="240" w:lineRule="auto"/>
        <w:ind w:left="1980"/>
        <w:jc w:val="both"/>
        <w:rPr>
          <w:rFonts w:ascii="Arial" w:hAnsi="Arial" w:cs="Arial"/>
          <w:color w:val="00B050"/>
        </w:rPr>
      </w:pPr>
      <w:r w:rsidRPr="00426ECE">
        <w:rPr>
          <w:rFonts w:ascii="Arial" w:hAnsi="Arial" w:cs="Arial"/>
        </w:rPr>
        <w:br/>
      </w:r>
      <w:r w:rsidR="00426ECE">
        <w:rPr>
          <w:noProof/>
        </w:rPr>
        <w:drawing>
          <wp:inline distT="0" distB="0" distL="0" distR="0" wp14:anchorId="77891087" wp14:editId="3CC01975">
            <wp:extent cx="4652467" cy="1104900"/>
            <wp:effectExtent l="0" t="0" r="0" b="0"/>
            <wp:docPr id="1188558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a:extLst>
                        <a:ext uri="{28A0092B-C50C-407E-A947-70E740481C1C}">
                          <a14:useLocalDpi xmlns:a14="http://schemas.microsoft.com/office/drawing/2010/main" val="0"/>
                        </a:ext>
                      </a:extLst>
                    </a:blip>
                    <a:srcRect r="7292"/>
                    <a:stretch/>
                  </pic:blipFill>
                  <pic:spPr bwMode="auto">
                    <a:xfrm>
                      <a:off x="0" y="0"/>
                      <a:ext cx="4652467" cy="1104900"/>
                    </a:xfrm>
                    <a:prstGeom prst="rect">
                      <a:avLst/>
                    </a:prstGeom>
                    <a:noFill/>
                    <a:ln>
                      <a:noFill/>
                    </a:ln>
                    <a:extLst>
                      <a:ext uri="{53640926-AAD7-44D8-BBD7-CCE9431645EC}">
                        <a14:shadowObscured xmlns:a14="http://schemas.microsoft.com/office/drawing/2010/main"/>
                      </a:ext>
                    </a:extLst>
                  </pic:spPr>
                </pic:pic>
              </a:graphicData>
            </a:graphic>
          </wp:inline>
        </w:drawing>
      </w:r>
    </w:p>
    <w:p w:rsidRPr="005A23B5" w:rsidR="17692A34" w:rsidP="00FB5E7A" w:rsidRDefault="4C881872" w14:paraId="0C76C4BD" w14:textId="3C9D5ADF">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Hooks</w:t>
      </w:r>
    </w:p>
    <w:p w:rsidRPr="005A23B5" w:rsidR="17692A34" w:rsidP="00FB5E7A" w:rsidRDefault="4C881872" w14:paraId="3BEA52D8" w14:textId="037BA2CB">
      <w:pPr>
        <w:pStyle w:val="Prrafodelista"/>
        <w:numPr>
          <w:ilvl w:val="2"/>
          <w:numId w:val="22"/>
        </w:numPr>
        <w:spacing w:after="0" w:line="240" w:lineRule="auto"/>
        <w:rPr>
          <w:rFonts w:ascii="Arial" w:hAnsi="Arial" w:cs="Arial"/>
          <w:color w:val="00B050"/>
        </w:rPr>
      </w:pPr>
      <w:r w:rsidRPr="005A23B5">
        <w:rPr>
          <w:rFonts w:ascii="Arial" w:hAnsi="Arial" w:cs="Arial"/>
          <w:color w:val="00B050"/>
        </w:rPr>
        <w:t>Se debe usar el prefijo “use”:</w:t>
      </w:r>
      <w:r w:rsidRPr="005A23B5" w:rsidR="17692A34">
        <w:rPr>
          <w:rFonts w:ascii="Arial" w:hAnsi="Arial" w:cs="Arial"/>
        </w:rPr>
        <w:br/>
      </w:r>
      <w:r w:rsidRPr="00B15241" w:rsidR="00B15241">
        <w:rPr>
          <w:rFonts w:ascii="Arial" w:hAnsi="Arial" w:cs="Arial"/>
          <w:noProof/>
          <w:color w:val="00B050"/>
        </w:rPr>
        <w:drawing>
          <wp:inline distT="0" distB="0" distL="0" distR="0" wp14:anchorId="392108BC" wp14:editId="4358D69C">
            <wp:extent cx="4667901" cy="2753109"/>
            <wp:effectExtent l="0" t="0" r="0" b="9525"/>
            <wp:docPr id="204943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3042" name=""/>
                    <pic:cNvPicPr/>
                  </pic:nvPicPr>
                  <pic:blipFill>
                    <a:blip r:embed="rId57"/>
                    <a:stretch>
                      <a:fillRect/>
                    </a:stretch>
                  </pic:blipFill>
                  <pic:spPr>
                    <a:xfrm>
                      <a:off x="0" y="0"/>
                      <a:ext cx="4667901" cy="2753109"/>
                    </a:xfrm>
                    <a:prstGeom prst="rect">
                      <a:avLst/>
                    </a:prstGeom>
                  </pic:spPr>
                </pic:pic>
              </a:graphicData>
            </a:graphic>
          </wp:inline>
        </w:drawing>
      </w:r>
    </w:p>
    <w:p w:rsidRPr="005A23B5" w:rsidR="17692A34" w:rsidP="00FB5E7A" w:rsidRDefault="4C881872" w14:paraId="5B96E636" w14:textId="7B1500F3">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Funciones de eventos</w:t>
      </w:r>
    </w:p>
    <w:p w:rsidRPr="005A23B5" w:rsidR="17692A34" w:rsidP="00FB5E7A" w:rsidRDefault="4C881872" w14:paraId="69B8A20C" w14:textId="640E0F7B">
      <w:pPr>
        <w:pStyle w:val="Prrafodelista"/>
        <w:numPr>
          <w:ilvl w:val="2"/>
          <w:numId w:val="22"/>
        </w:numPr>
        <w:spacing w:after="0" w:line="240" w:lineRule="auto"/>
        <w:jc w:val="both"/>
        <w:rPr>
          <w:rFonts w:ascii="Arial" w:hAnsi="Arial" w:cs="Arial"/>
          <w:color w:val="00B050"/>
        </w:rPr>
      </w:pPr>
      <w:r w:rsidRPr="005A23B5">
        <w:rPr>
          <w:rFonts w:ascii="Arial" w:hAnsi="Arial" w:cs="Arial"/>
          <w:color w:val="00B050"/>
        </w:rPr>
        <w:t>Prefijo “handle” cuando una función realiza un evento (acción en la interfaz de usuario)</w:t>
      </w:r>
      <w:r w:rsidRPr="005A23B5" w:rsidR="17692A34">
        <w:rPr>
          <w:rFonts w:ascii="Arial" w:hAnsi="Arial" w:cs="Arial"/>
        </w:rPr>
        <w:br/>
      </w:r>
      <w:r w:rsidRPr="003343F5" w:rsidR="003343F5">
        <w:rPr>
          <w:rFonts w:ascii="Arial" w:hAnsi="Arial" w:cs="Arial"/>
          <w:noProof/>
          <w:color w:val="00B050"/>
        </w:rPr>
        <w:drawing>
          <wp:inline distT="0" distB="0" distL="0" distR="0" wp14:anchorId="0A74D11B" wp14:editId="3E86B01B">
            <wp:extent cx="2581635" cy="962159"/>
            <wp:effectExtent l="0" t="0" r="9525" b="9525"/>
            <wp:docPr id="209869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1362" name=""/>
                    <pic:cNvPicPr/>
                  </pic:nvPicPr>
                  <pic:blipFill>
                    <a:blip r:embed="rId58"/>
                    <a:stretch>
                      <a:fillRect/>
                    </a:stretch>
                  </pic:blipFill>
                  <pic:spPr>
                    <a:xfrm>
                      <a:off x="0" y="0"/>
                      <a:ext cx="2581635" cy="962159"/>
                    </a:xfrm>
                    <a:prstGeom prst="rect">
                      <a:avLst/>
                    </a:prstGeom>
                  </pic:spPr>
                </pic:pic>
              </a:graphicData>
            </a:graphic>
          </wp:inline>
        </w:drawing>
      </w:r>
    </w:p>
    <w:p w:rsidRPr="005A23B5" w:rsidR="17692A34" w:rsidP="00FB5E7A" w:rsidRDefault="4C881872" w14:paraId="634D5C50" w14:textId="50293492">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Funciones de ayuda</w:t>
      </w:r>
    </w:p>
    <w:p w:rsidRPr="005A23B5" w:rsidR="17692A34" w:rsidP="00FB5E7A" w:rsidRDefault="4C881872" w14:paraId="2F60203B" w14:textId="0798D2D7">
      <w:pPr>
        <w:pStyle w:val="Prrafodelista"/>
        <w:numPr>
          <w:ilvl w:val="2"/>
          <w:numId w:val="22"/>
        </w:numPr>
        <w:spacing w:after="0" w:line="240" w:lineRule="auto"/>
        <w:jc w:val="both"/>
        <w:rPr>
          <w:rFonts w:ascii="Arial" w:hAnsi="Arial" w:cs="Arial"/>
          <w:b/>
          <w:bCs/>
          <w:color w:val="00B050"/>
        </w:rPr>
      </w:pPr>
      <w:r w:rsidRPr="005A23B5">
        <w:rPr>
          <w:rFonts w:ascii="Arial" w:hAnsi="Arial" w:cs="Arial"/>
          <w:color w:val="00B050"/>
        </w:rPr>
        <w:t>Prefijo “help” cuando se crean funciones auxiliares.</w:t>
      </w:r>
      <w:r w:rsidRPr="005A23B5" w:rsidR="17692A34">
        <w:rPr>
          <w:rFonts w:ascii="Arial" w:hAnsi="Arial" w:cs="Arial"/>
        </w:rPr>
        <w:br/>
      </w:r>
      <w:r w:rsidRPr="00D71954" w:rsidR="00D71954">
        <w:rPr>
          <w:rFonts w:ascii="Arial" w:hAnsi="Arial" w:cs="Arial"/>
          <w:b/>
          <w:noProof/>
          <w:color w:val="00B050"/>
        </w:rPr>
        <w:drawing>
          <wp:inline distT="0" distB="0" distL="0" distR="0" wp14:anchorId="66186DA8" wp14:editId="5233B6A6">
            <wp:extent cx="4410691" cy="2162477"/>
            <wp:effectExtent l="0" t="0" r="9525" b="9525"/>
            <wp:docPr id="769508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08220" name=""/>
                    <pic:cNvPicPr/>
                  </pic:nvPicPr>
                  <pic:blipFill>
                    <a:blip r:embed="rId59"/>
                    <a:stretch>
                      <a:fillRect/>
                    </a:stretch>
                  </pic:blipFill>
                  <pic:spPr>
                    <a:xfrm>
                      <a:off x="0" y="0"/>
                      <a:ext cx="4410691" cy="2162477"/>
                    </a:xfrm>
                    <a:prstGeom prst="rect">
                      <a:avLst/>
                    </a:prstGeom>
                  </pic:spPr>
                </pic:pic>
              </a:graphicData>
            </a:graphic>
          </wp:inline>
        </w:drawing>
      </w:r>
    </w:p>
    <w:p w:rsidRPr="005A23B5" w:rsidR="17692A34" w:rsidP="4410C228" w:rsidRDefault="4C881872" w14:paraId="106DC803" w14:textId="6F16E8DF">
      <w:pPr>
        <w:pStyle w:val="Prrafodelista"/>
        <w:spacing w:after="0" w:line="240" w:lineRule="auto"/>
        <w:ind w:left="0"/>
        <w:jc w:val="both"/>
        <w:rPr>
          <w:rFonts w:ascii="Arial" w:hAnsi="Arial" w:cs="Arial"/>
          <w:b/>
          <w:bCs/>
          <w:color w:val="00B050"/>
        </w:rPr>
      </w:pPr>
      <w:r w:rsidRPr="005A23B5">
        <w:rPr>
          <w:rFonts w:ascii="Arial" w:hAnsi="Arial" w:cs="Arial"/>
          <w:b/>
          <w:bCs/>
          <w:color w:val="00B050"/>
        </w:rPr>
        <w:t>Otros lenguajes de programación o frameworks.</w:t>
      </w:r>
    </w:p>
    <w:p w:rsidRPr="005A23B5" w:rsidR="17692A34" w:rsidP="00FB5E7A" w:rsidRDefault="4C881872" w14:paraId="5BFE1770" w14:textId="3C3B0271">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Se deben adaptar lo más posible a los estándares de los lenguajes especificados anteriormente.</w:t>
      </w:r>
    </w:p>
    <w:p w:rsidRPr="005A23B5" w:rsidR="17692A34" w:rsidP="00FB5E7A" w:rsidRDefault="4C881872" w14:paraId="34D553C5" w14:textId="06406D83">
      <w:pPr>
        <w:pStyle w:val="Prrafodelista"/>
        <w:numPr>
          <w:ilvl w:val="1"/>
          <w:numId w:val="22"/>
        </w:numPr>
        <w:spacing w:after="0" w:line="240" w:lineRule="auto"/>
        <w:jc w:val="both"/>
        <w:rPr>
          <w:rFonts w:ascii="Arial" w:hAnsi="Arial" w:cs="Arial"/>
          <w:color w:val="00B050"/>
        </w:rPr>
      </w:pPr>
      <w:r w:rsidRPr="005A23B5">
        <w:rPr>
          <w:rFonts w:ascii="Arial" w:hAnsi="Arial" w:cs="Arial"/>
          <w:color w:val="00B050"/>
        </w:rPr>
        <w:t>Se pueden plantear estándares propios del framework si eso aporta fácil entendimiento e identificación de los objetos.</w:t>
      </w:r>
    </w:p>
    <w:p w:rsidRPr="00DB3E5C" w:rsidR="00F77344" w:rsidP="00FB5E7A" w:rsidRDefault="4C881872" w14:paraId="34FBF4EB" w14:textId="1153327E">
      <w:pPr>
        <w:pStyle w:val="Prrafodelista"/>
        <w:numPr>
          <w:ilvl w:val="1"/>
          <w:numId w:val="22"/>
        </w:numPr>
        <w:spacing w:after="0" w:line="240" w:lineRule="auto"/>
        <w:jc w:val="both"/>
        <w:rPr>
          <w:color w:val="00B050"/>
        </w:rPr>
      </w:pPr>
      <w:r w:rsidRPr="005A23B5">
        <w:rPr>
          <w:rFonts w:ascii="Arial" w:hAnsi="Arial" w:cs="Arial"/>
          <w:color w:val="00B050"/>
        </w:rPr>
        <w:t>Si la tecnología que usamos nos obliga a utilizar alguna nomenclatura, se puede excepcionar los estándares.</w:t>
      </w:r>
    </w:p>
    <w:p w:rsidRPr="005A23B5" w:rsidR="00F77344" w:rsidP="28317ADD" w:rsidRDefault="1B16A4F2" w14:paraId="4EB1411A" w14:textId="78EF8000">
      <w:pPr>
        <w:pStyle w:val="Ttulo2"/>
        <w:rPr>
          <w:rFonts w:ascii="Arial" w:hAnsi="Arial" w:eastAsia="Arial" w:cs="Arial"/>
          <w:color w:val="000000" w:themeColor="text1"/>
          <w:sz w:val="22"/>
          <w:szCs w:val="22"/>
        </w:rPr>
      </w:pPr>
      <w:bookmarkStart w:name="_ANEXO_#9:_Informe" w:id="650"/>
      <w:bookmarkStart w:name="_Toc618423369" w:id="651"/>
      <w:bookmarkStart w:name="_Toc163723233" w:id="652"/>
      <w:bookmarkStart w:name="_Toc211965405" w:id="653"/>
      <w:bookmarkStart w:name="_Toc1241871877" w:id="654"/>
      <w:bookmarkStart w:name="_Toc798497495" w:id="655"/>
      <w:bookmarkStart w:name="_Toc165286684" w:id="656"/>
      <w:bookmarkStart w:name="_Toc295737795" w:id="657"/>
      <w:r w:rsidRPr="5E3F4570">
        <w:rPr>
          <w:rFonts w:ascii="Arial" w:hAnsi="Arial" w:eastAsia="Arial" w:cs="Arial"/>
          <w:color w:val="000000" w:themeColor="text1"/>
          <w:sz w:val="22"/>
          <w:szCs w:val="22"/>
        </w:rPr>
        <w:t>ANEXO</w:t>
      </w:r>
      <w:r w:rsidRPr="5E3F4570" w:rsidR="21C20B16">
        <w:rPr>
          <w:rFonts w:ascii="Arial" w:hAnsi="Arial" w:eastAsia="Arial" w:cs="Arial"/>
          <w:color w:val="000000" w:themeColor="text1"/>
          <w:sz w:val="22"/>
          <w:szCs w:val="22"/>
        </w:rPr>
        <w:t xml:space="preserve"> #</w:t>
      </w:r>
      <w:r w:rsidRPr="5E3F4570" w:rsidR="39C8354C">
        <w:rPr>
          <w:rFonts w:ascii="Arial" w:hAnsi="Arial" w:eastAsia="Arial" w:cs="Arial"/>
          <w:color w:val="000000" w:themeColor="text1"/>
          <w:sz w:val="22"/>
          <w:szCs w:val="22"/>
        </w:rPr>
        <w:t>8</w:t>
      </w:r>
      <w:r w:rsidRPr="5E3F4570" w:rsidR="21C20B16">
        <w:rPr>
          <w:rFonts w:ascii="Arial" w:hAnsi="Arial" w:eastAsia="Arial" w:cs="Arial"/>
          <w:color w:val="000000" w:themeColor="text1"/>
          <w:sz w:val="22"/>
          <w:szCs w:val="22"/>
        </w:rPr>
        <w:t xml:space="preserve">: </w:t>
      </w:r>
      <w:bookmarkStart w:name="_Reunión_de_sincronización" w:id="658"/>
      <w:bookmarkStart w:name="_Informe_de_entrenamiento" w:id="659"/>
      <w:bookmarkStart w:name="_Toc59610489" w:id="660"/>
      <w:bookmarkStart w:name="_Toc1341026994" w:id="661"/>
      <w:bookmarkStart w:name="Anexo9" w:id="662"/>
      <w:bookmarkEnd w:id="646"/>
      <w:bookmarkEnd w:id="647"/>
      <w:bookmarkEnd w:id="648"/>
      <w:bookmarkEnd w:id="658"/>
      <w:bookmarkEnd w:id="659"/>
      <w:r w:rsidRPr="5E3F4570" w:rsidR="18C9468A">
        <w:rPr>
          <w:rFonts w:ascii="Arial" w:hAnsi="Arial" w:eastAsia="Arial" w:cs="Arial"/>
          <w:color w:val="000000" w:themeColor="text1"/>
          <w:sz w:val="22"/>
          <w:szCs w:val="22"/>
        </w:rPr>
        <w:t>Informe de entrenamiento</w:t>
      </w:r>
      <w:bookmarkEnd w:id="650"/>
      <w:bookmarkEnd w:id="651"/>
      <w:bookmarkEnd w:id="652"/>
      <w:bookmarkEnd w:id="653"/>
      <w:bookmarkEnd w:id="654"/>
      <w:bookmarkEnd w:id="655"/>
      <w:bookmarkEnd w:id="656"/>
      <w:bookmarkEnd w:id="660"/>
      <w:bookmarkEnd w:id="661"/>
      <w:bookmarkEnd w:id="657"/>
    </w:p>
    <w:bookmarkEnd w:id="662"/>
    <w:p w:rsidRPr="000D5682" w:rsidR="00F77344" w:rsidP="39759B03" w:rsidRDefault="0031253E" w14:paraId="011B69B3" w14:textId="4568319C">
      <w:pPr>
        <w:spacing w:after="0"/>
        <w:rPr>
          <w:rFonts w:ascii="Arial" w:hAnsi="Arial" w:cs="Arial"/>
          <w:b/>
          <w:bCs/>
          <w:sz w:val="20"/>
          <w:szCs w:val="20"/>
          <w:lang w:val="es-ES"/>
        </w:rPr>
      </w:pPr>
      <w:r>
        <w:rPr>
          <w:noProof/>
        </w:rPr>
        <w:drawing>
          <wp:inline distT="0" distB="0" distL="0" distR="0" wp14:anchorId="459A9844" wp14:editId="4142E189">
            <wp:extent cx="5610224" cy="50292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0">
                      <a:extLst>
                        <a:ext uri="{28A0092B-C50C-407E-A947-70E740481C1C}">
                          <a14:useLocalDpi xmlns:a14="http://schemas.microsoft.com/office/drawing/2010/main" val="0"/>
                        </a:ext>
                      </a:extLst>
                    </a:blip>
                    <a:stretch>
                      <a:fillRect/>
                    </a:stretch>
                  </pic:blipFill>
                  <pic:spPr>
                    <a:xfrm>
                      <a:off x="0" y="0"/>
                      <a:ext cx="5610224" cy="5029200"/>
                    </a:xfrm>
                    <a:prstGeom prst="rect">
                      <a:avLst/>
                    </a:prstGeom>
                  </pic:spPr>
                </pic:pic>
              </a:graphicData>
            </a:graphic>
          </wp:inline>
        </w:drawing>
      </w:r>
    </w:p>
    <w:p w:rsidRPr="000D5682" w:rsidR="00DD1D49" w:rsidP="39759B03" w:rsidRDefault="00DD1D49" w14:paraId="609D146B" w14:textId="22E9FC2F">
      <w:pPr>
        <w:spacing w:after="0"/>
        <w:rPr>
          <w:rFonts w:ascii="Arial" w:hAnsi="Arial" w:cs="Arial"/>
          <w:b/>
          <w:bCs/>
          <w:sz w:val="20"/>
          <w:szCs w:val="20"/>
          <w:lang w:val="es-ES"/>
        </w:rPr>
      </w:pPr>
      <w:r w:rsidRPr="39759B03">
        <w:rPr>
          <w:rFonts w:ascii="Arial" w:hAnsi="Arial" w:cs="Arial"/>
          <w:b/>
          <w:bCs/>
          <w:sz w:val="20"/>
          <w:szCs w:val="20"/>
          <w:lang w:val="es-ES"/>
        </w:rPr>
        <w:br w:type="page"/>
      </w:r>
    </w:p>
    <w:p w:rsidRPr="005A23B5" w:rsidR="00F77344" w:rsidP="28317ADD" w:rsidRDefault="1B16A4F2" w14:paraId="13B2B70C" w14:textId="16DE471B">
      <w:pPr>
        <w:pStyle w:val="Ttulo2"/>
        <w:rPr>
          <w:rFonts w:ascii="Arial" w:hAnsi="Arial" w:eastAsia="Arial" w:cs="Arial"/>
          <w:color w:val="000000" w:themeColor="text1"/>
          <w:sz w:val="22"/>
          <w:szCs w:val="22"/>
        </w:rPr>
      </w:pPr>
      <w:bookmarkStart w:name="_ANEXO_#9:_Desarrollo" w:id="663"/>
      <w:bookmarkStart w:name="_ANEXO_#10:_Desarrollo" w:id="664"/>
      <w:bookmarkStart w:name="_Toc249339412" w:id="665"/>
      <w:bookmarkStart w:name="_Toc163723234" w:id="666"/>
      <w:bookmarkStart w:name="_Toc761771677" w:id="667"/>
      <w:bookmarkStart w:name="_Toc691351060" w:id="668"/>
      <w:bookmarkStart w:name="_Toc2001578114" w:id="669"/>
      <w:bookmarkStart w:name="_Toc165286685" w:id="670"/>
      <w:bookmarkStart w:name="_Toc1779077576" w:id="671"/>
      <w:bookmarkEnd w:id="663"/>
      <w:r w:rsidRPr="5E3F4570">
        <w:rPr>
          <w:rFonts w:ascii="Arial" w:hAnsi="Arial" w:eastAsia="Arial" w:cs="Arial"/>
          <w:color w:val="000000" w:themeColor="text1"/>
          <w:sz w:val="22"/>
          <w:szCs w:val="22"/>
        </w:rPr>
        <w:t xml:space="preserve">ANEXO </w:t>
      </w:r>
      <w:r w:rsidRPr="5E3F4570" w:rsidR="16AD4895">
        <w:rPr>
          <w:rFonts w:ascii="Arial" w:hAnsi="Arial" w:eastAsia="Arial" w:cs="Arial"/>
          <w:color w:val="000000" w:themeColor="text1"/>
          <w:sz w:val="22"/>
          <w:szCs w:val="22"/>
        </w:rPr>
        <w:t>#</w:t>
      </w:r>
      <w:r w:rsidRPr="5E3F4570" w:rsidR="39C8354C">
        <w:rPr>
          <w:rFonts w:ascii="Arial" w:hAnsi="Arial" w:eastAsia="Arial" w:cs="Arial"/>
          <w:color w:val="000000" w:themeColor="text1"/>
          <w:sz w:val="22"/>
          <w:szCs w:val="22"/>
        </w:rPr>
        <w:t>9</w:t>
      </w:r>
      <w:r w:rsidRPr="5E3F4570" w:rsidR="16AD4895">
        <w:rPr>
          <w:rFonts w:ascii="Arial" w:hAnsi="Arial" w:eastAsia="Arial" w:cs="Arial"/>
          <w:color w:val="000000" w:themeColor="text1"/>
          <w:sz w:val="22"/>
          <w:szCs w:val="22"/>
        </w:rPr>
        <w:t xml:space="preserve">: </w:t>
      </w:r>
      <w:bookmarkStart w:name="_Desarrollo_de_Software" w:id="672"/>
      <w:bookmarkStart w:name="_Toc59610490" w:id="673"/>
      <w:bookmarkStart w:name="_Toc1368356933" w:id="674"/>
      <w:bookmarkStart w:name="Anexo10" w:id="675"/>
      <w:bookmarkEnd w:id="672"/>
      <w:r w:rsidRPr="5E3F4570" w:rsidR="18C9468A">
        <w:rPr>
          <w:rFonts w:ascii="Arial" w:hAnsi="Arial" w:eastAsia="Arial" w:cs="Arial"/>
          <w:color w:val="000000" w:themeColor="text1"/>
          <w:sz w:val="22"/>
          <w:szCs w:val="22"/>
        </w:rPr>
        <w:t xml:space="preserve">Desarrollo de </w:t>
      </w:r>
      <w:r w:rsidRPr="5E3F4570" w:rsidR="0D82BECF">
        <w:rPr>
          <w:rFonts w:ascii="Arial" w:hAnsi="Arial" w:eastAsia="Arial" w:cs="Arial"/>
          <w:color w:val="000000" w:themeColor="text1"/>
          <w:sz w:val="22"/>
          <w:szCs w:val="22"/>
        </w:rPr>
        <w:t>software seguro</w:t>
      </w:r>
      <w:bookmarkEnd w:id="664"/>
      <w:bookmarkEnd w:id="665"/>
      <w:bookmarkEnd w:id="666"/>
      <w:bookmarkEnd w:id="667"/>
      <w:bookmarkEnd w:id="668"/>
      <w:bookmarkEnd w:id="669"/>
      <w:bookmarkEnd w:id="670"/>
      <w:bookmarkEnd w:id="673"/>
      <w:bookmarkEnd w:id="674"/>
      <w:bookmarkEnd w:id="671"/>
    </w:p>
    <w:p w:rsidRPr="000D5682" w:rsidR="00F77344" w:rsidP="39759B03" w:rsidRDefault="00F77344" w14:paraId="43BF91A2" w14:textId="6F4F593D">
      <w:pPr>
        <w:shd w:val="clear" w:color="auto" w:fill="FFFFFF" w:themeFill="background1"/>
        <w:spacing w:after="0" w:line="240" w:lineRule="auto"/>
        <w:jc w:val="both"/>
        <w:rPr>
          <w:rFonts w:ascii="Arial" w:hAnsi="Arial" w:cs="Arial"/>
          <w:sz w:val="20"/>
          <w:szCs w:val="20"/>
        </w:rPr>
      </w:pPr>
      <w:bookmarkStart w:name="_Toc44426252" w:id="676"/>
      <w:bookmarkEnd w:id="675"/>
    </w:p>
    <w:p w:rsidRPr="005A23B5" w:rsidR="009C2A0F" w:rsidP="00456230" w:rsidRDefault="13AA0EFD" w14:paraId="19AB5720" w14:textId="77777777">
      <w:pPr>
        <w:spacing w:after="0" w:line="240" w:lineRule="auto"/>
        <w:jc w:val="both"/>
        <w:rPr>
          <w:rFonts w:ascii="Arial" w:hAnsi="Arial" w:cs="Arial"/>
        </w:rPr>
      </w:pPr>
      <w:r w:rsidRPr="005A23B5">
        <w:rPr>
          <w:rFonts w:ascii="Arial" w:hAnsi="Arial" w:cs="Arial"/>
        </w:rPr>
        <w:t>A continuación, se define el alcance del cumplimiento de OWASP que se debe respetar para el desarrollo de las aplicaciones informáticas que corresponda.</w:t>
      </w:r>
    </w:p>
    <w:p w:rsidRPr="005A23B5" w:rsidR="009C37D7" w:rsidP="00456230" w:rsidRDefault="009C37D7" w14:paraId="52C40C75" w14:textId="77777777">
      <w:pPr>
        <w:spacing w:after="0" w:line="240" w:lineRule="auto"/>
        <w:jc w:val="both"/>
        <w:rPr>
          <w:rFonts w:ascii="Arial" w:hAnsi="Arial" w:cs="Arial"/>
        </w:rPr>
      </w:pPr>
    </w:p>
    <w:p w:rsidRPr="00A33628" w:rsidR="00C62655" w:rsidP="00456230" w:rsidRDefault="00C62655" w14:paraId="3AD4A0B6" w14:textId="6C613E08">
      <w:pPr>
        <w:spacing w:after="0" w:line="240" w:lineRule="auto"/>
        <w:jc w:val="both"/>
        <w:rPr>
          <w:rFonts w:ascii="Arial" w:hAnsi="Arial" w:cs="Arial"/>
          <w:color w:val="00B050"/>
        </w:rPr>
      </w:pPr>
      <w:r w:rsidRPr="00A33628">
        <w:rPr>
          <w:rFonts w:ascii="Arial" w:hAnsi="Arial" w:cs="Arial"/>
          <w:color w:val="00B050"/>
        </w:rPr>
        <w:t xml:space="preserve">La versión más reciente de la lista de las </w:t>
      </w:r>
      <w:r w:rsidRPr="00A33628">
        <w:rPr>
          <w:rFonts w:ascii="Arial" w:hAnsi="Arial" w:cs="Arial"/>
          <w:color w:val="00B050"/>
          <w:kern w:val="2"/>
          <w14:ligatures w14:val="standardContextual"/>
        </w:rPr>
        <w:t>vulnerabilidades más comunes e impactantes que aparecen en la aplicación de producción web</w:t>
      </w:r>
      <w:r w:rsidRPr="00A33628">
        <w:rPr>
          <w:rFonts w:ascii="Arial" w:hAnsi="Arial" w:cs="Arial"/>
          <w:color w:val="00B050"/>
        </w:rPr>
        <w:t xml:space="preserve"> OWASP se publicó en 2021.</w:t>
      </w:r>
    </w:p>
    <w:p w:rsidRPr="00A33628" w:rsidR="00C62655" w:rsidP="00456230" w:rsidRDefault="00C62655" w14:paraId="2BE0FCC0" w14:textId="77777777">
      <w:pPr>
        <w:spacing w:after="0" w:line="240" w:lineRule="auto"/>
        <w:jc w:val="both"/>
        <w:rPr>
          <w:rFonts w:ascii="Arial" w:hAnsi="Arial" w:cs="Arial"/>
          <w:color w:val="00B050"/>
        </w:rPr>
      </w:pPr>
    </w:p>
    <w:p w:rsidRPr="00A33628" w:rsidR="00F20850" w:rsidP="00962A24" w:rsidRDefault="005C51A3" w14:paraId="769FACBF" w14:textId="5C2CF71D">
      <w:pPr>
        <w:jc w:val="both"/>
        <w:rPr>
          <w:rFonts w:ascii="Arial" w:hAnsi="Arial" w:cs="Arial"/>
          <w:b/>
          <w:bCs/>
          <w:color w:val="00B050"/>
        </w:rPr>
      </w:pPr>
      <w:r w:rsidRPr="00A33628">
        <w:rPr>
          <w:rFonts w:ascii="Arial" w:hAnsi="Arial" w:cs="Arial"/>
          <w:b/>
          <w:bCs/>
          <w:color w:val="00B050"/>
        </w:rPr>
        <w:t>Control de acceso roto.</w:t>
      </w:r>
    </w:p>
    <w:p w:rsidRPr="00C90776" w:rsidR="00962A24" w:rsidP="00153552" w:rsidRDefault="00962A24" w14:paraId="3C18EE6B" w14:textId="4C23071A">
      <w:pPr>
        <w:pStyle w:val="Prrafodelista"/>
        <w:numPr>
          <w:ilvl w:val="1"/>
          <w:numId w:val="16"/>
        </w:numPr>
        <w:jc w:val="both"/>
        <w:rPr>
          <w:rFonts w:ascii="Arial" w:hAnsi="Arial" w:cs="Arial"/>
          <w:b/>
          <w:bCs/>
          <w:color w:val="00B050"/>
        </w:rPr>
      </w:pPr>
      <w:r w:rsidRPr="00C90776">
        <w:rPr>
          <w:rFonts w:ascii="Arial" w:hAnsi="Arial" w:cs="Arial"/>
          <w:color w:val="00B050"/>
        </w:rPr>
        <w:t xml:space="preserve">Los sistemas de control de acceso están diseñados para garantizar que solo los usuarios legítimos puedan acceder a datos o funciones. </w:t>
      </w:r>
      <w:r w:rsidR="00C90776">
        <w:rPr>
          <w:rFonts w:ascii="Arial" w:hAnsi="Arial" w:cs="Arial"/>
          <w:color w:val="00B050"/>
        </w:rPr>
        <w:t>Las</w:t>
      </w:r>
      <w:r w:rsidRPr="00C90776" w:rsidR="00C90776">
        <w:rPr>
          <w:rFonts w:ascii="Arial" w:hAnsi="Arial" w:cs="Arial"/>
          <w:color w:val="00B050"/>
        </w:rPr>
        <w:t xml:space="preserve"> </w:t>
      </w:r>
      <w:r w:rsidRPr="00C90776">
        <w:rPr>
          <w:rFonts w:ascii="Arial" w:hAnsi="Arial" w:cs="Arial"/>
          <w:color w:val="00B050"/>
        </w:rPr>
        <w:t>vulnerabilidades</w:t>
      </w:r>
      <w:r w:rsidR="00C90776">
        <w:rPr>
          <w:rFonts w:ascii="Arial" w:hAnsi="Arial" w:cs="Arial"/>
          <w:color w:val="00B050"/>
        </w:rPr>
        <w:t xml:space="preserve"> de</w:t>
      </w:r>
      <w:r w:rsidRPr="00C90776">
        <w:rPr>
          <w:rFonts w:ascii="Arial" w:hAnsi="Arial" w:cs="Arial"/>
          <w:color w:val="00B050"/>
        </w:rPr>
        <w:t xml:space="preserve"> esta c</w:t>
      </w:r>
      <w:r w:rsidR="00C90776">
        <w:rPr>
          <w:rFonts w:ascii="Arial" w:hAnsi="Arial" w:cs="Arial"/>
          <w:color w:val="00B050"/>
        </w:rPr>
        <w:t>l</w:t>
      </w:r>
      <w:r w:rsidRPr="00C90776">
        <w:rPr>
          <w:rFonts w:ascii="Arial" w:hAnsi="Arial" w:cs="Arial"/>
          <w:color w:val="00B050"/>
        </w:rPr>
        <w:t>a</w:t>
      </w:r>
      <w:r w:rsidR="00C90776">
        <w:rPr>
          <w:rFonts w:ascii="Arial" w:hAnsi="Arial" w:cs="Arial"/>
          <w:color w:val="00B050"/>
        </w:rPr>
        <w:t>se</w:t>
      </w:r>
      <w:r w:rsidRPr="00C90776">
        <w:rPr>
          <w:rFonts w:ascii="Arial" w:hAnsi="Arial" w:cs="Arial"/>
          <w:color w:val="00B050"/>
        </w:rPr>
        <w:t xml:space="preserve"> suelen permitir que los atacantes exploten los controles de acceso rotos, sobre todo esto es común en las aplicaciones web modernas. Un ejemplo para este caso puede ser que una aplicación web puede permitir que un usuario acceda a la cuenta de otro usuario cambiando una URL específica.</w:t>
      </w:r>
    </w:p>
    <w:p w:rsidRPr="00A33628" w:rsidR="00F20850" w:rsidP="00F20850" w:rsidRDefault="00F20850" w14:paraId="3C610AE4" w14:textId="77777777">
      <w:pPr>
        <w:jc w:val="both"/>
        <w:rPr>
          <w:rFonts w:ascii="Arial" w:hAnsi="Arial" w:cs="Arial"/>
          <w:b/>
          <w:bCs/>
          <w:color w:val="00B050"/>
        </w:rPr>
      </w:pPr>
      <w:r w:rsidRPr="00A33628">
        <w:rPr>
          <w:rFonts w:ascii="Arial" w:hAnsi="Arial" w:cs="Arial"/>
          <w:b/>
          <w:bCs/>
          <w:color w:val="00B050"/>
        </w:rPr>
        <w:t>Fallas criptográficas</w:t>
      </w:r>
    </w:p>
    <w:p w:rsidRPr="00DA43B8" w:rsidR="00F20850" w:rsidP="00DA43B8" w:rsidRDefault="006C53E5" w14:paraId="2284BA7C" w14:textId="456E7C40">
      <w:pPr>
        <w:pStyle w:val="Prrafodelista"/>
        <w:numPr>
          <w:ilvl w:val="1"/>
          <w:numId w:val="16"/>
        </w:numPr>
        <w:jc w:val="both"/>
        <w:rPr>
          <w:rFonts w:ascii="Arial" w:hAnsi="Arial" w:cs="Arial"/>
          <w:color w:val="00B050"/>
        </w:rPr>
      </w:pPr>
      <w:r w:rsidRPr="00A33628">
        <w:rPr>
          <w:rFonts w:ascii="Arial" w:hAnsi="Arial" w:cs="Arial"/>
          <w:color w:val="00B050"/>
        </w:rPr>
        <w:t>Las fallas criptográficas son la principal causa de la exposición de datos confidenciales, como contraseñas, números de tarjetas de crédito y cualquier otra información personal.</w:t>
      </w:r>
      <w:r w:rsidR="00DA43B8">
        <w:rPr>
          <w:rFonts w:ascii="Arial" w:hAnsi="Arial" w:cs="Arial"/>
          <w:color w:val="00B050"/>
        </w:rPr>
        <w:t xml:space="preserve"> </w:t>
      </w:r>
      <w:r w:rsidRPr="00DA43B8">
        <w:rPr>
          <w:rFonts w:ascii="Arial" w:hAnsi="Arial" w:cs="Arial"/>
          <w:color w:val="00B050"/>
        </w:rPr>
        <w:t>Sin embargo, estos algoritmos criptográficos son invaluables para proteger la privacidad y la seguridad de los datos, pueden ser muy sensibles a errores de implementación o configuración. Las fallas criptográficas incluyen la imposibilidad de utilizar el cifrado, configuraciones incorrectas de los algoritmos criptográficos y una gestión de claves insegura. Como ejemplo en una organización se podría usar un algoritmo hash inseguro para el almacenamiento de contraseñas, no usar las contraseñas o usar la misma sal para todas las contraseñas de usuario almacenadas.</w:t>
      </w:r>
    </w:p>
    <w:p w:rsidRPr="00A33628" w:rsidR="00F20850" w:rsidP="00F20850" w:rsidRDefault="00F20850" w14:paraId="3B602699"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Inyección</w:t>
      </w:r>
    </w:p>
    <w:p w:rsidRPr="00A33628" w:rsidR="00F20850" w:rsidP="00FB5E7A" w:rsidRDefault="00D07BD4" w14:paraId="7A315BC4" w14:textId="3AA18734">
      <w:pPr>
        <w:pStyle w:val="Prrafodelista"/>
        <w:numPr>
          <w:ilvl w:val="1"/>
          <w:numId w:val="16"/>
        </w:numPr>
        <w:jc w:val="both"/>
        <w:rPr>
          <w:rFonts w:ascii="Arial" w:hAnsi="Arial" w:cs="Arial"/>
          <w:color w:val="00B050"/>
        </w:rPr>
      </w:pPr>
      <w:r w:rsidRPr="00A33628">
        <w:rPr>
          <w:rFonts w:ascii="Arial" w:hAnsi="Arial" w:cs="Arial"/>
          <w:color w:val="00B050"/>
        </w:rPr>
        <w:t>Este tipo de vulnerabilidad es posible debido a que no se desinfectan adecuadamente las entradas del usuario antes de procesarlas, esto suele suceder cuando los datos y los comandos se entremezclan para que los datos proporcionados por el usuario</w:t>
      </w:r>
      <w:r w:rsidR="00DA43B8">
        <w:rPr>
          <w:rFonts w:ascii="Arial" w:hAnsi="Arial" w:cs="Arial"/>
          <w:color w:val="00B050"/>
        </w:rPr>
        <w:t>,</w:t>
      </w:r>
      <w:r w:rsidRPr="00A33628">
        <w:rPr>
          <w:rFonts w:ascii="Arial" w:hAnsi="Arial" w:cs="Arial"/>
          <w:color w:val="00B050"/>
        </w:rPr>
        <w:t xml:space="preserve"> malintencionadamente puedan interpretarse como parte de un comando, dentro de una consulta, la entrada del usuario que contiene estos caracteres podría ser capaz de cambiar el comando que se está procesando, siendo frecuente esta acción en lenguajes como SQL.</w:t>
      </w:r>
    </w:p>
    <w:p w:rsidRPr="00A33628" w:rsidR="00F20850" w:rsidP="00F20850" w:rsidRDefault="00F20850" w14:paraId="72B59904"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Diseño inseguro</w:t>
      </w:r>
    </w:p>
    <w:p w:rsidRPr="00A33628" w:rsidR="00F20850" w:rsidP="00FB5E7A" w:rsidRDefault="0097354D" w14:paraId="0AF76D2F" w14:textId="4414C001">
      <w:pPr>
        <w:pStyle w:val="Prrafodelista"/>
        <w:numPr>
          <w:ilvl w:val="1"/>
          <w:numId w:val="16"/>
        </w:numPr>
        <w:jc w:val="both"/>
        <w:rPr>
          <w:rFonts w:ascii="Arial" w:hAnsi="Arial" w:cs="Arial"/>
          <w:color w:val="00B050"/>
        </w:rPr>
      </w:pPr>
      <w:r>
        <w:rPr>
          <w:rFonts w:ascii="Arial" w:hAnsi="Arial" w:cs="Arial"/>
          <w:color w:val="00B050"/>
        </w:rPr>
        <w:t>V</w:t>
      </w:r>
      <w:r w:rsidRPr="00A33628" w:rsidR="003748E3">
        <w:rPr>
          <w:rFonts w:ascii="Arial" w:hAnsi="Arial" w:cs="Arial"/>
          <w:color w:val="00B050"/>
        </w:rPr>
        <w:t>ulnerabilidad</w:t>
      </w:r>
      <w:r>
        <w:rPr>
          <w:rFonts w:ascii="Arial" w:hAnsi="Arial" w:cs="Arial"/>
          <w:color w:val="00B050"/>
        </w:rPr>
        <w:t xml:space="preserve"> que</w:t>
      </w:r>
      <w:r w:rsidRPr="00A33628" w:rsidR="003748E3">
        <w:rPr>
          <w:rFonts w:ascii="Arial" w:hAnsi="Arial" w:cs="Arial"/>
          <w:color w:val="00B050"/>
        </w:rPr>
        <w:t xml:space="preserve"> se puede introducir en el software durante el proceso de desarrollo, </w:t>
      </w:r>
      <w:r>
        <w:rPr>
          <w:rFonts w:ascii="Arial" w:hAnsi="Arial" w:cs="Arial"/>
          <w:color w:val="00B050"/>
        </w:rPr>
        <w:t xml:space="preserve">estas </w:t>
      </w:r>
      <w:r w:rsidRPr="00A33628" w:rsidR="003748E3">
        <w:rPr>
          <w:rFonts w:ascii="Arial" w:hAnsi="Arial" w:cs="Arial"/>
          <w:color w:val="00B050"/>
        </w:rPr>
        <w:t xml:space="preserve">fallas en el diseño </w:t>
      </w:r>
      <w:r>
        <w:rPr>
          <w:rFonts w:ascii="Arial" w:hAnsi="Arial" w:cs="Arial"/>
          <w:color w:val="00B050"/>
        </w:rPr>
        <w:t xml:space="preserve">pueden </w:t>
      </w:r>
      <w:r w:rsidRPr="00A33628" w:rsidR="003748E3">
        <w:rPr>
          <w:rFonts w:ascii="Arial" w:hAnsi="Arial" w:cs="Arial"/>
          <w:color w:val="00B050"/>
        </w:rPr>
        <w:t>afecta</w:t>
      </w:r>
      <w:r>
        <w:rPr>
          <w:rFonts w:ascii="Arial" w:hAnsi="Arial" w:cs="Arial"/>
          <w:color w:val="00B050"/>
        </w:rPr>
        <w:t>r</w:t>
      </w:r>
      <w:r w:rsidRPr="00A33628" w:rsidR="003748E3">
        <w:rPr>
          <w:rFonts w:ascii="Arial" w:hAnsi="Arial" w:cs="Arial"/>
          <w:color w:val="00B050"/>
        </w:rPr>
        <w:t xml:space="preserve"> la seguridad del sistema, una aplicación que almacena y procesa datos confidenciales al no incluir en la aplicación un sistema de autenticación, entonces su implementación seguirá siendo insegura y no protegerá adecuadamente estos datos confidenciales.</w:t>
      </w:r>
    </w:p>
    <w:p w:rsidRPr="00A33628" w:rsidR="00F20850" w:rsidP="00F20850" w:rsidRDefault="00F20850" w14:paraId="3BBC1BB3"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Mal configuración de seguridad</w:t>
      </w:r>
    </w:p>
    <w:p w:rsidRPr="00A33628" w:rsidR="00F20850" w:rsidP="00FB5E7A" w:rsidRDefault="009C1FFC" w14:paraId="78934129" w14:textId="73B139D7">
      <w:pPr>
        <w:pStyle w:val="Prrafodelista"/>
        <w:numPr>
          <w:ilvl w:val="1"/>
          <w:numId w:val="16"/>
        </w:numPr>
        <w:jc w:val="both"/>
        <w:rPr>
          <w:rFonts w:ascii="Arial" w:hAnsi="Arial" w:cs="Arial"/>
          <w:color w:val="00B050"/>
        </w:rPr>
      </w:pPr>
      <w:r w:rsidRPr="00A33628">
        <w:rPr>
          <w:rFonts w:ascii="Arial" w:hAnsi="Arial" w:cs="Arial"/>
          <w:color w:val="00B050"/>
        </w:rPr>
        <w:t>La seguridad de una aplicación también se puede ver afectada por su configuración, un fabricante de software tendrá configuraciones predeterminadas para su aplicación, y los usuarios también podrán habilitar o deshabilitar varias configuraciones, estas configuraciones erróneas de seguridad podrían incluir habilitar aplicaciones o puertos innecesarios, dejar cuentas y contraseñas predeterminadas activas y sin cambios, o configurar mensajes de error para exponer demasiada información a un usuario.</w:t>
      </w:r>
    </w:p>
    <w:p w:rsidRPr="00A33628" w:rsidR="00F20850" w:rsidP="00F20850" w:rsidRDefault="00F20850" w14:paraId="3A7F7593"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Componentes vulnerables y obsoletos</w:t>
      </w:r>
    </w:p>
    <w:p w:rsidRPr="00A33628" w:rsidR="00586790" w:rsidP="00FB5E7A" w:rsidRDefault="00586790" w14:paraId="28CC8755" w14:textId="3485C845">
      <w:pPr>
        <w:pStyle w:val="Prrafodelista"/>
        <w:numPr>
          <w:ilvl w:val="1"/>
          <w:numId w:val="16"/>
        </w:numPr>
        <w:jc w:val="both"/>
        <w:rPr>
          <w:rFonts w:ascii="Arial" w:hAnsi="Arial" w:cs="Arial"/>
          <w:color w:val="00B050"/>
        </w:rPr>
      </w:pPr>
      <w:r w:rsidRPr="00A33628">
        <w:rPr>
          <w:rFonts w:ascii="Arial" w:hAnsi="Arial" w:cs="Arial"/>
          <w:color w:val="00B050"/>
        </w:rPr>
        <w:t xml:space="preserve">Esta vulnerabilidad representa un peligro cuando los actores de amenazas han intentado insertar código malicioso o vulnerable en bibliotecas de uso común y dependencias de terceros. Si una organización carece de visibilidad del código externo que se utiliza dentro de su aplicación (incluidas las dependencias anidadas) y no lo escanea en </w:t>
      </w:r>
      <w:r w:rsidR="00F16FAF">
        <w:rPr>
          <w:rFonts w:ascii="Arial" w:hAnsi="Arial" w:cs="Arial"/>
          <w:color w:val="00B050"/>
        </w:rPr>
        <w:t>búsqueda</w:t>
      </w:r>
      <w:r w:rsidRPr="00A33628">
        <w:rPr>
          <w:rFonts w:ascii="Arial" w:hAnsi="Arial" w:cs="Arial"/>
          <w:color w:val="00B050"/>
        </w:rPr>
        <w:t xml:space="preserve"> de dependencias, entonces puede ser vulnerable a la explotación.</w:t>
      </w:r>
    </w:p>
    <w:p w:rsidRPr="00A33628" w:rsidR="00586790" w:rsidP="00586790" w:rsidRDefault="00586790" w14:paraId="497081F3" w14:textId="77777777">
      <w:pPr>
        <w:ind w:left="360"/>
        <w:jc w:val="both"/>
        <w:rPr>
          <w:rFonts w:ascii="Arial" w:hAnsi="Arial" w:cs="Arial"/>
          <w:color w:val="00B050"/>
        </w:rPr>
      </w:pPr>
      <w:r w:rsidRPr="00A33628">
        <w:rPr>
          <w:rFonts w:ascii="Arial" w:hAnsi="Arial" w:cs="Arial"/>
          <w:color w:val="00B050"/>
        </w:rPr>
        <w:t>Al no aplicar actualizaciones de seguridad a estas dependencias, se podría dejar una vulnerabilidad explotable abierta a ataques.</w:t>
      </w:r>
    </w:p>
    <w:p w:rsidRPr="00A33628" w:rsidR="00F20850" w:rsidP="00F20850" w:rsidRDefault="00F20850" w14:paraId="46CE502F" w14:textId="08F920DA">
      <w:pPr>
        <w:spacing w:before="100" w:beforeAutospacing="1" w:after="100" w:afterAutospacing="1" w:line="240" w:lineRule="auto"/>
        <w:rPr>
          <w:rFonts w:ascii="Arial" w:hAnsi="Arial" w:cs="Arial"/>
          <w:b/>
          <w:bCs/>
          <w:color w:val="00B050"/>
        </w:rPr>
      </w:pPr>
      <w:r w:rsidRPr="00A33628">
        <w:rPr>
          <w:rFonts w:ascii="Arial" w:hAnsi="Arial" w:cs="Arial"/>
          <w:b/>
          <w:bCs/>
          <w:color w:val="00B050"/>
        </w:rPr>
        <w:t>Fallos de identificación y autenticación</w:t>
      </w:r>
    </w:p>
    <w:p w:rsidRPr="00A33628" w:rsidR="00586790" w:rsidP="00FB5E7A" w:rsidRDefault="00ED4942" w14:paraId="6DAC7E0F" w14:textId="1E65E4A6">
      <w:pPr>
        <w:pStyle w:val="Prrafodelista"/>
        <w:numPr>
          <w:ilvl w:val="1"/>
          <w:numId w:val="16"/>
        </w:numPr>
        <w:jc w:val="both"/>
        <w:rPr>
          <w:rFonts w:ascii="Arial" w:hAnsi="Arial" w:cs="Arial"/>
          <w:color w:val="00B050"/>
        </w:rPr>
      </w:pPr>
      <w:r w:rsidRPr="00A33628">
        <w:rPr>
          <w:rFonts w:ascii="Arial" w:hAnsi="Arial" w:cs="Arial"/>
          <w:color w:val="00B050"/>
        </w:rPr>
        <w:t xml:space="preserve">Varias aplicaciones y sistemas requieren alguna forma de identificación y autenticación, donde el usuario demuestre su identidad ante una aplicación o un servidor, que proporcione un certificado digital que verifique su identidad a un usuario al configurar una conexión cifrada con TLS. Estos fallos se producen cuando una aplicación se basa en procesos de autenticación débiles o no valida correctamente la información de autenticación. Al carecer de autenticación de múltiples factores (MFA) podría ser expuesta a ataque de relleno de credenciales, el atacante podría usar fácilmente </w:t>
      </w:r>
      <w:r w:rsidRPr="00A33628">
        <w:rPr>
          <w:rFonts w:ascii="Arial" w:hAnsi="Arial" w:cs="Arial"/>
          <w:color w:val="00B050"/>
        </w:rPr>
        <w:t>combinaciones de nombre de usuario y contraseña de una lista de credenciales comunes y débiles.</w:t>
      </w:r>
    </w:p>
    <w:p w:rsidRPr="00A33628" w:rsidR="00F20850" w:rsidP="00F20850" w:rsidRDefault="00F20850" w14:paraId="73E6F55C"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Fallas de integridad de datos y software</w:t>
      </w:r>
    </w:p>
    <w:p w:rsidRPr="00A33628" w:rsidR="00E62827" w:rsidP="00FB5E7A" w:rsidRDefault="00E62827" w14:paraId="51978CDC" w14:textId="3ABC8231">
      <w:pPr>
        <w:pStyle w:val="Prrafodelista"/>
        <w:numPr>
          <w:ilvl w:val="1"/>
          <w:numId w:val="16"/>
        </w:numPr>
        <w:jc w:val="both"/>
        <w:rPr>
          <w:rFonts w:ascii="Arial" w:hAnsi="Arial" w:cs="Arial"/>
          <w:color w:val="00B050"/>
        </w:rPr>
      </w:pPr>
      <w:r w:rsidRPr="00A33628">
        <w:rPr>
          <w:rFonts w:ascii="Arial" w:hAnsi="Arial" w:cs="Arial"/>
          <w:color w:val="00B050"/>
        </w:rPr>
        <w:t>La vulnerabilidad de fallas de integridad de datos y software, expone las debilidades en la seguridad de la canalización DevOps.</w:t>
      </w:r>
    </w:p>
    <w:p w:rsidRPr="00A33628" w:rsidR="00F20850" w:rsidP="00E62827" w:rsidRDefault="00E62827" w14:paraId="579D9D7B" w14:textId="4A6879E2">
      <w:pPr>
        <w:ind w:left="360"/>
        <w:jc w:val="both"/>
        <w:rPr>
          <w:rFonts w:ascii="Arial" w:hAnsi="Arial" w:cs="Arial"/>
          <w:color w:val="00B050"/>
        </w:rPr>
      </w:pPr>
      <w:r w:rsidRPr="00A33628">
        <w:rPr>
          <w:rFonts w:ascii="Arial" w:hAnsi="Arial" w:cs="Arial"/>
          <w:color w:val="00B050"/>
        </w:rPr>
        <w:t>Esta clase de vulnerabilidad hace referencia a confiar en código de terceros de fuentes o repositorios que no son de confianza, no asegurar el acceso a la canalización de CI/CD y no validar adecuadamente la integridad de las actualizaciones aplicadas automáticamente. Un atacante podría reemplazar un módulo o dependencia confiable con una versión modificada o maliciosa, ocasionando que las aplicaciones creadas con esa dependencia podrían ejecutar código malicioso.</w:t>
      </w:r>
    </w:p>
    <w:p w:rsidRPr="00A33628" w:rsidR="00F20850" w:rsidP="00F20850" w:rsidRDefault="00F20850" w14:paraId="7E5FC5E6"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Fallos de registro y monitoreo de seguridad</w:t>
      </w:r>
    </w:p>
    <w:p w:rsidRPr="00DB31F0" w:rsidR="00F20850" w:rsidP="00DB31F0" w:rsidRDefault="00026E7A" w14:paraId="6450396E" w14:textId="115841AF">
      <w:pPr>
        <w:pStyle w:val="Prrafodelista"/>
        <w:numPr>
          <w:ilvl w:val="1"/>
          <w:numId w:val="16"/>
        </w:numPr>
        <w:jc w:val="both"/>
        <w:rPr>
          <w:rFonts w:ascii="Arial" w:hAnsi="Arial" w:cs="Arial"/>
          <w:color w:val="00B050"/>
        </w:rPr>
      </w:pPr>
      <w:r w:rsidRPr="00DB31F0">
        <w:rPr>
          <w:rFonts w:ascii="Arial" w:hAnsi="Arial" w:cs="Arial"/>
          <w:color w:val="00B050"/>
        </w:rPr>
        <w:t>Las fallas de registro y monitoreo de seguridad son la primera de las vulnerabilidades que han subido desde el décimo lugar en la iteración anterior de la lista. Estos incidentes de seguridad se han suscitado ya que una aplicación no logra registrar eventos de seguridad importantes, o que estos archivos de registro no se monitorean y manejan adecuadamente afectando directamente la visibilidad, las alertas de incidentes. Podría ocurrir que una aplicación no genere archivos de registro, que genere registros de seguridad que carezcan de información crítica o que estos archivos de registro solo estén disponibles localmente en una computadora.</w:t>
      </w:r>
      <w:r w:rsidRPr="00DB31F0" w:rsidR="00013DB2">
        <w:rPr>
          <w:rFonts w:ascii="Arial" w:hAnsi="Arial" w:cs="Arial"/>
          <w:color w:val="00B050"/>
        </w:rPr>
        <w:t xml:space="preserve"> Estas fallas reducen la capacidad de una organización para detectar rápidamente un posible incidente de seguridad y responder de inmediato.</w:t>
      </w:r>
    </w:p>
    <w:p w:rsidRPr="00A33628" w:rsidR="00F20850" w:rsidP="00F20850" w:rsidRDefault="00F20850" w14:paraId="3B3815F2" w14:textId="77777777">
      <w:pPr>
        <w:spacing w:before="100" w:beforeAutospacing="1" w:after="100" w:afterAutospacing="1" w:line="240" w:lineRule="auto"/>
        <w:rPr>
          <w:rFonts w:ascii="Arial" w:hAnsi="Arial" w:cs="Arial"/>
          <w:b/>
          <w:bCs/>
          <w:color w:val="00B050"/>
        </w:rPr>
      </w:pPr>
      <w:r w:rsidRPr="00A33628">
        <w:rPr>
          <w:rFonts w:ascii="Arial" w:hAnsi="Arial" w:cs="Arial"/>
          <w:b/>
          <w:bCs/>
          <w:color w:val="00B050"/>
        </w:rPr>
        <w:t>Falsificación de solicitudes del lado del servidor</w:t>
      </w:r>
    </w:p>
    <w:p w:rsidRPr="00DB31F0" w:rsidR="0003207D" w:rsidP="0003207D" w:rsidRDefault="00361800" w14:paraId="013C800C" w14:textId="46B110FA">
      <w:pPr>
        <w:pStyle w:val="Prrafodelista"/>
        <w:numPr>
          <w:ilvl w:val="1"/>
          <w:numId w:val="16"/>
        </w:numPr>
        <w:jc w:val="both"/>
        <w:rPr>
          <w:rFonts w:ascii="Arial" w:hAnsi="Arial" w:cs="Arial"/>
          <w:color w:val="00B050"/>
        </w:rPr>
      </w:pPr>
      <w:r w:rsidRPr="00A33628">
        <w:rPr>
          <w:rFonts w:ascii="Arial" w:hAnsi="Arial" w:cs="Arial"/>
          <w:color w:val="00B050"/>
        </w:rPr>
        <w:t>La falsificación de solicitudes del lado del servidor (SSRF) se encuentra enumerada en la lista OWASP Top Ten, esta vulnerabilidad puede darse cuando una aplicación web no valida adecuadamente una URL proporcionada por un usuario al recuperar un recurso remoto ubicado en esa URL, permitiendo al atacante evadir los controles de acceso  como un firewall, que bloquearía las conexiones directas del atacante a la URL de destino, pero que está configurado para proporcionar acceso a la aplicación web vulnerable.</w:t>
      </w:r>
      <w:sdt>
        <w:sdtPr>
          <w:rPr>
            <w:rFonts w:ascii="Arial" w:hAnsi="Arial" w:cs="Arial"/>
            <w:color w:val="00B050"/>
          </w:rPr>
          <w:id w:val="-317647339"/>
          <w:citation/>
        </w:sdtPr>
        <w:sdtEndPr/>
        <w:sdtContent>
          <w:r w:rsidR="00DD3613">
            <w:rPr>
              <w:rFonts w:ascii="Arial" w:hAnsi="Arial" w:cs="Arial"/>
              <w:color w:val="00B050"/>
            </w:rPr>
            <w:fldChar w:fldCharType="begin"/>
          </w:r>
          <w:r w:rsidR="00DD3613">
            <w:rPr>
              <w:rFonts w:ascii="Arial" w:hAnsi="Arial" w:cs="Arial"/>
              <w:color w:val="00B050"/>
              <w:lang w:val="es-ES"/>
            </w:rPr>
            <w:instrText xml:space="preserve"> CITATION CHE1 \l 3082 </w:instrText>
          </w:r>
          <w:r w:rsidR="00DD3613">
            <w:rPr>
              <w:rFonts w:ascii="Arial" w:hAnsi="Arial" w:cs="Arial"/>
              <w:color w:val="00B050"/>
            </w:rPr>
            <w:fldChar w:fldCharType="separate"/>
          </w:r>
          <w:r>
            <w:rPr>
              <w:rFonts w:ascii="Arial" w:hAnsi="Arial" w:cs="Arial"/>
              <w:noProof/>
              <w:color w:val="00B050"/>
              <w:lang w:val="es-ES"/>
            </w:rPr>
            <w:t xml:space="preserve"> (CHECK POINT, s.f.)</w:t>
          </w:r>
          <w:r w:rsidR="00DD3613">
            <w:rPr>
              <w:rFonts w:ascii="Arial" w:hAnsi="Arial" w:cs="Arial"/>
              <w:color w:val="00B050"/>
            </w:rPr>
            <w:fldChar w:fldCharType="end"/>
          </w:r>
        </w:sdtContent>
      </w:sdt>
      <w:r w:rsidR="0003207D">
        <w:rPr>
          <w:rFonts w:ascii="Arial" w:hAnsi="Arial" w:cs="Arial"/>
          <w:color w:val="00B050"/>
        </w:rPr>
        <w:t>.</w:t>
      </w:r>
    </w:p>
    <w:p w:rsidRPr="007B0111" w:rsidR="00A12BB9" w:rsidP="372A5343" w:rsidRDefault="1B16A4F2" w14:paraId="7EE16965" w14:textId="04069EE7">
      <w:pPr>
        <w:pStyle w:val="Ttulo2"/>
        <w:spacing w:before="0"/>
        <w:rPr>
          <w:rFonts w:ascii="Arial" w:hAnsi="Arial" w:eastAsia="Arial" w:cs="Arial"/>
          <w:color w:val="000000" w:themeColor="text1"/>
          <w:sz w:val="22"/>
          <w:szCs w:val="22"/>
        </w:rPr>
      </w:pPr>
      <w:bookmarkStart w:name="_ANEXO__#11:" w:id="677"/>
      <w:bookmarkStart w:name="_ANEXO_#11:_Requerimiento" w:id="678"/>
      <w:bookmarkStart w:name="_Toc1413063133" w:id="679"/>
      <w:bookmarkStart w:name="_Toc163723235" w:id="680"/>
      <w:bookmarkStart w:name="_Toc279506030" w:id="681"/>
      <w:bookmarkStart w:name="_Toc100056686" w:id="682"/>
      <w:bookmarkStart w:name="_Toc2087485929" w:id="683"/>
      <w:bookmarkStart w:name="_Toc165286686" w:id="684"/>
      <w:bookmarkStart w:name="_Toc1063576364" w:id="685"/>
      <w:bookmarkEnd w:id="677"/>
      <w:r w:rsidRPr="5E3F4570">
        <w:rPr>
          <w:rFonts w:ascii="Arial" w:hAnsi="Arial" w:eastAsia="Arial" w:cs="Arial"/>
          <w:color w:val="000000" w:themeColor="text1"/>
          <w:sz w:val="22"/>
          <w:szCs w:val="22"/>
        </w:rPr>
        <w:t>ANEXO</w:t>
      </w:r>
      <w:r w:rsidRPr="5E3F4570" w:rsidR="3BAD7443">
        <w:rPr>
          <w:rFonts w:ascii="Arial" w:hAnsi="Arial" w:eastAsia="Arial" w:cs="Arial"/>
          <w:color w:val="000000" w:themeColor="text1"/>
          <w:sz w:val="22"/>
          <w:szCs w:val="22"/>
        </w:rPr>
        <w:t xml:space="preserve"> #1</w:t>
      </w:r>
      <w:r w:rsidRPr="5E3F4570" w:rsidR="39C8354C">
        <w:rPr>
          <w:rFonts w:ascii="Arial" w:hAnsi="Arial" w:eastAsia="Arial" w:cs="Arial"/>
          <w:color w:val="000000" w:themeColor="text1"/>
          <w:sz w:val="22"/>
          <w:szCs w:val="22"/>
        </w:rPr>
        <w:t>0</w:t>
      </w:r>
      <w:r w:rsidRPr="5E3F4570" w:rsidR="3BAD7443">
        <w:rPr>
          <w:rFonts w:ascii="Arial" w:hAnsi="Arial" w:eastAsia="Arial" w:cs="Arial"/>
          <w:color w:val="000000" w:themeColor="text1"/>
          <w:sz w:val="22"/>
          <w:szCs w:val="22"/>
        </w:rPr>
        <w:t xml:space="preserve">: </w:t>
      </w:r>
      <w:bookmarkStart w:name="_Requerimiento_a_la" w:id="686"/>
      <w:bookmarkStart w:name="_Toc59610491" w:id="687"/>
      <w:bookmarkStart w:name="_Toc1144997607" w:id="688"/>
      <w:bookmarkStart w:name="_Toc44141394" w:id="689"/>
      <w:bookmarkEnd w:id="676"/>
      <w:bookmarkEnd w:id="686"/>
      <w:r w:rsidRPr="5E3F4570" w:rsidR="0E174066">
        <w:rPr>
          <w:rFonts w:ascii="Arial" w:hAnsi="Arial" w:eastAsia="Arial" w:cs="Arial"/>
          <w:color w:val="000000" w:themeColor="text1"/>
          <w:sz w:val="22"/>
          <w:szCs w:val="22"/>
        </w:rPr>
        <w:t xml:space="preserve">Requerimiento a la Dirección de Tecnología de </w:t>
      </w:r>
      <w:r w:rsidRPr="5E3F4570" w:rsidR="4CC88667">
        <w:rPr>
          <w:rFonts w:ascii="Arial" w:hAnsi="Arial" w:eastAsia="Arial" w:cs="Arial"/>
          <w:color w:val="000000" w:themeColor="text1"/>
          <w:sz w:val="22"/>
          <w:szCs w:val="22"/>
        </w:rPr>
        <w:t xml:space="preserve">la </w:t>
      </w:r>
      <w:r w:rsidRPr="5E3F4570" w:rsidR="0E174066">
        <w:rPr>
          <w:rFonts w:ascii="Arial" w:hAnsi="Arial" w:eastAsia="Arial" w:cs="Arial"/>
          <w:color w:val="000000" w:themeColor="text1"/>
          <w:sz w:val="22"/>
          <w:szCs w:val="22"/>
        </w:rPr>
        <w:t>Información</w:t>
      </w:r>
      <w:bookmarkEnd w:id="678"/>
      <w:bookmarkEnd w:id="679"/>
      <w:bookmarkEnd w:id="680"/>
      <w:bookmarkEnd w:id="681"/>
      <w:bookmarkEnd w:id="682"/>
      <w:bookmarkEnd w:id="683"/>
      <w:bookmarkEnd w:id="684"/>
      <w:bookmarkEnd w:id="687"/>
      <w:bookmarkEnd w:id="688"/>
      <w:bookmarkEnd w:id="685"/>
    </w:p>
    <w:p w:rsidRPr="007B0111" w:rsidR="001552EF" w:rsidP="1671572C" w:rsidRDefault="0C53E05C" w14:paraId="29D3A561" w14:textId="42ABA099">
      <w:pPr>
        <w:spacing w:after="0" w:line="240" w:lineRule="auto"/>
        <w:rPr>
          <w:rFonts w:ascii="Arial" w:hAnsi="Arial" w:cs="Arial"/>
        </w:rPr>
      </w:pPr>
      <w:bookmarkStart w:name="Entregable2" w:id="690"/>
      <w:bookmarkEnd w:id="689"/>
      <w:r w:rsidRPr="007B0111">
        <w:rPr>
          <w:rFonts w:ascii="Arial" w:hAnsi="Arial" w:cs="Arial"/>
        </w:rPr>
        <w:t xml:space="preserve">Se </w:t>
      </w:r>
      <w:r w:rsidRPr="007B0111" w:rsidR="7D4EA9D3">
        <w:rPr>
          <w:rFonts w:ascii="Arial" w:hAnsi="Arial" w:cs="Arial"/>
        </w:rPr>
        <w:t>puede</w:t>
      </w:r>
      <w:r w:rsidRPr="007B0111">
        <w:rPr>
          <w:rFonts w:ascii="Arial" w:hAnsi="Arial" w:cs="Arial"/>
        </w:rPr>
        <w:t xml:space="preserve"> enviar un correo especificando el requerimiento o </w:t>
      </w:r>
      <w:r w:rsidRPr="007B0111" w:rsidR="366E0C45">
        <w:rPr>
          <w:rFonts w:ascii="Arial" w:hAnsi="Arial" w:cs="Arial"/>
        </w:rPr>
        <w:t>se puede enviar en físico</w:t>
      </w:r>
      <w:r w:rsidRPr="007B0111">
        <w:rPr>
          <w:rFonts w:ascii="Arial" w:hAnsi="Arial" w:cs="Arial"/>
        </w:rPr>
        <w:t xml:space="preserve"> el</w:t>
      </w:r>
      <w:r w:rsidRPr="007B0111" w:rsidR="1AB2974C">
        <w:rPr>
          <w:rFonts w:ascii="Arial" w:hAnsi="Arial" w:cs="Arial"/>
        </w:rPr>
        <w:t xml:space="preserve"> documento del requerimiento con el formato del ejemplo</w:t>
      </w:r>
      <w:r w:rsidRPr="007B0111" w:rsidR="2802C19D">
        <w:rPr>
          <w:rFonts w:ascii="Arial" w:hAnsi="Arial" w:cs="Arial"/>
        </w:rPr>
        <w:t>:</w:t>
      </w:r>
    </w:p>
    <w:p w:rsidR="00DE5CA9" w:rsidP="1671572C" w:rsidRDefault="00DE5CA9" w14:paraId="0B75C2D1" w14:textId="77777777">
      <w:pPr>
        <w:spacing w:after="0" w:line="240" w:lineRule="auto"/>
        <w:rPr>
          <w:rFonts w:ascii="Arial" w:hAnsi="Arial" w:cs="Arial"/>
          <w:sz w:val="20"/>
          <w:szCs w:val="20"/>
        </w:rPr>
      </w:pPr>
    </w:p>
    <w:bookmarkEnd w:id="690"/>
    <w:p w:rsidRPr="00DB3E5C" w:rsidR="00A12BB9" w:rsidP="007B0111" w:rsidRDefault="00DE5CA9" w14:paraId="6AB76371" w14:textId="0E2347CF">
      <w:pPr>
        <w:spacing w:after="0" w:line="240" w:lineRule="auto"/>
        <w:jc w:val="center"/>
        <w:rPr>
          <w:rFonts w:ascii="Arial" w:hAnsi="Arial" w:cs="Arial"/>
        </w:rPr>
      </w:pPr>
      <w:r>
        <w:rPr>
          <w:noProof/>
        </w:rPr>
        <w:drawing>
          <wp:inline distT="0" distB="0" distL="0" distR="0" wp14:anchorId="13B1A1B1" wp14:editId="675EE4E5">
            <wp:extent cx="4640580" cy="5885423"/>
            <wp:effectExtent l="0" t="0" r="7620" b="1270"/>
            <wp:docPr id="21159174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53952" cy="5902382"/>
                    </a:xfrm>
                    <a:prstGeom prst="rect">
                      <a:avLst/>
                    </a:prstGeom>
                  </pic:spPr>
                </pic:pic>
              </a:graphicData>
            </a:graphic>
          </wp:inline>
        </w:drawing>
      </w:r>
      <w:r w:rsidDel="00DE5CA9" w:rsidR="5A466326">
        <w:br w:type="page"/>
      </w:r>
    </w:p>
    <w:p w:rsidRPr="007B0111" w:rsidR="00A12BB9" w:rsidP="372A5343" w:rsidRDefault="1B16A4F2" w14:paraId="383D493D" w14:textId="113CC05B">
      <w:pPr>
        <w:pStyle w:val="Ttulo2"/>
        <w:spacing w:before="0"/>
        <w:rPr>
          <w:rFonts w:ascii="Arial" w:hAnsi="Arial" w:eastAsia="Arial" w:cs="Arial"/>
          <w:color w:val="000000" w:themeColor="text1"/>
          <w:sz w:val="22"/>
          <w:szCs w:val="22"/>
        </w:rPr>
      </w:pPr>
      <w:bookmarkStart w:name="_Toc908231876" w:id="691"/>
      <w:bookmarkStart w:name="_Toc163723236" w:id="692"/>
      <w:bookmarkStart w:name="_Toc84688489" w:id="693"/>
      <w:bookmarkStart w:name="_Toc257069676" w:id="694"/>
      <w:bookmarkStart w:name="_Toc1029587794" w:id="695"/>
      <w:bookmarkStart w:name="_Toc165286687" w:id="696"/>
      <w:bookmarkStart w:name="_Toc340180713" w:id="697"/>
      <w:r w:rsidRPr="5E3F4570">
        <w:rPr>
          <w:rFonts w:ascii="Arial" w:hAnsi="Arial" w:eastAsia="Arial" w:cs="Arial"/>
          <w:color w:val="000000" w:themeColor="text1"/>
          <w:sz w:val="22"/>
          <w:szCs w:val="22"/>
        </w:rPr>
        <w:t xml:space="preserve">ANEXO </w:t>
      </w:r>
      <w:r w:rsidRPr="5E3F4570" w:rsidR="0549E26D">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1</w:t>
      </w:r>
      <w:r w:rsidRPr="5E3F4570" w:rsidR="0549E26D">
        <w:rPr>
          <w:rFonts w:ascii="Arial" w:hAnsi="Arial" w:eastAsia="Arial" w:cs="Arial"/>
          <w:color w:val="000000" w:themeColor="text1"/>
          <w:sz w:val="22"/>
          <w:szCs w:val="22"/>
        </w:rPr>
        <w:t xml:space="preserve">: </w:t>
      </w:r>
      <w:bookmarkStart w:name="_Cronograma_de_trabajo" w:id="698"/>
      <w:bookmarkStart w:name="_Toc59610492" w:id="699"/>
      <w:bookmarkStart w:name="_Toc988158790" w:id="700"/>
      <w:bookmarkEnd w:id="698"/>
      <w:r w:rsidRPr="5E3F4570" w:rsidR="7F9B0FC3">
        <w:rPr>
          <w:rFonts w:ascii="Arial" w:hAnsi="Arial" w:eastAsia="Arial" w:cs="Arial"/>
          <w:color w:val="000000" w:themeColor="text1"/>
          <w:sz w:val="22"/>
          <w:szCs w:val="22"/>
        </w:rPr>
        <w:t>Cronograma de trabajo</w:t>
      </w:r>
      <w:bookmarkEnd w:id="691"/>
      <w:bookmarkEnd w:id="692"/>
      <w:bookmarkEnd w:id="693"/>
      <w:bookmarkEnd w:id="694"/>
      <w:bookmarkEnd w:id="695"/>
      <w:bookmarkEnd w:id="696"/>
      <w:bookmarkEnd w:id="699"/>
      <w:bookmarkEnd w:id="700"/>
      <w:bookmarkEnd w:id="697"/>
    </w:p>
    <w:p w:rsidRPr="007B0111" w:rsidR="55CFF661" w:rsidP="4410C228" w:rsidRDefault="65C921C8" w14:paraId="1141C8C7" w14:textId="4DA22A32">
      <w:pPr>
        <w:rPr>
          <w:rFonts w:ascii="Arial" w:hAnsi="Arial" w:cs="Arial"/>
        </w:rPr>
      </w:pPr>
      <w:r w:rsidRPr="007B0111">
        <w:rPr>
          <w:rFonts w:ascii="Arial" w:hAnsi="Arial" w:cs="Arial"/>
        </w:rPr>
        <w:t>Ejemplo de cronograma:</w:t>
      </w:r>
    </w:p>
    <w:p w:rsidRPr="000D5682" w:rsidR="009B5312" w:rsidP="39759B03" w:rsidRDefault="00F036DD" w14:paraId="319CC45C" w14:textId="44B9FE96">
      <w:pPr>
        <w:spacing w:after="0"/>
        <w:rPr>
          <w:rFonts w:ascii="Arial" w:hAnsi="Arial" w:cs="Arial" w:eastAsiaTheme="minorEastAsia"/>
          <w:lang w:eastAsia="es-EC"/>
        </w:rPr>
      </w:pPr>
      <w:r w:rsidRPr="00F036DD">
        <w:rPr>
          <w:rFonts w:ascii="Arial" w:hAnsi="Arial" w:cs="Arial" w:eastAsiaTheme="minorEastAsia"/>
          <w:noProof/>
          <w:lang w:eastAsia="es-EC"/>
        </w:rPr>
        <w:drawing>
          <wp:inline distT="0" distB="0" distL="0" distR="0" wp14:anchorId="2E68A80B" wp14:editId="43EC8371">
            <wp:extent cx="5612130" cy="3495675"/>
            <wp:effectExtent l="0" t="0" r="7620" b="9525"/>
            <wp:docPr id="2036167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7156" name=""/>
                    <pic:cNvPicPr/>
                  </pic:nvPicPr>
                  <pic:blipFill>
                    <a:blip r:embed="rId62"/>
                    <a:stretch>
                      <a:fillRect/>
                    </a:stretch>
                  </pic:blipFill>
                  <pic:spPr>
                    <a:xfrm>
                      <a:off x="0" y="0"/>
                      <a:ext cx="5612130" cy="3495675"/>
                    </a:xfrm>
                    <a:prstGeom prst="rect">
                      <a:avLst/>
                    </a:prstGeom>
                  </pic:spPr>
                </pic:pic>
              </a:graphicData>
            </a:graphic>
          </wp:inline>
        </w:drawing>
      </w:r>
    </w:p>
    <w:p w:rsidRPr="00DB3E5C" w:rsidR="00F77344" w:rsidP="00456230" w:rsidRDefault="00F77344" w14:paraId="63C86661" w14:textId="08C22D26">
      <w:pPr>
        <w:spacing w:after="0"/>
        <w:rPr>
          <w:rFonts w:ascii="Arial" w:hAnsi="Arial" w:cs="Arial"/>
        </w:rPr>
      </w:pPr>
    </w:p>
    <w:p w:rsidRPr="000D5682" w:rsidR="00F77344" w:rsidP="39759B03" w:rsidRDefault="00F77344" w14:paraId="1A0C7DAB" w14:textId="77777777">
      <w:pPr>
        <w:spacing w:after="0" w:line="240" w:lineRule="auto"/>
        <w:jc w:val="center"/>
        <w:rPr>
          <w:rFonts w:ascii="Arial" w:hAnsi="Arial" w:cs="Arial"/>
          <w:color w:val="FF0000"/>
          <w:sz w:val="20"/>
          <w:szCs w:val="20"/>
          <w:u w:val="single"/>
        </w:rPr>
      </w:pPr>
    </w:p>
    <w:p w:rsidRPr="000D5682" w:rsidR="00F77344" w:rsidP="39759B03" w:rsidRDefault="00F77344" w14:paraId="6C3DC835" w14:textId="60F25CDB">
      <w:pPr>
        <w:spacing w:after="0" w:line="240" w:lineRule="auto"/>
        <w:jc w:val="center"/>
        <w:rPr>
          <w:rFonts w:ascii="Arial" w:hAnsi="Arial" w:cs="Arial"/>
          <w:color w:val="FF0000"/>
          <w:sz w:val="20"/>
          <w:szCs w:val="20"/>
          <w:u w:val="single"/>
        </w:rPr>
      </w:pPr>
    </w:p>
    <w:p w:rsidRPr="000D5682" w:rsidR="00A12BB9" w:rsidP="39759B03" w:rsidRDefault="00A12BB9" w14:paraId="4CE12F4D" w14:textId="5E045146">
      <w:pPr>
        <w:spacing w:after="0" w:line="240" w:lineRule="auto"/>
        <w:jc w:val="center"/>
        <w:rPr>
          <w:rFonts w:ascii="Arial" w:hAnsi="Arial" w:cs="Arial"/>
          <w:color w:val="FF0000"/>
          <w:sz w:val="20"/>
          <w:szCs w:val="20"/>
          <w:u w:val="single"/>
        </w:rPr>
      </w:pPr>
    </w:p>
    <w:p w:rsidRPr="000D5682" w:rsidR="00A12BB9" w:rsidP="39759B03" w:rsidRDefault="00A12BB9" w14:paraId="66AED1AE" w14:textId="30280D3F">
      <w:pPr>
        <w:spacing w:after="0" w:line="240" w:lineRule="auto"/>
        <w:jc w:val="center"/>
        <w:rPr>
          <w:rFonts w:ascii="Arial" w:hAnsi="Arial" w:cs="Arial"/>
          <w:color w:val="FF0000"/>
          <w:sz w:val="20"/>
          <w:szCs w:val="20"/>
          <w:u w:val="single"/>
        </w:rPr>
      </w:pPr>
    </w:p>
    <w:p w:rsidRPr="000D5682" w:rsidR="00A12BB9" w:rsidP="39759B03" w:rsidRDefault="00A12BB9" w14:paraId="0B90E515" w14:textId="604D7B4D">
      <w:pPr>
        <w:spacing w:after="0" w:line="240" w:lineRule="auto"/>
        <w:jc w:val="center"/>
        <w:rPr>
          <w:rFonts w:ascii="Arial" w:hAnsi="Arial" w:cs="Arial"/>
          <w:color w:val="FF0000"/>
          <w:sz w:val="20"/>
          <w:szCs w:val="20"/>
          <w:u w:val="single"/>
        </w:rPr>
      </w:pPr>
    </w:p>
    <w:p w:rsidRPr="000D5682" w:rsidR="00A12BB9" w:rsidP="39759B03" w:rsidRDefault="00A12BB9" w14:paraId="178019A2" w14:textId="47F09C1D">
      <w:pPr>
        <w:spacing w:after="0" w:line="240" w:lineRule="auto"/>
        <w:jc w:val="center"/>
        <w:rPr>
          <w:rFonts w:ascii="Arial" w:hAnsi="Arial" w:cs="Arial"/>
          <w:color w:val="FF0000"/>
          <w:sz w:val="20"/>
          <w:szCs w:val="20"/>
          <w:u w:val="single"/>
        </w:rPr>
      </w:pPr>
    </w:p>
    <w:p w:rsidRPr="000D5682" w:rsidR="00A12BB9" w:rsidP="39759B03" w:rsidRDefault="00A12BB9" w14:paraId="74A1E916" w14:textId="33D54058">
      <w:pPr>
        <w:spacing w:after="0" w:line="240" w:lineRule="auto"/>
        <w:jc w:val="center"/>
        <w:rPr>
          <w:rFonts w:ascii="Arial" w:hAnsi="Arial" w:cs="Arial"/>
          <w:color w:val="FF0000"/>
          <w:sz w:val="20"/>
          <w:szCs w:val="20"/>
          <w:u w:val="single"/>
        </w:rPr>
      </w:pPr>
    </w:p>
    <w:p w:rsidRPr="000D5682" w:rsidR="00A12BB9" w:rsidP="39759B03" w:rsidRDefault="00A12BB9" w14:paraId="171249BC" w14:textId="19831471">
      <w:pPr>
        <w:spacing w:after="0" w:line="240" w:lineRule="auto"/>
        <w:jc w:val="center"/>
        <w:rPr>
          <w:rFonts w:ascii="Arial" w:hAnsi="Arial" w:cs="Arial"/>
          <w:color w:val="FF0000"/>
          <w:sz w:val="20"/>
          <w:szCs w:val="20"/>
          <w:u w:val="single"/>
        </w:rPr>
      </w:pPr>
    </w:p>
    <w:p w:rsidRPr="000D5682" w:rsidR="00A12BB9" w:rsidP="39759B03" w:rsidRDefault="00A12BB9" w14:paraId="54B40253" w14:textId="26A76F77">
      <w:pPr>
        <w:spacing w:after="0" w:line="240" w:lineRule="auto"/>
        <w:jc w:val="center"/>
        <w:rPr>
          <w:rFonts w:ascii="Arial" w:hAnsi="Arial" w:cs="Arial"/>
          <w:color w:val="FF0000"/>
          <w:sz w:val="20"/>
          <w:szCs w:val="20"/>
          <w:u w:val="single"/>
        </w:rPr>
      </w:pPr>
    </w:p>
    <w:p w:rsidRPr="000D5682" w:rsidR="00A12BB9" w:rsidP="39759B03" w:rsidRDefault="00A12BB9" w14:paraId="006BF1D0" w14:textId="7B0D656A">
      <w:pPr>
        <w:spacing w:after="0" w:line="240" w:lineRule="auto"/>
        <w:jc w:val="center"/>
        <w:rPr>
          <w:rFonts w:ascii="Arial" w:hAnsi="Arial" w:cs="Arial"/>
          <w:color w:val="FF0000"/>
          <w:sz w:val="20"/>
          <w:szCs w:val="20"/>
          <w:u w:val="single"/>
        </w:rPr>
      </w:pPr>
    </w:p>
    <w:p w:rsidRPr="000D5682" w:rsidR="00A12BB9" w:rsidP="39759B03" w:rsidRDefault="00A12BB9" w14:paraId="4BF87A89" w14:textId="668D73EA">
      <w:pPr>
        <w:spacing w:after="0" w:line="240" w:lineRule="auto"/>
        <w:jc w:val="center"/>
        <w:rPr>
          <w:rFonts w:ascii="Arial" w:hAnsi="Arial" w:cs="Arial"/>
          <w:color w:val="FF0000"/>
          <w:sz w:val="20"/>
          <w:szCs w:val="20"/>
          <w:u w:val="single"/>
        </w:rPr>
      </w:pPr>
    </w:p>
    <w:p w:rsidR="5A466326" w:rsidRDefault="5A466326" w14:paraId="0869611E" w14:textId="55DEF8B2">
      <w:r>
        <w:br w:type="page"/>
      </w:r>
    </w:p>
    <w:p w:rsidRPr="007B0111" w:rsidR="00A12BB9" w:rsidP="006A08B9" w:rsidRDefault="1B16A4F2" w14:paraId="6E4DF0CF" w14:textId="007325BA">
      <w:pPr>
        <w:pStyle w:val="Ttulo2"/>
        <w:spacing w:before="0" w:line="240" w:lineRule="auto"/>
        <w:rPr>
          <w:rFonts w:ascii="Arial" w:hAnsi="Arial" w:eastAsia="Arial" w:cs="Arial"/>
          <w:color w:val="000000" w:themeColor="text1"/>
          <w:sz w:val="22"/>
          <w:szCs w:val="22"/>
        </w:rPr>
      </w:pPr>
      <w:bookmarkStart w:name="_ANEXO_#12:_Prototipo" w:id="701"/>
      <w:bookmarkStart w:name="_Toc1926728684" w:id="702"/>
      <w:bookmarkStart w:name="_Toc163723237" w:id="703"/>
      <w:bookmarkStart w:name="_Toc728408693" w:id="704"/>
      <w:bookmarkStart w:name="_Toc1463047573" w:id="705"/>
      <w:bookmarkStart w:name="_Toc543694955" w:id="706"/>
      <w:bookmarkStart w:name="_Toc165286688" w:id="707"/>
      <w:bookmarkStart w:name="_Toc580664737" w:id="708"/>
      <w:r w:rsidRPr="5E3F4570">
        <w:rPr>
          <w:rFonts w:ascii="Arial" w:hAnsi="Arial" w:eastAsia="Arial" w:cs="Arial"/>
          <w:color w:val="000000" w:themeColor="text1"/>
          <w:sz w:val="22"/>
          <w:szCs w:val="22"/>
        </w:rPr>
        <w:t xml:space="preserve">ANEXO </w:t>
      </w:r>
      <w:r w:rsidRPr="5E3F4570" w:rsidR="0E011B42">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2</w:t>
      </w:r>
      <w:r w:rsidRPr="5E3F4570" w:rsidR="0E011B42">
        <w:rPr>
          <w:rFonts w:ascii="Arial" w:hAnsi="Arial" w:eastAsia="Arial" w:cs="Arial"/>
          <w:color w:val="000000" w:themeColor="text1"/>
          <w:sz w:val="22"/>
          <w:szCs w:val="22"/>
        </w:rPr>
        <w:t xml:space="preserve">: </w:t>
      </w:r>
      <w:bookmarkStart w:name="_Prototipo_de_pantallas" w:id="709"/>
      <w:bookmarkStart w:name="_Toc59610493" w:id="710"/>
      <w:bookmarkStart w:name="_Toc1363524203" w:id="711"/>
      <w:bookmarkEnd w:id="709"/>
      <w:r w:rsidRPr="5E3F4570" w:rsidR="7F9B0FC3">
        <w:rPr>
          <w:rFonts w:ascii="Arial" w:hAnsi="Arial" w:eastAsia="Arial" w:cs="Arial"/>
          <w:color w:val="000000" w:themeColor="text1"/>
          <w:sz w:val="22"/>
          <w:szCs w:val="22"/>
        </w:rPr>
        <w:t>Prototip</w:t>
      </w:r>
      <w:bookmarkEnd w:id="701"/>
      <w:bookmarkEnd w:id="702"/>
      <w:bookmarkEnd w:id="703"/>
      <w:bookmarkEnd w:id="704"/>
      <w:bookmarkEnd w:id="705"/>
      <w:bookmarkEnd w:id="710"/>
      <w:bookmarkEnd w:id="711"/>
      <w:r w:rsidRPr="5E3F4570" w:rsidR="67A12692">
        <w:rPr>
          <w:rFonts w:ascii="Arial" w:hAnsi="Arial" w:eastAsia="Arial" w:cs="Arial"/>
          <w:color w:val="000000" w:themeColor="text1"/>
          <w:sz w:val="22"/>
          <w:szCs w:val="22"/>
        </w:rPr>
        <w:t>ado con Penpot</w:t>
      </w:r>
      <w:bookmarkEnd w:id="706"/>
      <w:bookmarkEnd w:id="707"/>
      <w:bookmarkEnd w:id="708"/>
    </w:p>
    <w:p w:rsidRPr="00BD56EC" w:rsidR="00FB34E1" w:rsidP="00FB34E1" w:rsidRDefault="00FB34E1" w14:paraId="49F9356E" w14:textId="77777777">
      <w:pPr>
        <w:jc w:val="both"/>
        <w:rPr>
          <w:rFonts w:ascii="Arial" w:hAnsi="Arial" w:eastAsia="Arial" w:cs="Arial"/>
          <w:b/>
          <w:bCs/>
          <w:color w:val="7030A0"/>
          <w:sz w:val="20"/>
          <w:szCs w:val="20"/>
        </w:rPr>
      </w:pPr>
      <w:r>
        <w:rPr>
          <w:rFonts w:ascii="Arial" w:hAnsi="Arial" w:eastAsia="Arial" w:cs="Arial"/>
          <w:b/>
          <w:bCs/>
          <w:noProof/>
          <w:color w:val="7030A0"/>
          <w:sz w:val="20"/>
          <w:szCs w:val="20"/>
        </w:rPr>
        <w:drawing>
          <wp:inline distT="0" distB="0" distL="0" distR="0" wp14:anchorId="47D917D1" wp14:editId="50DE5271">
            <wp:extent cx="5581674" cy="3458210"/>
            <wp:effectExtent l="0" t="0" r="0" b="8890"/>
            <wp:docPr id="55873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2704" cy="3465044"/>
                    </a:xfrm>
                    <a:prstGeom prst="rect">
                      <a:avLst/>
                    </a:prstGeom>
                    <a:noFill/>
                    <a:ln>
                      <a:noFill/>
                    </a:ln>
                  </pic:spPr>
                </pic:pic>
              </a:graphicData>
            </a:graphic>
          </wp:inline>
        </w:drawing>
      </w:r>
    </w:p>
    <w:p w:rsidRPr="00707D8A" w:rsidR="00FB34E1" w:rsidP="00FB34E1" w:rsidRDefault="00FB34E1" w14:paraId="78839A18" w14:textId="7ED53149">
      <w:pPr>
        <w:jc w:val="both"/>
        <w:rPr>
          <w:rFonts w:ascii="Arial" w:hAnsi="Arial" w:eastAsia="Arial" w:cs="Arial"/>
          <w:color w:val="00B050"/>
        </w:rPr>
      </w:pPr>
      <w:r w:rsidRPr="00CD7A56">
        <w:rPr>
          <w:rFonts w:ascii="Arial" w:hAnsi="Arial" w:eastAsia="Arial" w:cs="Arial"/>
          <w:b/>
          <w:bCs/>
          <w:color w:val="00B050"/>
        </w:rPr>
        <w:t>Penpot</w:t>
      </w:r>
      <w:r w:rsidRPr="00CD7A56" w:rsidR="000D1C51">
        <w:rPr>
          <w:rFonts w:ascii="Arial" w:hAnsi="Arial" w:eastAsia="Arial" w:cs="Arial"/>
          <w:b/>
          <w:bCs/>
          <w:color w:val="00B050"/>
        </w:rPr>
        <w:t>:</w:t>
      </w:r>
      <w:r w:rsidRPr="00707D8A">
        <w:rPr>
          <w:rFonts w:ascii="Arial" w:hAnsi="Arial" w:eastAsia="Arial" w:cs="Arial"/>
          <w:color w:val="00B050"/>
        </w:rPr>
        <w:t xml:space="preserve"> es una herramienta para diseño, de código abierto basada en la web, se puede trabajar de manera colaborativa entre un equipo de trabajo, también se puede usar desde cualquier dispositivo, independientemente del sistema operativo que se tenga: Linux, Windows, Mac.</w:t>
      </w:r>
    </w:p>
    <w:p w:rsidRPr="00707D8A" w:rsidR="00FB34E1" w:rsidP="00FB34E1" w:rsidRDefault="000D1C51" w14:paraId="6BBB8274" w14:textId="2B991285">
      <w:pPr>
        <w:jc w:val="both"/>
        <w:rPr>
          <w:rFonts w:ascii="Arial" w:hAnsi="Arial" w:eastAsia="Arial" w:cs="Arial"/>
          <w:color w:val="00B050"/>
        </w:rPr>
      </w:pPr>
      <w:r>
        <w:rPr>
          <w:rFonts w:ascii="Arial" w:hAnsi="Arial" w:eastAsia="Arial" w:cs="Arial"/>
          <w:color w:val="00B050"/>
        </w:rPr>
        <w:t>Además, s</w:t>
      </w:r>
      <w:r w:rsidRPr="00707D8A" w:rsidR="00FB34E1">
        <w:rPr>
          <w:rFonts w:ascii="Arial" w:hAnsi="Arial" w:eastAsia="Arial" w:cs="Arial"/>
          <w:color w:val="00B050"/>
        </w:rPr>
        <w:t>e puede instalar la herramienta en un servidor propio, utilizando Docker.</w:t>
      </w:r>
    </w:p>
    <w:p w:rsidRPr="00707D8A" w:rsidR="00FB34E1" w:rsidP="00FB34E1" w:rsidRDefault="00FB34E1" w14:paraId="1388802C" w14:textId="77777777">
      <w:pPr>
        <w:jc w:val="both"/>
        <w:rPr>
          <w:rFonts w:ascii="Arial" w:hAnsi="Arial" w:eastAsia="Arial" w:cs="Arial"/>
          <w:color w:val="00B050"/>
        </w:rPr>
      </w:pPr>
      <w:r w:rsidRPr="00707D8A">
        <w:rPr>
          <w:rFonts w:ascii="Arial" w:hAnsi="Arial" w:eastAsia="Arial" w:cs="Arial"/>
          <w:color w:val="00B050"/>
        </w:rPr>
        <w:t>Mejora con la colaboración: cualquier persona puede contribuir al código de Penpot para arreglar bugs, añadir funcionalidades, hacer refactors, incluir mejoras en funcionalidades que ya existan, etc.</w:t>
      </w:r>
    </w:p>
    <w:p w:rsidRPr="00707D8A" w:rsidR="00FB34E1" w:rsidP="00FB34E1" w:rsidRDefault="00FB34E1" w14:paraId="76A9DE57" w14:textId="6EE634A1">
      <w:pPr>
        <w:jc w:val="both"/>
        <w:rPr>
          <w:rFonts w:ascii="Arial" w:hAnsi="Arial" w:eastAsia="Arial" w:cs="Arial"/>
          <w:b/>
          <w:color w:val="00B050"/>
        </w:rPr>
      </w:pPr>
      <w:r w:rsidRPr="00707D8A">
        <w:rPr>
          <w:rFonts w:ascii="Arial" w:hAnsi="Arial" w:eastAsia="Arial" w:cs="Arial"/>
          <w:b/>
          <w:color w:val="00B050"/>
        </w:rPr>
        <w:t>Compartir diseños</w:t>
      </w:r>
      <w:r w:rsidR="00EB1A63">
        <w:rPr>
          <w:rFonts w:ascii="Arial" w:hAnsi="Arial" w:eastAsia="Arial" w:cs="Arial"/>
          <w:b/>
          <w:color w:val="00B050"/>
        </w:rPr>
        <w:t>:</w:t>
      </w:r>
    </w:p>
    <w:p w:rsidRPr="00707D8A" w:rsidR="00FB34E1" w:rsidP="00FB34E1" w:rsidRDefault="00FB34E1" w14:paraId="6DC39EF2" w14:textId="1B63990C">
      <w:pPr>
        <w:jc w:val="both"/>
        <w:rPr>
          <w:rFonts w:ascii="Arial" w:hAnsi="Arial" w:eastAsia="Arial" w:cs="Arial"/>
          <w:color w:val="00B050"/>
        </w:rPr>
      </w:pPr>
      <w:r w:rsidRPr="00707D8A">
        <w:rPr>
          <w:rFonts w:ascii="Arial" w:hAnsi="Arial" w:eastAsia="Arial" w:cs="Arial"/>
          <w:color w:val="00B050"/>
        </w:rPr>
        <w:t>Cuenta con un sistema similar al que se encuentra en Drive, lo que permite crear enlaces para compartir prototipos y asignar diferentes tipos de permisos, para facilitar el flujo de trabajo del equipo. Y por supuesto, se puede compartir diseños a través de un enlace y además se podrá deshabilitar el enlace en cualquier momento y dejar de compartir un diseño.</w:t>
      </w:r>
    </w:p>
    <w:p w:rsidR="00A12BB9" w:rsidP="001D5EDB" w:rsidRDefault="00FB34E1" w14:paraId="19369736" w14:textId="6588EEC1">
      <w:pPr>
        <w:jc w:val="both"/>
        <w:rPr>
          <w:rFonts w:ascii="Arial" w:hAnsi="Arial" w:eastAsia="Arial" w:cs="Arial"/>
          <w:color w:val="00B050"/>
        </w:rPr>
      </w:pPr>
      <w:r w:rsidRPr="00707D8A">
        <w:rPr>
          <w:rFonts w:ascii="Arial" w:hAnsi="Arial" w:eastAsia="Arial" w:cs="Arial"/>
          <w:color w:val="00B050"/>
        </w:rPr>
        <w:t>Una de las características que ofrece esta herramienta para ser más productivos, es el trabajo con componentes. Es decir, se puede crear, por ejemplo, el diseño de un botón y luego emplearlo en diferentes partes del proyecto. Modificar ese componente es tan simple como cambiar su tamaño, forma y colores, así como la tipografía usada.</w:t>
      </w:r>
    </w:p>
    <w:p w:rsidR="0003207D" w:rsidP="001D5EDB" w:rsidRDefault="0003207D" w14:paraId="2747864D" w14:textId="77777777">
      <w:pPr>
        <w:jc w:val="both"/>
        <w:rPr>
          <w:rFonts w:ascii="Arial" w:hAnsi="Arial" w:eastAsia="Arial" w:cs="Arial"/>
          <w:color w:val="00B050"/>
        </w:rPr>
      </w:pPr>
    </w:p>
    <w:p w:rsidR="0003207D" w:rsidP="001D5EDB" w:rsidRDefault="0003207D" w14:paraId="4C1A48A7" w14:textId="77777777">
      <w:pPr>
        <w:jc w:val="both"/>
        <w:rPr>
          <w:rFonts w:ascii="Arial" w:hAnsi="Arial" w:eastAsia="Arial" w:cs="Arial"/>
          <w:color w:val="00B050"/>
        </w:rPr>
      </w:pPr>
    </w:p>
    <w:p w:rsidR="0003207D" w:rsidP="001D5EDB" w:rsidRDefault="0003207D" w14:paraId="44CA6E2E" w14:textId="77777777">
      <w:pPr>
        <w:jc w:val="both"/>
        <w:rPr>
          <w:rFonts w:ascii="Arial" w:hAnsi="Arial" w:eastAsia="Arial" w:cs="Arial"/>
          <w:color w:val="00B050"/>
        </w:rPr>
      </w:pPr>
    </w:p>
    <w:p w:rsidR="0003207D" w:rsidP="001D5EDB" w:rsidRDefault="0003207D" w14:paraId="205B1E90" w14:textId="77777777">
      <w:pPr>
        <w:jc w:val="both"/>
        <w:rPr>
          <w:rFonts w:ascii="Arial" w:hAnsi="Arial" w:eastAsia="Arial" w:cs="Arial"/>
          <w:color w:val="00B050"/>
        </w:rPr>
      </w:pPr>
    </w:p>
    <w:p w:rsidR="0003207D" w:rsidP="001D5EDB" w:rsidRDefault="0003207D" w14:paraId="478086AC" w14:textId="77777777">
      <w:pPr>
        <w:jc w:val="both"/>
        <w:rPr>
          <w:rFonts w:ascii="Arial" w:hAnsi="Arial" w:eastAsia="Arial" w:cs="Arial"/>
          <w:color w:val="00B050"/>
        </w:rPr>
      </w:pPr>
    </w:p>
    <w:p w:rsidR="0003207D" w:rsidP="001D5EDB" w:rsidRDefault="0003207D" w14:paraId="74303B46" w14:textId="77777777">
      <w:pPr>
        <w:jc w:val="both"/>
        <w:rPr>
          <w:rFonts w:ascii="Arial" w:hAnsi="Arial" w:eastAsia="Arial" w:cs="Arial"/>
          <w:color w:val="00B050"/>
        </w:rPr>
      </w:pPr>
    </w:p>
    <w:p w:rsidR="0003207D" w:rsidP="001D5EDB" w:rsidRDefault="0003207D" w14:paraId="470044D8" w14:textId="77777777">
      <w:pPr>
        <w:jc w:val="both"/>
        <w:rPr>
          <w:rFonts w:ascii="Arial" w:hAnsi="Arial" w:eastAsia="Arial" w:cs="Arial"/>
          <w:color w:val="00B050"/>
        </w:rPr>
      </w:pPr>
    </w:p>
    <w:p w:rsidR="0003207D" w:rsidP="001D5EDB" w:rsidRDefault="0003207D" w14:paraId="614259A5" w14:textId="77777777">
      <w:pPr>
        <w:jc w:val="both"/>
        <w:rPr>
          <w:rFonts w:ascii="Arial" w:hAnsi="Arial" w:eastAsia="Arial" w:cs="Arial"/>
          <w:color w:val="00B050"/>
        </w:rPr>
      </w:pPr>
    </w:p>
    <w:p w:rsidR="0003207D" w:rsidP="001D5EDB" w:rsidRDefault="0003207D" w14:paraId="440160F4" w14:textId="77777777">
      <w:pPr>
        <w:jc w:val="both"/>
        <w:rPr>
          <w:rFonts w:ascii="Arial" w:hAnsi="Arial" w:eastAsia="Arial" w:cs="Arial"/>
          <w:color w:val="00B050"/>
        </w:rPr>
      </w:pPr>
    </w:p>
    <w:p w:rsidR="00F64F88" w:rsidP="001D5EDB" w:rsidRDefault="00F64F88" w14:paraId="009A4CF5" w14:textId="77777777">
      <w:pPr>
        <w:jc w:val="both"/>
        <w:rPr>
          <w:rFonts w:ascii="Arial" w:hAnsi="Arial" w:eastAsia="Arial" w:cs="Arial"/>
          <w:color w:val="00B050"/>
        </w:rPr>
      </w:pPr>
    </w:p>
    <w:p w:rsidR="00F64F88" w:rsidP="001D5EDB" w:rsidRDefault="00F64F88" w14:paraId="6AC27AD3" w14:textId="77777777">
      <w:pPr>
        <w:jc w:val="both"/>
        <w:rPr>
          <w:rFonts w:ascii="Arial" w:hAnsi="Arial" w:eastAsia="Arial" w:cs="Arial"/>
          <w:color w:val="00B050"/>
        </w:rPr>
      </w:pPr>
    </w:p>
    <w:p w:rsidR="00F64F88" w:rsidP="001D5EDB" w:rsidRDefault="00F64F88" w14:paraId="06FC8ED6" w14:textId="77777777">
      <w:pPr>
        <w:jc w:val="both"/>
        <w:rPr>
          <w:rFonts w:ascii="Arial" w:hAnsi="Arial" w:eastAsia="Arial" w:cs="Arial"/>
          <w:color w:val="00B050"/>
        </w:rPr>
      </w:pPr>
    </w:p>
    <w:p w:rsidR="0003207D" w:rsidP="001D5EDB" w:rsidRDefault="0003207D" w14:paraId="5085455C" w14:textId="77777777">
      <w:pPr>
        <w:jc w:val="both"/>
        <w:rPr>
          <w:rFonts w:ascii="Arial" w:hAnsi="Arial" w:eastAsia="Arial" w:cs="Arial"/>
          <w:color w:val="00B050"/>
        </w:rPr>
      </w:pPr>
    </w:p>
    <w:p w:rsidR="0003207D" w:rsidP="001D5EDB" w:rsidRDefault="0003207D" w14:paraId="762CB33A" w14:textId="77777777">
      <w:pPr>
        <w:jc w:val="both"/>
        <w:rPr>
          <w:rFonts w:ascii="Arial" w:hAnsi="Arial" w:eastAsia="Arial" w:cs="Arial"/>
          <w:color w:val="00B050"/>
        </w:rPr>
      </w:pPr>
    </w:p>
    <w:p w:rsidR="0003207D" w:rsidP="001D5EDB" w:rsidRDefault="0003207D" w14:paraId="3060256D" w14:textId="77777777">
      <w:pPr>
        <w:jc w:val="both"/>
        <w:rPr>
          <w:rFonts w:ascii="Arial" w:hAnsi="Arial" w:eastAsia="Arial" w:cs="Arial"/>
          <w:color w:val="00B050"/>
        </w:rPr>
      </w:pPr>
    </w:p>
    <w:p w:rsidR="0003207D" w:rsidP="001D5EDB" w:rsidRDefault="0003207D" w14:paraId="7E83862B" w14:textId="77777777">
      <w:pPr>
        <w:jc w:val="both"/>
        <w:rPr>
          <w:rFonts w:ascii="Arial" w:hAnsi="Arial" w:eastAsia="Arial" w:cs="Arial"/>
          <w:color w:val="00B050"/>
        </w:rPr>
      </w:pPr>
    </w:p>
    <w:p w:rsidR="0003207D" w:rsidP="001D5EDB" w:rsidRDefault="0003207D" w14:paraId="0F514A65" w14:textId="77777777">
      <w:pPr>
        <w:jc w:val="both"/>
        <w:rPr>
          <w:rFonts w:ascii="Arial" w:hAnsi="Arial" w:eastAsia="Arial" w:cs="Arial"/>
          <w:color w:val="00B050"/>
        </w:rPr>
      </w:pPr>
    </w:p>
    <w:p w:rsidR="0003207D" w:rsidP="001D5EDB" w:rsidRDefault="0003207D" w14:paraId="34474793" w14:textId="77777777">
      <w:pPr>
        <w:jc w:val="both"/>
        <w:rPr>
          <w:rFonts w:ascii="Arial" w:hAnsi="Arial" w:eastAsia="Arial" w:cs="Arial"/>
          <w:color w:val="00B050"/>
        </w:rPr>
      </w:pPr>
    </w:p>
    <w:p w:rsidRPr="00707D8A" w:rsidR="0003207D" w:rsidP="001D5EDB" w:rsidRDefault="0003207D" w14:paraId="53486430" w14:textId="77777777">
      <w:pPr>
        <w:jc w:val="both"/>
        <w:rPr>
          <w:rFonts w:ascii="Arial" w:hAnsi="Arial" w:eastAsia="Arial" w:cs="Arial"/>
          <w:color w:val="00B050"/>
        </w:rPr>
      </w:pPr>
    </w:p>
    <w:p w:rsidRPr="007B0111" w:rsidR="37B704FB" w:rsidP="387B4121" w:rsidRDefault="1B16A4F2" w14:paraId="7A43D9D8" w14:textId="5F1FF59B">
      <w:pPr>
        <w:pStyle w:val="Ttulo2"/>
        <w:spacing w:before="0"/>
        <w:rPr>
          <w:rFonts w:ascii="Arial" w:hAnsi="Arial" w:eastAsia="Arial" w:cs="Arial"/>
          <w:color w:val="E36C0A" w:themeColor="accent6" w:themeShade="BF"/>
          <w:sz w:val="22"/>
          <w:szCs w:val="22"/>
        </w:rPr>
      </w:pPr>
      <w:bookmarkStart w:name="_ANEXO_#13:_Estatuto" w:id="712"/>
      <w:bookmarkStart w:name="_Toc593281778" w:id="713"/>
      <w:bookmarkStart w:name="_ANEXO_#14:_Estatuto" w:id="714"/>
      <w:bookmarkStart w:name="_Toc163723238" w:id="715"/>
      <w:bookmarkStart w:name="_Toc1896468288" w:id="716"/>
      <w:bookmarkStart w:name="_Toc370868281" w:id="717"/>
      <w:bookmarkStart w:name="_Toc303564957" w:id="718"/>
      <w:bookmarkStart w:name="_Toc165286689" w:id="719"/>
      <w:bookmarkStart w:name="_ANEXO_#13:_Lineamientos" w:id="720"/>
      <w:bookmarkStart w:name="_Toc495293116" w:id="721"/>
      <w:r w:rsidRPr="5E3F4570">
        <w:rPr>
          <w:rFonts w:ascii="Arial" w:hAnsi="Arial" w:eastAsia="Arial" w:cs="Arial"/>
          <w:color w:val="E36C0A" w:themeColor="accent6" w:themeShade="BF"/>
          <w:sz w:val="22"/>
          <w:szCs w:val="22"/>
        </w:rPr>
        <w:t xml:space="preserve">ANEXO </w:t>
      </w:r>
      <w:r w:rsidRPr="5E3F4570" w:rsidR="23E2F5CC">
        <w:rPr>
          <w:rFonts w:ascii="Arial" w:hAnsi="Arial" w:eastAsia="Arial" w:cs="Arial"/>
          <w:color w:val="E36C0A" w:themeColor="accent6" w:themeShade="BF"/>
          <w:sz w:val="22"/>
          <w:szCs w:val="22"/>
        </w:rPr>
        <w:t>#1</w:t>
      </w:r>
      <w:r w:rsidRPr="5E3F4570" w:rsidR="39C8354C">
        <w:rPr>
          <w:rFonts w:ascii="Arial" w:hAnsi="Arial" w:eastAsia="Arial" w:cs="Arial"/>
          <w:color w:val="E36C0A" w:themeColor="accent6" w:themeShade="BF"/>
          <w:sz w:val="22"/>
          <w:szCs w:val="22"/>
        </w:rPr>
        <w:t>3</w:t>
      </w:r>
      <w:r w:rsidRPr="5E3F4570" w:rsidR="23E2F5CC">
        <w:rPr>
          <w:rFonts w:ascii="Arial" w:hAnsi="Arial" w:eastAsia="Arial" w:cs="Arial"/>
          <w:color w:val="E36C0A" w:themeColor="accent6" w:themeShade="BF"/>
          <w:sz w:val="22"/>
          <w:szCs w:val="22"/>
        </w:rPr>
        <w:t xml:space="preserve">: </w:t>
      </w:r>
      <w:bookmarkEnd w:id="712"/>
      <w:bookmarkEnd w:id="713"/>
      <w:bookmarkEnd w:id="714"/>
      <w:bookmarkEnd w:id="715"/>
      <w:bookmarkEnd w:id="716"/>
      <w:bookmarkEnd w:id="717"/>
      <w:r w:rsidRPr="5E3F4570" w:rsidR="0D0FDB38">
        <w:rPr>
          <w:rFonts w:ascii="Arial" w:hAnsi="Arial" w:eastAsia="Arial" w:cs="Arial"/>
          <w:color w:val="E36C0A" w:themeColor="accent6" w:themeShade="BF"/>
          <w:sz w:val="22"/>
          <w:szCs w:val="22"/>
        </w:rPr>
        <w:t>Lineamientos del Proyecto</w:t>
      </w:r>
      <w:bookmarkEnd w:id="718"/>
      <w:bookmarkEnd w:id="719"/>
      <w:bookmarkEnd w:id="720"/>
      <w:bookmarkEnd w:id="721"/>
    </w:p>
    <w:p w:rsidRPr="007B0111" w:rsidR="21B0AD77" w:rsidP="387B4121" w:rsidRDefault="465D0B01" w14:paraId="69B5D7E1" w14:textId="1F102627">
      <w:pPr>
        <w:rPr>
          <w:rFonts w:ascii="Arial" w:hAnsi="Arial" w:eastAsia="Arial" w:cs="Arial"/>
          <w:color w:val="E36C0A" w:themeColor="accent6" w:themeShade="BF"/>
        </w:rPr>
      </w:pPr>
      <w:r w:rsidRPr="007B0111">
        <w:rPr>
          <w:rFonts w:ascii="Arial" w:hAnsi="Arial" w:eastAsia="Arial" w:cs="Arial"/>
          <w:color w:val="E36C0A" w:themeColor="accent6" w:themeShade="BF"/>
        </w:rPr>
        <w:t xml:space="preserve">Se </w:t>
      </w:r>
      <w:r w:rsidRPr="007B0111" w:rsidR="560B191D">
        <w:rPr>
          <w:rFonts w:ascii="Arial" w:hAnsi="Arial" w:eastAsia="Arial" w:cs="Arial"/>
          <w:color w:val="E36C0A" w:themeColor="accent6" w:themeShade="BF"/>
        </w:rPr>
        <w:t>envía</w:t>
      </w:r>
      <w:r w:rsidRPr="007B0111">
        <w:rPr>
          <w:rFonts w:ascii="Arial" w:hAnsi="Arial" w:eastAsia="Arial" w:cs="Arial"/>
          <w:color w:val="E36C0A" w:themeColor="accent6" w:themeShade="BF"/>
        </w:rPr>
        <w:t xml:space="preserve"> un correo a la célula de trabajo informando lo que se estableció en la reunión</w:t>
      </w:r>
      <w:r w:rsidRPr="007B0111" w:rsidR="6C1DBB18">
        <w:rPr>
          <w:rFonts w:ascii="Arial" w:hAnsi="Arial" w:eastAsia="Arial" w:cs="Arial"/>
          <w:color w:val="E36C0A" w:themeColor="accent6" w:themeShade="BF"/>
        </w:rPr>
        <w:t>.</w:t>
      </w:r>
    </w:p>
    <w:p w:rsidRPr="007B0111" w:rsidR="2F554AA2" w:rsidP="387B4121" w:rsidRDefault="101AA8CB" w14:paraId="0ABFD3E9" w14:textId="19D7B72B">
      <w:pPr>
        <w:spacing w:after="0"/>
        <w:rPr>
          <w:rFonts w:ascii="Arial" w:hAnsi="Arial" w:eastAsia="Arial" w:cs="Arial"/>
          <w:b/>
          <w:bCs/>
          <w:color w:val="E36C0A" w:themeColor="accent6" w:themeShade="BF"/>
          <w:u w:val="single"/>
        </w:rPr>
      </w:pPr>
      <w:r w:rsidRPr="007B0111">
        <w:rPr>
          <w:rFonts w:ascii="Arial" w:hAnsi="Arial" w:eastAsia="Arial" w:cs="Arial"/>
          <w:b/>
          <w:bCs/>
          <w:color w:val="E36C0A" w:themeColor="accent6" w:themeShade="BF"/>
          <w:u w:val="single"/>
        </w:rPr>
        <w:t>DETALLES DE LA REUNIÓN</w:t>
      </w:r>
    </w:p>
    <w:p w:rsidRPr="007B0111" w:rsidR="2F554AA2" w:rsidP="387B4121" w:rsidRDefault="101AA8CB" w14:paraId="3B2E9DC6" w14:textId="3273FE1E">
      <w:p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 </w:t>
      </w:r>
    </w:p>
    <w:p w:rsidRPr="007B0111" w:rsidR="2F554AA2" w:rsidP="387B4121" w:rsidRDefault="101AA8CB" w14:paraId="03353071" w14:textId="3BC90434">
      <w:p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Fecha:</w:t>
      </w:r>
    </w:p>
    <w:p w:rsidRPr="007B0111" w:rsidR="2F554AA2" w:rsidP="387B4121" w:rsidRDefault="101AA8CB" w14:paraId="21D59CA5" w14:textId="6C2EFDFE">
      <w:pPr>
        <w:spacing w:after="0"/>
        <w:ind w:firstLine="621"/>
        <w:rPr>
          <w:rFonts w:ascii="Arial" w:hAnsi="Arial" w:eastAsia="Arial" w:cs="Arial"/>
          <w:color w:val="E36C0A" w:themeColor="accent6" w:themeShade="BF"/>
        </w:rPr>
      </w:pPr>
      <w:r w:rsidRPr="007B0111">
        <w:rPr>
          <w:rFonts w:ascii="Arial" w:hAnsi="Arial" w:eastAsia="Arial" w:cs="Arial"/>
          <w:color w:val="E36C0A" w:themeColor="accent6" w:themeShade="BF"/>
        </w:rPr>
        <w:t xml:space="preserve">Jueves, </w:t>
      </w:r>
      <w:r w:rsidRPr="007B0111" w:rsidR="5D4666F4">
        <w:rPr>
          <w:rFonts w:ascii="Arial" w:hAnsi="Arial" w:eastAsia="Arial" w:cs="Arial"/>
          <w:color w:val="E36C0A" w:themeColor="accent6" w:themeShade="BF"/>
        </w:rPr>
        <w:t>xx</w:t>
      </w:r>
      <w:r w:rsidRPr="007B0111">
        <w:rPr>
          <w:rFonts w:ascii="Arial" w:hAnsi="Arial" w:eastAsia="Arial" w:cs="Arial"/>
          <w:color w:val="E36C0A" w:themeColor="accent6" w:themeShade="BF"/>
        </w:rPr>
        <w:t xml:space="preserve"> de </w:t>
      </w:r>
      <w:r w:rsidRPr="007B0111" w:rsidR="007977CC">
        <w:rPr>
          <w:rFonts w:ascii="Arial" w:hAnsi="Arial" w:eastAsia="Arial" w:cs="Arial"/>
          <w:color w:val="E36C0A" w:themeColor="accent6" w:themeShade="BF"/>
        </w:rPr>
        <w:t>xxxx</w:t>
      </w:r>
      <w:r w:rsidRPr="007B0111">
        <w:rPr>
          <w:rFonts w:ascii="Arial" w:hAnsi="Arial" w:eastAsia="Arial" w:cs="Arial"/>
          <w:color w:val="E36C0A" w:themeColor="accent6" w:themeShade="BF"/>
        </w:rPr>
        <w:t xml:space="preserve"> de 20</w:t>
      </w:r>
      <w:r w:rsidRPr="007B0111" w:rsidR="007977CC">
        <w:rPr>
          <w:rFonts w:ascii="Arial" w:hAnsi="Arial" w:eastAsia="Arial" w:cs="Arial"/>
          <w:color w:val="E36C0A" w:themeColor="accent6" w:themeShade="BF"/>
        </w:rPr>
        <w:t>xx</w:t>
      </w:r>
    </w:p>
    <w:p w:rsidRPr="007B0111" w:rsidR="2F554AA2" w:rsidP="387B4121" w:rsidRDefault="101AA8CB" w14:paraId="1FC9FD8A" w14:textId="76C02AE2">
      <w:p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 </w:t>
      </w:r>
    </w:p>
    <w:p w:rsidRPr="007B0111" w:rsidR="2F554AA2" w:rsidP="387B4121" w:rsidRDefault="101AA8CB" w14:paraId="772B0743" w14:textId="3A985990">
      <w:pPr>
        <w:spacing w:after="0"/>
        <w:rPr>
          <w:rFonts w:ascii="Arial" w:hAnsi="Arial" w:eastAsia="Arial" w:cs="Arial"/>
          <w:b/>
          <w:bCs/>
          <w:color w:val="E36C0A" w:themeColor="accent6" w:themeShade="BF"/>
        </w:rPr>
      </w:pPr>
      <w:r w:rsidRPr="007B0111">
        <w:rPr>
          <w:rFonts w:ascii="Arial" w:hAnsi="Arial" w:eastAsia="Arial" w:cs="Arial"/>
          <w:b/>
          <w:color w:val="E36C0A" w:themeColor="accent6" w:themeShade="BF"/>
        </w:rPr>
        <w:t>Hora:</w:t>
      </w:r>
    </w:p>
    <w:p w:rsidRPr="007B0111" w:rsidR="2F554AA2" w:rsidP="387B4121" w:rsidRDefault="101AA8CB" w14:paraId="2B962D60" w14:textId="2EE9BB30">
      <w:pPr>
        <w:spacing w:after="0"/>
        <w:ind w:firstLine="708"/>
        <w:rPr>
          <w:rFonts w:ascii="Arial" w:hAnsi="Arial" w:eastAsia="Arial" w:cs="Arial"/>
          <w:color w:val="E36C0A" w:themeColor="accent6" w:themeShade="BF"/>
        </w:rPr>
      </w:pPr>
      <w:r w:rsidRPr="007B0111">
        <w:rPr>
          <w:rFonts w:ascii="Arial" w:hAnsi="Arial" w:eastAsia="Arial" w:cs="Arial"/>
          <w:color w:val="E36C0A" w:themeColor="accent6" w:themeShade="BF"/>
        </w:rPr>
        <w:t>15:00</w:t>
      </w:r>
    </w:p>
    <w:p w:rsidRPr="007B0111" w:rsidR="2F554AA2" w:rsidP="387B4121" w:rsidRDefault="101AA8CB" w14:paraId="589A881B" w14:textId="74C006BC">
      <w:p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 </w:t>
      </w:r>
    </w:p>
    <w:p w:rsidRPr="007B0111" w:rsidR="2F554AA2" w:rsidP="387B4121" w:rsidRDefault="101AA8CB" w14:paraId="512F4494" w14:textId="5AE5985B">
      <w:p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Lugar de la reunión:</w:t>
      </w:r>
    </w:p>
    <w:p w:rsidRPr="007B0111" w:rsidR="2F554AA2" w:rsidP="387B4121" w:rsidRDefault="101AA8CB" w14:paraId="660C8CCF" w14:textId="0F086DE1">
      <w:p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                               Matriz – Sala de reuniones del quinto piso</w:t>
      </w:r>
    </w:p>
    <w:p w:rsidRPr="007B0111" w:rsidR="2F554AA2" w:rsidP="387B4121" w:rsidRDefault="101AA8CB" w14:paraId="22C76915" w14:textId="25FE6D71">
      <w:p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 </w:t>
      </w:r>
    </w:p>
    <w:p w:rsidRPr="007B0111" w:rsidR="2F554AA2" w:rsidP="387B4121" w:rsidRDefault="101AA8CB" w14:paraId="11FC0A89" w14:textId="28DB9D71">
      <w:p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 xml:space="preserve">Temas </w:t>
      </w:r>
      <w:r w:rsidRPr="007B0111" w:rsidR="16FFD586">
        <w:rPr>
          <w:rFonts w:ascii="Arial" w:hAnsi="Arial" w:eastAsia="Arial" w:cs="Arial"/>
          <w:b/>
          <w:bCs/>
          <w:color w:val="E36C0A" w:themeColor="accent6" w:themeShade="BF"/>
        </w:rPr>
        <w:t>tratados</w:t>
      </w:r>
      <w:r w:rsidRPr="007B0111">
        <w:rPr>
          <w:rFonts w:ascii="Arial" w:hAnsi="Arial" w:eastAsia="Arial" w:cs="Arial"/>
          <w:b/>
          <w:bCs/>
          <w:color w:val="E36C0A" w:themeColor="accent6" w:themeShade="BF"/>
        </w:rPr>
        <w:t xml:space="preserve">:                            </w:t>
      </w:r>
    </w:p>
    <w:p w:rsidRPr="007B0111" w:rsidR="0769B674" w:rsidP="00FB5E7A" w:rsidRDefault="0726C1E5" w14:paraId="71528DCC" w14:textId="5EB0670D">
      <w:pPr>
        <w:pStyle w:val="Prrafodelista"/>
        <w:numPr>
          <w:ilvl w:val="0"/>
          <w:numId w:val="37"/>
        </w:num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[Listado de temas tratados</w:t>
      </w:r>
      <w:r w:rsidRPr="007B0111" w:rsidR="7E1D01A2">
        <w:rPr>
          <w:rFonts w:ascii="Arial" w:hAnsi="Arial" w:eastAsia="Arial" w:cs="Arial"/>
          <w:color w:val="E36C0A" w:themeColor="accent6" w:themeShade="BF"/>
        </w:rPr>
        <w:t>]</w:t>
      </w:r>
    </w:p>
    <w:p w:rsidRPr="007B0111" w:rsidR="0E11918A" w:rsidP="00FB5E7A" w:rsidRDefault="4EC57746" w14:paraId="731BCA00" w14:textId="1019CC1C">
      <w:pPr>
        <w:pStyle w:val="Prrafodelista"/>
        <w:numPr>
          <w:ilvl w:val="0"/>
          <w:numId w:val="36"/>
        </w:numPr>
        <w:spacing w:after="0"/>
        <w:rPr>
          <w:rFonts w:ascii="Arial" w:hAnsi="Arial" w:eastAsia="Arial" w:cs="Arial"/>
          <w:b/>
          <w:bCs/>
          <w:color w:val="E36C0A" w:themeColor="accent6" w:themeShade="BF"/>
        </w:rPr>
      </w:pPr>
      <w:r w:rsidRPr="007B0111">
        <w:rPr>
          <w:rFonts w:ascii="Arial" w:hAnsi="Arial" w:eastAsia="Arial" w:cs="Arial"/>
          <w:color w:val="E36C0A" w:themeColor="accent6" w:themeShade="BF"/>
        </w:rPr>
        <w:t>...</w:t>
      </w:r>
    </w:p>
    <w:p w:rsidRPr="007B0111" w:rsidR="2F554AA2" w:rsidP="387B4121" w:rsidRDefault="101AA8CB" w14:paraId="00E24885" w14:textId="2311417E">
      <w:p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 xml:space="preserve"> </w:t>
      </w:r>
    </w:p>
    <w:p w:rsidRPr="007B0111" w:rsidR="2F554AA2" w:rsidP="387B4121" w:rsidRDefault="101AA8CB" w14:paraId="6584C069" w14:textId="06F25AD8">
      <w:pPr>
        <w:rPr>
          <w:rFonts w:ascii="Arial" w:hAnsi="Arial" w:eastAsia="Arial" w:cs="Arial"/>
          <w:b/>
          <w:bCs/>
          <w:color w:val="E36C0A" w:themeColor="accent6" w:themeShade="BF"/>
          <w:u w:val="single"/>
        </w:rPr>
      </w:pPr>
      <w:r w:rsidRPr="007B0111">
        <w:rPr>
          <w:rFonts w:ascii="Arial" w:hAnsi="Arial" w:eastAsia="Arial" w:cs="Arial"/>
          <w:b/>
          <w:bCs/>
          <w:color w:val="E36C0A" w:themeColor="accent6" w:themeShade="BF"/>
          <w:u w:val="single"/>
        </w:rPr>
        <w:t>PROYECTO</w:t>
      </w:r>
    </w:p>
    <w:p w:rsidRPr="007B0111" w:rsidR="2F554AA2" w:rsidP="387B4121" w:rsidRDefault="101AA8CB" w14:paraId="108B5F41" w14:textId="2E38E557">
      <w:pPr>
        <w:rPr>
          <w:rFonts w:ascii="Arial" w:hAnsi="Arial" w:eastAsia="Arial" w:cs="Arial"/>
          <w:b/>
          <w:bCs/>
          <w:color w:val="E36C0A" w:themeColor="accent6" w:themeShade="BF"/>
        </w:rPr>
      </w:pPr>
      <w:r w:rsidRPr="007B0111">
        <w:rPr>
          <w:rFonts w:ascii="Arial" w:hAnsi="Arial" w:eastAsia="Arial" w:cs="Arial"/>
          <w:color w:val="E36C0A" w:themeColor="accent6" w:themeShade="BF"/>
        </w:rPr>
        <w:t xml:space="preserve"> </w:t>
      </w:r>
      <w:r w:rsidRPr="007B0111">
        <w:rPr>
          <w:rFonts w:ascii="Arial" w:hAnsi="Arial" w:eastAsia="Arial" w:cs="Arial"/>
          <w:b/>
          <w:bCs/>
          <w:color w:val="E36C0A" w:themeColor="accent6" w:themeShade="BF"/>
        </w:rPr>
        <w:t xml:space="preserve">Requerimiento: </w:t>
      </w:r>
    </w:p>
    <w:p w:rsidRPr="007B0111" w:rsidR="23FF4AC8" w:rsidP="387B4121" w:rsidRDefault="087ADE40" w14:paraId="1678CC50" w14:textId="5BF75FFC">
      <w:pPr>
        <w:ind w:firstLine="708"/>
        <w:rPr>
          <w:rFonts w:ascii="Arial" w:hAnsi="Arial" w:eastAsia="Arial" w:cs="Arial"/>
          <w:color w:val="E36C0A" w:themeColor="accent6" w:themeShade="BF"/>
        </w:rPr>
      </w:pPr>
      <w:r w:rsidRPr="007B0111">
        <w:rPr>
          <w:rFonts w:ascii="Arial" w:hAnsi="Arial" w:eastAsia="Arial" w:cs="Arial"/>
          <w:color w:val="E36C0A" w:themeColor="accent6" w:themeShade="BF"/>
        </w:rPr>
        <w:t>[NOMBRE DEL REQUERIMIENTO]</w:t>
      </w:r>
    </w:p>
    <w:p w:rsidRPr="007B0111" w:rsidR="2F554AA2" w:rsidP="387B4121" w:rsidRDefault="101AA8CB" w14:paraId="6BC42002" w14:textId="02B21680">
      <w:pPr>
        <w:rPr>
          <w:rFonts w:ascii="Arial" w:hAnsi="Arial" w:eastAsia="Arial" w:cs="Arial"/>
          <w:b/>
          <w:bCs/>
          <w:color w:val="E36C0A" w:themeColor="accent6" w:themeShade="BF"/>
        </w:rPr>
      </w:pPr>
      <w:r w:rsidRPr="007B0111">
        <w:rPr>
          <w:rFonts w:ascii="Arial" w:hAnsi="Arial" w:eastAsia="Arial" w:cs="Arial"/>
          <w:color w:val="E36C0A" w:themeColor="accent6" w:themeShade="BF"/>
        </w:rPr>
        <w:t xml:space="preserve"> </w:t>
      </w:r>
      <w:r w:rsidRPr="007B0111">
        <w:rPr>
          <w:rFonts w:ascii="Arial" w:hAnsi="Arial" w:eastAsia="Arial" w:cs="Arial"/>
          <w:b/>
          <w:bCs/>
          <w:color w:val="E36C0A" w:themeColor="accent6" w:themeShade="BF"/>
        </w:rPr>
        <w:t xml:space="preserve">Objetivos: </w:t>
      </w:r>
    </w:p>
    <w:p w:rsidRPr="007B0111" w:rsidR="41F6A292" w:rsidP="387B4121" w:rsidRDefault="7C6C6662" w14:paraId="30332B21" w14:textId="1458AB28">
      <w:pPr>
        <w:ind w:firstLine="708"/>
        <w:rPr>
          <w:rFonts w:ascii="Arial" w:hAnsi="Arial" w:eastAsia="Arial" w:cs="Arial"/>
          <w:b/>
          <w:bCs/>
          <w:color w:val="E36C0A" w:themeColor="accent6" w:themeShade="BF"/>
        </w:rPr>
      </w:pPr>
      <w:r w:rsidRPr="007B0111">
        <w:rPr>
          <w:rFonts w:ascii="Arial" w:hAnsi="Arial" w:eastAsia="Arial" w:cs="Arial"/>
          <w:color w:val="E36C0A" w:themeColor="accent6" w:themeShade="BF"/>
        </w:rPr>
        <w:t>[Especificar uno o varios objetivos a cumplirse duramente el proyecto según sea necesario]</w:t>
      </w:r>
      <w:r w:rsidRPr="007B0111" w:rsidR="101AA8CB">
        <w:rPr>
          <w:rFonts w:ascii="Arial" w:hAnsi="Arial" w:eastAsia="Arial" w:cs="Arial"/>
          <w:b/>
          <w:bCs/>
          <w:color w:val="E36C0A" w:themeColor="accent6" w:themeShade="BF"/>
        </w:rPr>
        <w:t xml:space="preserve"> </w:t>
      </w:r>
      <w:r w:rsidRPr="007B0111" w:rsidR="7522BF0C">
        <w:rPr>
          <w:rFonts w:ascii="Arial" w:hAnsi="Arial" w:cs="Arial"/>
        </w:rPr>
        <w:br/>
      </w:r>
      <w:r w:rsidRPr="007B0111" w:rsidR="101AA8CB">
        <w:rPr>
          <w:rFonts w:ascii="Arial" w:hAnsi="Arial" w:eastAsia="Arial" w:cs="Arial"/>
          <w:b/>
          <w:bCs/>
          <w:color w:val="E36C0A" w:themeColor="accent6" w:themeShade="BF"/>
        </w:rPr>
        <w:t xml:space="preserve">Fecha tentativa finalización: </w:t>
      </w:r>
    </w:p>
    <w:p w:rsidRPr="007B0111" w:rsidR="0CE4826A" w:rsidP="387B4121" w:rsidRDefault="7334B398" w14:paraId="1B793004" w14:textId="20DD5A83">
      <w:pPr>
        <w:ind w:firstLine="708"/>
        <w:rPr>
          <w:rFonts w:ascii="Arial" w:hAnsi="Arial" w:eastAsia="Arial" w:cs="Arial"/>
          <w:color w:val="E36C0A" w:themeColor="accent6" w:themeShade="BF"/>
        </w:rPr>
      </w:pPr>
      <w:r w:rsidRPr="007B0111">
        <w:rPr>
          <w:rFonts w:ascii="Arial" w:hAnsi="Arial" w:eastAsia="Arial" w:cs="Arial"/>
          <w:color w:val="E36C0A" w:themeColor="accent6" w:themeShade="BF"/>
        </w:rPr>
        <w:t>xx</w:t>
      </w:r>
      <w:r w:rsidRPr="007B0111" w:rsidR="101AA8CB">
        <w:rPr>
          <w:rFonts w:ascii="Arial" w:hAnsi="Arial" w:eastAsia="Arial" w:cs="Arial"/>
          <w:color w:val="E36C0A" w:themeColor="accent6" w:themeShade="BF"/>
        </w:rPr>
        <w:t xml:space="preserve"> de diciembre de 2023</w:t>
      </w:r>
    </w:p>
    <w:p w:rsidRPr="007B0111" w:rsidR="2F554AA2" w:rsidP="387B4121" w:rsidRDefault="101AA8CB" w14:paraId="314B8859" w14:textId="327FDA2C">
      <w:pPr>
        <w:rPr>
          <w:rFonts w:ascii="Arial" w:hAnsi="Arial" w:eastAsia="Arial" w:cs="Arial"/>
          <w:b/>
          <w:bCs/>
          <w:color w:val="E36C0A" w:themeColor="accent6" w:themeShade="BF"/>
        </w:rPr>
      </w:pPr>
      <w:r w:rsidRPr="007B0111">
        <w:rPr>
          <w:rFonts w:ascii="Arial" w:hAnsi="Arial" w:eastAsia="Arial" w:cs="Arial"/>
          <w:color w:val="E36C0A" w:themeColor="accent6" w:themeShade="BF"/>
        </w:rPr>
        <w:t xml:space="preserve"> </w:t>
      </w:r>
      <w:r w:rsidRPr="007B0111">
        <w:rPr>
          <w:rFonts w:ascii="Arial" w:hAnsi="Arial" w:eastAsia="Arial" w:cs="Arial"/>
          <w:b/>
          <w:bCs/>
          <w:color w:val="E36C0A" w:themeColor="accent6" w:themeShade="BF"/>
        </w:rPr>
        <w:t xml:space="preserve">Célula de trabajo propuesta: </w:t>
      </w:r>
    </w:p>
    <w:p w:rsidRPr="007B0111" w:rsidR="321DBA1F" w:rsidP="00FB5E7A" w:rsidRDefault="6438FE95" w14:paraId="7C99FF26" w14:textId="159208F9">
      <w:pPr>
        <w:pStyle w:val="Prrafodelista"/>
        <w:numPr>
          <w:ilvl w:val="0"/>
          <w:numId w:val="35"/>
        </w:numPr>
        <w:spacing w:after="0"/>
        <w:rPr>
          <w:rFonts w:ascii="Arial" w:hAnsi="Arial" w:eastAsia="Arial" w:cs="Arial"/>
          <w:color w:val="E36C0A" w:themeColor="accent6" w:themeShade="BF"/>
        </w:rPr>
      </w:pPr>
      <w:r w:rsidRPr="007B0111">
        <w:rPr>
          <w:rFonts w:ascii="Arial" w:hAnsi="Arial" w:eastAsia="Arial" w:cs="Arial"/>
          <w:color w:val="E36C0A" w:themeColor="accent6" w:themeShade="BF"/>
        </w:rPr>
        <w:t xml:space="preserve">[Lista de personas que conformarán la célula de trabajo y el </w:t>
      </w:r>
      <w:r w:rsidRPr="007B0111" w:rsidR="0E5ED2D2">
        <w:rPr>
          <w:rFonts w:ascii="Arial" w:hAnsi="Arial" w:eastAsia="Arial" w:cs="Arial"/>
          <w:color w:val="E36C0A" w:themeColor="accent6" w:themeShade="BF"/>
        </w:rPr>
        <w:t>rol que van a cumplir o el cargo que desempeñan</w:t>
      </w:r>
      <w:r w:rsidRPr="007B0111">
        <w:rPr>
          <w:rFonts w:ascii="Arial" w:hAnsi="Arial" w:eastAsia="Arial" w:cs="Arial"/>
          <w:color w:val="E36C0A" w:themeColor="accent6" w:themeShade="BF"/>
        </w:rPr>
        <w:t xml:space="preserve">, ejemplo: </w:t>
      </w:r>
      <w:r w:rsidRPr="007B0111" w:rsidR="548414B5">
        <w:rPr>
          <w:rFonts w:ascii="Arial" w:hAnsi="Arial" w:eastAsia="Arial" w:cs="Arial"/>
          <w:color w:val="E36C0A" w:themeColor="accent6" w:themeShade="BF"/>
        </w:rPr>
        <w:t>Ana García (Jefe de xxxxxx)</w:t>
      </w:r>
    </w:p>
    <w:p w:rsidRPr="007B0111" w:rsidR="1C59ABB5" w:rsidP="00FB5E7A" w:rsidRDefault="548414B5" w14:paraId="4A2DA0A3" w14:textId="57DC92EB">
      <w:pPr>
        <w:pStyle w:val="Prrafodelista"/>
        <w:numPr>
          <w:ilvl w:val="0"/>
          <w:numId w:val="34"/>
        </w:numPr>
        <w:spacing w:after="0"/>
        <w:rPr>
          <w:rFonts w:ascii="Arial" w:hAnsi="Arial" w:eastAsia="Arial" w:cs="Arial"/>
          <w:b/>
          <w:bCs/>
          <w:color w:val="E36C0A" w:themeColor="accent6" w:themeShade="BF"/>
        </w:rPr>
      </w:pPr>
      <w:r w:rsidRPr="007B0111">
        <w:rPr>
          <w:rFonts w:ascii="Arial" w:hAnsi="Arial" w:eastAsia="Arial" w:cs="Arial"/>
          <w:color w:val="E36C0A" w:themeColor="accent6" w:themeShade="BF"/>
        </w:rPr>
        <w:t>...</w:t>
      </w:r>
      <w:r w:rsidRPr="007B0111" w:rsidR="78542F78">
        <w:rPr>
          <w:rFonts w:ascii="Arial" w:hAnsi="Arial" w:cs="Arial"/>
        </w:rPr>
        <w:br/>
      </w:r>
      <w:r w:rsidRPr="007B0111" w:rsidR="101AA8CB">
        <w:rPr>
          <w:rFonts w:ascii="Arial" w:hAnsi="Arial" w:eastAsia="Arial" w:cs="Arial"/>
          <w:b/>
          <w:bCs/>
          <w:color w:val="E36C0A" w:themeColor="accent6" w:themeShade="BF"/>
        </w:rPr>
        <w:t xml:space="preserve"> </w:t>
      </w:r>
    </w:p>
    <w:p w:rsidRPr="007B0111" w:rsidR="2F554AA2" w:rsidP="387B4121" w:rsidRDefault="101AA8CB" w14:paraId="17EBEBF8" w14:textId="21E266F4">
      <w:pPr>
        <w:rPr>
          <w:rFonts w:ascii="Arial" w:hAnsi="Arial" w:eastAsia="Arial" w:cs="Arial"/>
          <w:b/>
          <w:bCs/>
          <w:color w:val="E36C0A" w:themeColor="accent6" w:themeShade="BF"/>
        </w:rPr>
      </w:pPr>
      <w:r w:rsidRPr="007B0111">
        <w:rPr>
          <w:rFonts w:ascii="Arial" w:hAnsi="Arial" w:eastAsia="Arial" w:cs="Arial"/>
          <w:b/>
          <w:bCs/>
          <w:color w:val="E36C0A" w:themeColor="accent6" w:themeShade="BF"/>
        </w:rPr>
        <w:t>Especificaciones funcionales (EF):</w:t>
      </w:r>
    </w:p>
    <w:p w:rsidRPr="007B0111" w:rsidR="2F554AA2" w:rsidP="00FB5E7A" w:rsidRDefault="101AA8CB" w14:paraId="4E888177" w14:textId="7DCEBE58">
      <w:pPr>
        <w:pStyle w:val="Prrafodelista"/>
        <w:numPr>
          <w:ilvl w:val="0"/>
          <w:numId w:val="33"/>
        </w:num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EF1.</w:t>
      </w:r>
    </w:p>
    <w:p w:rsidRPr="007B0111" w:rsidR="2F554AA2" w:rsidP="00533F88" w:rsidRDefault="2960A2F1" w14:paraId="37286F04" w14:textId="7CE1E0C4">
      <w:pPr>
        <w:pStyle w:val="Prrafodelista"/>
        <w:numPr>
          <w:ilvl w:val="1"/>
          <w:numId w:val="5"/>
        </w:numPr>
        <w:spacing w:after="0"/>
        <w:rPr>
          <w:rFonts w:ascii="Arial" w:hAnsi="Arial" w:eastAsia="Arial" w:cs="Arial"/>
          <w:color w:val="E36C0A" w:themeColor="accent6" w:themeShade="BF"/>
        </w:rPr>
      </w:pPr>
      <w:r w:rsidRPr="007B0111">
        <w:rPr>
          <w:rFonts w:ascii="Arial" w:hAnsi="Arial" w:eastAsia="Arial" w:cs="Arial"/>
          <w:b/>
          <w:bCs/>
          <w:color w:val="E36C0A" w:themeColor="accent6" w:themeShade="BF"/>
        </w:rPr>
        <w:t xml:space="preserve">Resultado: </w:t>
      </w:r>
      <w:r w:rsidRPr="007B0111" w:rsidR="0E5B7B8D">
        <w:rPr>
          <w:rFonts w:ascii="Arial" w:hAnsi="Arial" w:eastAsia="Arial" w:cs="Arial"/>
          <w:color w:val="E36C0A" w:themeColor="accent6" w:themeShade="BF"/>
        </w:rPr>
        <w:t xml:space="preserve">[Describir qué se debe </w:t>
      </w:r>
      <w:r w:rsidRPr="007B0111" w:rsidR="66C2DE94">
        <w:rPr>
          <w:rFonts w:ascii="Arial" w:hAnsi="Arial" w:eastAsia="Arial" w:cs="Arial"/>
          <w:color w:val="E36C0A" w:themeColor="accent6" w:themeShade="BF"/>
        </w:rPr>
        <w:t>realizar</w:t>
      </w:r>
      <w:r w:rsidRPr="007B0111" w:rsidR="0E5B7B8D">
        <w:rPr>
          <w:rFonts w:ascii="Arial" w:hAnsi="Arial" w:eastAsia="Arial" w:cs="Arial"/>
          <w:color w:val="E36C0A" w:themeColor="accent6" w:themeShade="BF"/>
        </w:rPr>
        <w:t>]</w:t>
      </w:r>
    </w:p>
    <w:p w:rsidRPr="007B0111" w:rsidR="2F554AA2" w:rsidP="00533F88" w:rsidRDefault="101AA8CB" w14:paraId="0C4B4076" w14:textId="1684CF70">
      <w:pPr>
        <w:pStyle w:val="Prrafodelista"/>
        <w:numPr>
          <w:ilvl w:val="1"/>
          <w:numId w:val="5"/>
        </w:numPr>
        <w:spacing w:after="0"/>
        <w:rPr>
          <w:rFonts w:ascii="Arial" w:hAnsi="Arial" w:eastAsia="Arial" w:cs="Arial"/>
          <w:color w:val="E36C0A" w:themeColor="accent6" w:themeShade="BF"/>
        </w:rPr>
      </w:pPr>
      <w:r w:rsidRPr="007B0111">
        <w:rPr>
          <w:rFonts w:ascii="Arial" w:hAnsi="Arial" w:eastAsia="Arial" w:cs="Arial"/>
          <w:b/>
          <w:bCs/>
          <w:color w:val="E36C0A" w:themeColor="accent6" w:themeShade="BF"/>
        </w:rPr>
        <w:t xml:space="preserve">Procesos: </w:t>
      </w:r>
      <w:r w:rsidRPr="007B0111" w:rsidR="63FBBAA6">
        <w:rPr>
          <w:rFonts w:ascii="Arial" w:hAnsi="Arial" w:eastAsia="Arial" w:cs="Arial"/>
          <w:color w:val="E36C0A" w:themeColor="accent6" w:themeShade="BF"/>
        </w:rPr>
        <w:t>[Describir cómo se va a realizar]</w:t>
      </w:r>
    </w:p>
    <w:p w:rsidRPr="007B0111" w:rsidR="2F554AA2" w:rsidP="00533F88" w:rsidRDefault="101AA8CB" w14:paraId="69DE6D55" w14:textId="2A290BD2">
      <w:pPr>
        <w:pStyle w:val="Prrafodelista"/>
        <w:numPr>
          <w:ilvl w:val="1"/>
          <w:numId w:val="5"/>
        </w:numPr>
        <w:spacing w:after="0"/>
        <w:rPr>
          <w:rFonts w:ascii="Arial" w:hAnsi="Arial" w:eastAsia="Arial" w:cs="Arial"/>
          <w:color w:val="E36C0A" w:themeColor="accent6" w:themeShade="BF"/>
        </w:rPr>
      </w:pPr>
      <w:r w:rsidRPr="007B0111">
        <w:rPr>
          <w:rFonts w:ascii="Arial" w:hAnsi="Arial" w:eastAsia="Arial" w:cs="Arial"/>
          <w:b/>
          <w:bCs/>
          <w:color w:val="E36C0A" w:themeColor="accent6" w:themeShade="BF"/>
        </w:rPr>
        <w:t xml:space="preserve">Justificación: </w:t>
      </w:r>
      <w:r w:rsidRPr="007B0111" w:rsidR="6E32C078">
        <w:rPr>
          <w:rFonts w:ascii="Arial" w:hAnsi="Arial" w:eastAsia="Arial" w:cs="Arial"/>
          <w:color w:val="E36C0A" w:themeColor="accent6" w:themeShade="BF"/>
        </w:rPr>
        <w:t>[Describir por qué o para qué se va a realizar]</w:t>
      </w:r>
    </w:p>
    <w:p w:rsidRPr="007B0111" w:rsidR="2F554AA2" w:rsidP="00FB5E7A" w:rsidRDefault="2960A2F1" w14:paraId="75790A98" w14:textId="3769331D">
      <w:pPr>
        <w:pStyle w:val="Prrafodelista"/>
        <w:numPr>
          <w:ilvl w:val="0"/>
          <w:numId w:val="32"/>
        </w:numPr>
        <w:spacing w:after="0"/>
        <w:rPr>
          <w:rFonts w:ascii="Arial" w:hAnsi="Arial" w:eastAsia="Arial" w:cs="Arial"/>
          <w:b/>
          <w:bCs/>
          <w:color w:val="E36C0A" w:themeColor="accent6" w:themeShade="BF"/>
        </w:rPr>
      </w:pPr>
      <w:r w:rsidRPr="007B0111">
        <w:rPr>
          <w:rFonts w:ascii="Arial" w:hAnsi="Arial" w:eastAsia="Arial" w:cs="Arial"/>
          <w:b/>
          <w:bCs/>
          <w:color w:val="E36C0A" w:themeColor="accent6" w:themeShade="BF"/>
        </w:rPr>
        <w:t>EF2.</w:t>
      </w:r>
    </w:p>
    <w:p w:rsidRPr="007B0111" w:rsidR="35CF5346" w:rsidP="00533F88" w:rsidRDefault="781C3BBD" w14:paraId="77BC4885" w14:textId="750AB589">
      <w:pPr>
        <w:pStyle w:val="Prrafodelista"/>
        <w:numPr>
          <w:ilvl w:val="1"/>
          <w:numId w:val="5"/>
        </w:numPr>
        <w:spacing w:after="0"/>
        <w:rPr>
          <w:rFonts w:ascii="Arial" w:hAnsi="Arial" w:eastAsia="Arial" w:cs="Arial"/>
          <w:b/>
          <w:bCs/>
          <w:color w:val="E36C0A" w:themeColor="accent6" w:themeShade="BF"/>
        </w:rPr>
      </w:pPr>
      <w:r w:rsidRPr="007B0111">
        <w:rPr>
          <w:rFonts w:ascii="Arial" w:hAnsi="Arial" w:eastAsia="Arial" w:cs="Arial"/>
          <w:color w:val="E36C0A" w:themeColor="accent6" w:themeShade="BF"/>
        </w:rPr>
        <w:t>...</w:t>
      </w:r>
    </w:p>
    <w:p w:rsidRPr="007B0111" w:rsidR="35CF5346" w:rsidP="3C22F1DB" w:rsidRDefault="4DEEBBDE" w14:paraId="5B688DD0" w14:textId="4A40EBBC">
      <w:pPr>
        <w:spacing w:after="0"/>
        <w:rPr>
          <w:rFonts w:ascii="Arial" w:hAnsi="Arial" w:cs="Arial"/>
          <w:b/>
          <w:bCs/>
          <w:highlight w:val="cyan"/>
        </w:rPr>
      </w:pPr>
      <w:r w:rsidRPr="007B0111">
        <w:rPr>
          <w:rFonts w:ascii="Arial" w:hAnsi="Arial" w:cs="Arial"/>
          <w:b/>
          <w:bCs/>
          <w:highlight w:val="cyan"/>
        </w:rPr>
        <w:t>Análisis de riesgos</w:t>
      </w:r>
    </w:p>
    <w:p w:rsidRPr="007B0111" w:rsidR="35CF5346" w:rsidP="00473214" w:rsidRDefault="4DEEBBDE" w14:paraId="0CC0D382" w14:textId="1A932818">
      <w:pPr>
        <w:pStyle w:val="Prrafodelista"/>
        <w:numPr>
          <w:ilvl w:val="0"/>
          <w:numId w:val="4"/>
        </w:numPr>
        <w:spacing w:after="0"/>
        <w:rPr>
          <w:rFonts w:ascii="Arial" w:hAnsi="Arial" w:eastAsia="Arial" w:cs="Arial"/>
          <w:highlight w:val="cyan"/>
        </w:rPr>
      </w:pPr>
      <w:r w:rsidRPr="007B0111">
        <w:rPr>
          <w:rFonts w:ascii="Arial" w:hAnsi="Arial" w:eastAsia="Arial" w:cs="Arial"/>
          <w:b/>
          <w:bCs/>
          <w:highlight w:val="cyan"/>
        </w:rPr>
        <w:t>Amenazas Identificadas</w:t>
      </w:r>
      <w:r w:rsidRPr="007B0111">
        <w:rPr>
          <w:rFonts w:ascii="Arial" w:hAnsi="Arial" w:eastAsia="Arial" w:cs="Arial"/>
          <w:highlight w:val="cyan"/>
        </w:rPr>
        <w:t xml:space="preserve">: </w:t>
      </w:r>
      <w:r w:rsidRPr="007B0111" w:rsidR="68140384">
        <w:rPr>
          <w:rFonts w:ascii="Arial" w:hAnsi="Arial" w:cs="Arial"/>
        </w:rPr>
        <w:br/>
      </w:r>
      <w:r w:rsidRPr="007B0111">
        <w:rPr>
          <w:rFonts w:ascii="Arial" w:hAnsi="Arial" w:eastAsia="Arial" w:cs="Arial"/>
          <w:highlight w:val="cyan"/>
        </w:rPr>
        <w:t>Enumeración de las amenazas y vulnerabilidades identificadas durante el análisis de riesgos, organizadas por categorías (por ejemplo, seguridad de la información, riesgos técnicos, riesgos operativos, etc.).</w:t>
      </w:r>
      <w:r w:rsidRPr="007B0111" w:rsidR="68140384">
        <w:rPr>
          <w:rFonts w:ascii="Arial" w:hAnsi="Arial" w:cs="Arial"/>
        </w:rPr>
        <w:br/>
      </w:r>
      <w:r w:rsidRPr="007B0111">
        <w:rPr>
          <w:rFonts w:ascii="Arial" w:hAnsi="Arial" w:eastAsia="Arial" w:cs="Arial"/>
          <w:highlight w:val="cyan"/>
        </w:rPr>
        <w:t>Para cada amenaza identificada, se proporciona una descripción detallada de la amenaza, su probabilidad de ocurrencia, su impacto potencial en el proyecto y cualquier otro factor relevante.</w:t>
      </w:r>
    </w:p>
    <w:p w:rsidRPr="007B0111" w:rsidR="35CF5346" w:rsidP="00533F88" w:rsidRDefault="4DEEBBDE" w14:paraId="44CA6A93" w14:textId="71D1C70C">
      <w:pPr>
        <w:pStyle w:val="Prrafodelista"/>
        <w:numPr>
          <w:ilvl w:val="0"/>
          <w:numId w:val="4"/>
        </w:numPr>
        <w:spacing w:after="0"/>
        <w:rPr>
          <w:rFonts w:ascii="Arial" w:hAnsi="Arial" w:eastAsia="Arial" w:cs="Arial"/>
          <w:highlight w:val="cyan"/>
        </w:rPr>
      </w:pPr>
      <w:r w:rsidRPr="007B0111">
        <w:rPr>
          <w:rFonts w:ascii="Arial" w:hAnsi="Arial" w:eastAsia="Arial" w:cs="Arial"/>
          <w:b/>
          <w:bCs/>
          <w:highlight w:val="cyan"/>
        </w:rPr>
        <w:t>Evaluación de Riesgos</w:t>
      </w:r>
      <w:r w:rsidRPr="007B0111">
        <w:rPr>
          <w:rFonts w:ascii="Arial" w:hAnsi="Arial" w:eastAsia="Arial" w:cs="Arial"/>
          <w:highlight w:val="cyan"/>
        </w:rPr>
        <w:t xml:space="preserve">: </w:t>
      </w:r>
      <w:r w:rsidRPr="007B0111" w:rsidR="68140384">
        <w:rPr>
          <w:rFonts w:ascii="Arial" w:hAnsi="Arial" w:cs="Arial"/>
        </w:rPr>
        <w:br/>
      </w:r>
      <w:r w:rsidRPr="007B0111">
        <w:rPr>
          <w:rFonts w:ascii="Arial" w:hAnsi="Arial" w:eastAsia="Arial" w:cs="Arial"/>
          <w:highlight w:val="cyan"/>
        </w:rPr>
        <w:t>Para cada amenaza identificada, se evalúa el riesgo asociado mediante la combinación de su probabilidad de ocurrencia y su impacto potencial en el proyecto.</w:t>
      </w:r>
      <w:r w:rsidRPr="007B0111" w:rsidR="68140384">
        <w:rPr>
          <w:rFonts w:ascii="Arial" w:hAnsi="Arial" w:cs="Arial"/>
        </w:rPr>
        <w:br/>
      </w:r>
      <w:r w:rsidRPr="007B0111">
        <w:rPr>
          <w:rFonts w:ascii="Arial" w:hAnsi="Arial" w:eastAsia="Arial" w:cs="Arial"/>
          <w:highlight w:val="cyan"/>
        </w:rPr>
        <w:t>Se asigna un nivel de riesgo a cada amenaza (por ejemplo, bajo, medio, alto) en función de esta evaluación.</w:t>
      </w:r>
    </w:p>
    <w:p w:rsidRPr="007B0111" w:rsidR="35CF5346" w:rsidP="00533F88" w:rsidRDefault="4DEEBBDE" w14:paraId="659A8897" w14:textId="6DCA0C3F">
      <w:pPr>
        <w:pStyle w:val="Prrafodelista"/>
        <w:numPr>
          <w:ilvl w:val="0"/>
          <w:numId w:val="4"/>
        </w:numPr>
        <w:spacing w:after="0"/>
        <w:rPr>
          <w:rFonts w:ascii="Arial" w:hAnsi="Arial" w:eastAsia="Arial" w:cs="Arial"/>
          <w:highlight w:val="cyan"/>
        </w:rPr>
      </w:pPr>
      <w:r w:rsidRPr="007B0111">
        <w:rPr>
          <w:rFonts w:ascii="Arial" w:hAnsi="Arial" w:eastAsia="Arial" w:cs="Arial"/>
          <w:b/>
          <w:bCs/>
          <w:highlight w:val="cyan"/>
        </w:rPr>
        <w:t>Medidas de Mitigación</w:t>
      </w:r>
      <w:r w:rsidRPr="007B0111">
        <w:rPr>
          <w:rFonts w:ascii="Arial" w:hAnsi="Arial" w:eastAsia="Arial" w:cs="Arial"/>
          <w:highlight w:val="cyan"/>
        </w:rPr>
        <w:t xml:space="preserve">: </w:t>
      </w:r>
      <w:r w:rsidRPr="007B0111" w:rsidR="68140384">
        <w:rPr>
          <w:rFonts w:ascii="Arial" w:hAnsi="Arial" w:cs="Arial"/>
        </w:rPr>
        <w:br/>
      </w:r>
      <w:r w:rsidRPr="007B0111">
        <w:rPr>
          <w:rFonts w:ascii="Arial" w:hAnsi="Arial" w:eastAsia="Arial" w:cs="Arial"/>
          <w:highlight w:val="cyan"/>
        </w:rPr>
        <w:t>Para cada amenaza identificada, se proponen medidas de mitigación específicas diseñadas para reducir o eliminar el riesgo asociado</w:t>
      </w:r>
      <w:r w:rsidR="007944D2">
        <w:rPr>
          <w:rFonts w:ascii="Arial" w:hAnsi="Arial" w:eastAsia="Arial" w:cs="Arial"/>
          <w:highlight w:val="cyan"/>
        </w:rPr>
        <w:t xml:space="preserve"> y un plan detallado para su implementación</w:t>
      </w:r>
      <w:r w:rsidRPr="007B0111">
        <w:rPr>
          <w:rFonts w:ascii="Arial" w:hAnsi="Arial" w:eastAsia="Arial" w:cs="Arial"/>
          <w:highlight w:val="cyan"/>
        </w:rPr>
        <w:t>.</w:t>
      </w:r>
      <w:r w:rsidRPr="007B0111" w:rsidR="68140384">
        <w:rPr>
          <w:rFonts w:ascii="Arial" w:hAnsi="Arial" w:cs="Arial"/>
        </w:rPr>
        <w:br/>
      </w:r>
      <w:r w:rsidRPr="007B0111">
        <w:rPr>
          <w:rFonts w:ascii="Arial" w:hAnsi="Arial" w:eastAsia="Arial" w:cs="Arial"/>
          <w:highlight w:val="cyan"/>
        </w:rPr>
        <w:t>Se describe cada medida de mitigación, incluyendo su efectividad esperada, los recursos necesarios para implementarla y el responsable de su ejecución.</w:t>
      </w:r>
    </w:p>
    <w:p w:rsidRPr="007B0111" w:rsidR="4CD5156B" w:rsidP="387B4121" w:rsidRDefault="58DDADE8" w14:paraId="03949080" w14:textId="74C1473B">
      <w:pPr>
        <w:rPr>
          <w:rFonts w:ascii="Arial" w:hAnsi="Arial" w:eastAsia="Arial" w:cs="Arial"/>
          <w:b/>
          <w:bCs/>
          <w:color w:val="E36C0A" w:themeColor="accent6" w:themeShade="BF"/>
        </w:rPr>
      </w:pPr>
      <w:r w:rsidRPr="007B0111">
        <w:rPr>
          <w:rFonts w:ascii="Arial" w:hAnsi="Arial" w:eastAsia="Arial" w:cs="Arial"/>
          <w:b/>
          <w:bCs/>
          <w:color w:val="E36C0A" w:themeColor="accent6" w:themeShade="BF"/>
        </w:rPr>
        <w:t>Observaciones</w:t>
      </w:r>
      <w:r w:rsidRPr="007B0111" w:rsidR="101AA8CB">
        <w:rPr>
          <w:rFonts w:ascii="Arial" w:hAnsi="Arial" w:eastAsia="Arial" w:cs="Arial"/>
          <w:b/>
          <w:bCs/>
          <w:color w:val="E36C0A" w:themeColor="accent6" w:themeShade="BF"/>
        </w:rPr>
        <w:t>:</w:t>
      </w:r>
    </w:p>
    <w:p w:rsidR="00F9457B" w:rsidP="001D5EDB" w:rsidRDefault="6E5C2361" w14:paraId="5BEDEF19" w14:textId="366767B0">
      <w:pPr>
        <w:spacing w:after="0"/>
        <w:ind w:firstLine="708"/>
        <w:rPr>
          <w:rFonts w:ascii="Arial" w:hAnsi="Arial" w:eastAsia="Arial" w:cs="Arial"/>
          <w:color w:val="E36C0A" w:themeColor="accent6" w:themeShade="BF"/>
        </w:rPr>
      </w:pPr>
      <w:r w:rsidRPr="007B0111">
        <w:rPr>
          <w:rFonts w:ascii="Arial" w:hAnsi="Arial" w:eastAsia="Arial" w:cs="Arial"/>
          <w:color w:val="E36C0A" w:themeColor="accent6" w:themeShade="BF"/>
        </w:rPr>
        <w:t>[Detallar cualquier información que se salga del formato]</w:t>
      </w:r>
    </w:p>
    <w:p w:rsidR="00F9457B" w:rsidP="3C22F1DB" w:rsidRDefault="00F9457B" w14:paraId="24FAC810" w14:textId="77777777">
      <w:pPr>
        <w:spacing w:after="0"/>
        <w:rPr>
          <w:rFonts w:ascii="Arial" w:hAnsi="Arial" w:eastAsia="Arial" w:cs="Arial"/>
          <w:color w:val="E36C0A" w:themeColor="accent6" w:themeShade="BF"/>
        </w:rPr>
      </w:pPr>
    </w:p>
    <w:p w:rsidR="0003207D" w:rsidP="3C22F1DB" w:rsidRDefault="0003207D" w14:paraId="1BCD0AA0" w14:textId="77777777">
      <w:pPr>
        <w:spacing w:after="0"/>
        <w:rPr>
          <w:rFonts w:ascii="Arial" w:hAnsi="Arial" w:eastAsia="Arial" w:cs="Arial"/>
          <w:color w:val="E36C0A" w:themeColor="accent6" w:themeShade="BF"/>
        </w:rPr>
      </w:pPr>
    </w:p>
    <w:p w:rsidR="00337C57" w:rsidP="3C22F1DB" w:rsidRDefault="00337C57" w14:paraId="2FFF777E" w14:textId="77777777">
      <w:pPr>
        <w:spacing w:after="0"/>
        <w:rPr>
          <w:rFonts w:ascii="Arial" w:hAnsi="Arial" w:eastAsia="Arial" w:cs="Arial"/>
          <w:color w:val="E36C0A" w:themeColor="accent6" w:themeShade="BF"/>
        </w:rPr>
      </w:pPr>
    </w:p>
    <w:p w:rsidR="00337C57" w:rsidP="3C22F1DB" w:rsidRDefault="00337C57" w14:paraId="3F5B3104" w14:textId="77777777">
      <w:pPr>
        <w:spacing w:after="0"/>
        <w:rPr>
          <w:rFonts w:ascii="Arial" w:hAnsi="Arial" w:eastAsia="Arial" w:cs="Arial"/>
          <w:color w:val="E36C0A" w:themeColor="accent6" w:themeShade="BF"/>
        </w:rPr>
      </w:pPr>
    </w:p>
    <w:p w:rsidR="00337C57" w:rsidP="3C22F1DB" w:rsidRDefault="00337C57" w14:paraId="105A3D55" w14:textId="77777777">
      <w:pPr>
        <w:spacing w:after="0"/>
        <w:rPr>
          <w:rFonts w:ascii="Arial" w:hAnsi="Arial" w:eastAsia="Arial" w:cs="Arial"/>
          <w:color w:val="E36C0A" w:themeColor="accent6" w:themeShade="BF"/>
        </w:rPr>
      </w:pPr>
    </w:p>
    <w:p w:rsidR="00337C57" w:rsidP="3C22F1DB" w:rsidRDefault="00337C57" w14:paraId="3508B0A4" w14:textId="77777777">
      <w:pPr>
        <w:spacing w:after="0"/>
        <w:rPr>
          <w:rFonts w:ascii="Arial" w:hAnsi="Arial" w:eastAsia="Arial" w:cs="Arial"/>
          <w:color w:val="E36C0A" w:themeColor="accent6" w:themeShade="BF"/>
        </w:rPr>
      </w:pPr>
    </w:p>
    <w:p w:rsidR="00337C57" w:rsidP="3C22F1DB" w:rsidRDefault="00337C57" w14:paraId="648019B6" w14:textId="77777777">
      <w:pPr>
        <w:spacing w:after="0"/>
        <w:rPr>
          <w:rFonts w:ascii="Arial" w:hAnsi="Arial" w:eastAsia="Arial" w:cs="Arial"/>
          <w:color w:val="E36C0A" w:themeColor="accent6" w:themeShade="BF"/>
        </w:rPr>
      </w:pPr>
    </w:p>
    <w:p w:rsidR="0003207D" w:rsidP="3C22F1DB" w:rsidRDefault="0003207D" w14:paraId="59D1AB1D" w14:textId="77777777">
      <w:pPr>
        <w:spacing w:after="0"/>
        <w:rPr>
          <w:rFonts w:ascii="Arial" w:hAnsi="Arial" w:eastAsia="Arial" w:cs="Arial"/>
          <w:color w:val="E36C0A" w:themeColor="accent6" w:themeShade="BF"/>
        </w:rPr>
      </w:pPr>
    </w:p>
    <w:p w:rsidR="00996F9F" w:rsidP="00383501" w:rsidRDefault="1B16A4F2" w14:paraId="3DDE1AFB" w14:textId="66DF30B4">
      <w:pPr>
        <w:pStyle w:val="Ttulo2"/>
        <w:spacing w:before="0"/>
        <w:rPr>
          <w:rFonts w:ascii="Arial" w:hAnsi="Arial" w:eastAsia="Arial" w:cs="Arial"/>
          <w:color w:val="000000" w:themeColor="text1"/>
          <w:sz w:val="22"/>
          <w:szCs w:val="22"/>
        </w:rPr>
      </w:pPr>
      <w:bookmarkStart w:name="_Plan_de_pruebas" w:id="722"/>
      <w:bookmarkStart w:name="_ANEXO_#15:_Plan" w:id="723"/>
      <w:bookmarkStart w:name="_Toc1338173400" w:id="724"/>
      <w:bookmarkStart w:name="_Toc163723239" w:id="725"/>
      <w:bookmarkStart w:name="_Toc1047549653" w:id="726"/>
      <w:bookmarkStart w:name="_Toc1216368145" w:id="727"/>
      <w:bookmarkStart w:name="_Toc616575653" w:id="728"/>
      <w:bookmarkStart w:name="_Toc165286690" w:id="729"/>
      <w:bookmarkStart w:name="_Toc801766568" w:id="730"/>
      <w:bookmarkEnd w:id="722"/>
      <w:r w:rsidRPr="5E3F4570">
        <w:rPr>
          <w:rFonts w:ascii="Arial" w:hAnsi="Arial" w:eastAsia="Arial" w:cs="Arial"/>
          <w:color w:val="000000" w:themeColor="text1"/>
          <w:sz w:val="22"/>
          <w:szCs w:val="22"/>
        </w:rPr>
        <w:t xml:space="preserve">ANEXO </w:t>
      </w:r>
      <w:r w:rsidRPr="5E3F4570" w:rsidR="7B8E4B90">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4</w:t>
      </w:r>
      <w:r w:rsidRPr="5E3F4570" w:rsidR="7B8E4B90">
        <w:rPr>
          <w:rFonts w:ascii="Arial" w:hAnsi="Arial" w:eastAsia="Arial" w:cs="Arial"/>
          <w:color w:val="000000" w:themeColor="text1"/>
          <w:sz w:val="22"/>
          <w:szCs w:val="22"/>
        </w:rPr>
        <w:t>: Plan de Pruebas</w:t>
      </w:r>
      <w:bookmarkEnd w:id="723"/>
      <w:bookmarkEnd w:id="724"/>
      <w:bookmarkEnd w:id="725"/>
      <w:bookmarkEnd w:id="726"/>
      <w:bookmarkEnd w:id="727"/>
      <w:bookmarkEnd w:id="728"/>
      <w:bookmarkEnd w:id="729"/>
      <w:bookmarkEnd w:id="730"/>
    </w:p>
    <w:p w:rsidRPr="00A97E24" w:rsidR="00F77344" w:rsidP="00456230" w:rsidRDefault="2246EDBB" w14:paraId="0BD4AF70" w14:textId="798DDB86">
      <w:pPr>
        <w:spacing w:after="0" w:line="240" w:lineRule="auto"/>
        <w:jc w:val="both"/>
        <w:rPr>
          <w:rFonts w:ascii="Arial" w:hAnsi="Arial" w:cs="Arial"/>
        </w:rPr>
      </w:pPr>
      <w:r w:rsidRPr="00A97E24">
        <w:rPr>
          <w:rFonts w:ascii="Arial" w:hAnsi="Arial" w:cs="Arial"/>
        </w:rPr>
        <w:t>El plan</w:t>
      </w:r>
      <w:r w:rsidRPr="00A97E24" w:rsidR="5F668ADE">
        <w:rPr>
          <w:rFonts w:ascii="Arial" w:hAnsi="Arial" w:cs="Arial"/>
        </w:rPr>
        <w:t xml:space="preserve"> de pruebas </w:t>
      </w:r>
      <w:r w:rsidRPr="00A97E24">
        <w:rPr>
          <w:rFonts w:ascii="Arial" w:hAnsi="Arial" w:cs="Arial"/>
        </w:rPr>
        <w:t>contempla</w:t>
      </w:r>
      <w:r w:rsidRPr="00A97E24" w:rsidR="5F668ADE">
        <w:rPr>
          <w:rFonts w:ascii="Arial" w:hAnsi="Arial" w:cs="Arial"/>
        </w:rPr>
        <w:t xml:space="preserve"> los casos de prueba y </w:t>
      </w:r>
      <w:r w:rsidRPr="00A97E24">
        <w:rPr>
          <w:rFonts w:ascii="Arial" w:hAnsi="Arial" w:cs="Arial"/>
        </w:rPr>
        <w:t xml:space="preserve">los </w:t>
      </w:r>
      <w:r w:rsidRPr="00A97E24" w:rsidR="5F668ADE">
        <w:rPr>
          <w:rFonts w:ascii="Arial" w:hAnsi="Arial" w:cs="Arial"/>
        </w:rPr>
        <w:t>escenarios de prueba</w:t>
      </w:r>
      <w:r w:rsidRPr="00A97E24">
        <w:rPr>
          <w:rFonts w:ascii="Arial" w:hAnsi="Arial" w:cs="Arial"/>
        </w:rPr>
        <w:t>, que se registran en un documento para ser la guía para ejecutar las pruebas unitarias, técnicas y de usuario</w:t>
      </w:r>
      <w:r w:rsidRPr="00A97E24" w:rsidR="5F668ADE">
        <w:rPr>
          <w:rFonts w:ascii="Arial" w:hAnsi="Arial" w:cs="Arial"/>
        </w:rPr>
        <w:t>.</w:t>
      </w:r>
    </w:p>
    <w:p w:rsidRPr="00A97E24" w:rsidR="009C3701" w:rsidP="00456230" w:rsidRDefault="009C3701" w14:paraId="601B0CF7" w14:textId="77777777">
      <w:pPr>
        <w:spacing w:after="0" w:line="240" w:lineRule="auto"/>
        <w:jc w:val="both"/>
        <w:rPr>
          <w:rFonts w:ascii="Arial" w:hAnsi="Arial" w:cs="Arial"/>
        </w:rPr>
      </w:pPr>
    </w:p>
    <w:p w:rsidRPr="00A97E24" w:rsidR="00F77344" w:rsidP="00FB5E7A" w:rsidRDefault="5F668ADE" w14:paraId="795B15AE" w14:textId="77777777">
      <w:pPr>
        <w:pStyle w:val="Prrafodelista"/>
        <w:numPr>
          <w:ilvl w:val="0"/>
          <w:numId w:val="47"/>
        </w:numPr>
        <w:spacing w:after="0" w:line="360" w:lineRule="auto"/>
        <w:jc w:val="both"/>
        <w:rPr>
          <w:rFonts w:ascii="Arial" w:hAnsi="Arial" w:cs="Arial"/>
          <w:b/>
          <w:bCs/>
        </w:rPr>
      </w:pPr>
      <w:r w:rsidRPr="00A97E24">
        <w:rPr>
          <w:rFonts w:ascii="Arial" w:hAnsi="Arial" w:cs="Arial"/>
          <w:b/>
          <w:bCs/>
        </w:rPr>
        <w:t>Casos de Prueba</w:t>
      </w:r>
    </w:p>
    <w:p w:rsidRPr="00A97E24" w:rsidR="00F77344" w:rsidP="00456230" w:rsidRDefault="5F668ADE" w14:paraId="365BA4AE" w14:textId="77777777">
      <w:pPr>
        <w:spacing w:after="0" w:line="240" w:lineRule="auto"/>
        <w:jc w:val="both"/>
        <w:rPr>
          <w:rFonts w:ascii="Arial" w:hAnsi="Arial" w:cs="Arial"/>
        </w:rPr>
      </w:pPr>
      <w:r w:rsidRPr="00A97E24">
        <w:rPr>
          <w:rFonts w:ascii="Arial" w:hAnsi="Arial" w:cs="Arial"/>
        </w:rPr>
        <w:t>El diseño de casos de prueba fue creado debido a la imposibilidad de probar exhaustivamente el software.</w:t>
      </w:r>
    </w:p>
    <w:p w:rsidRPr="00A97E24" w:rsidR="00F77344" w:rsidP="00456230" w:rsidRDefault="5F668ADE" w14:paraId="74C97369" w14:textId="77777777">
      <w:pPr>
        <w:spacing w:after="0" w:line="240" w:lineRule="auto"/>
        <w:jc w:val="both"/>
        <w:rPr>
          <w:rFonts w:ascii="Arial" w:hAnsi="Arial" w:cs="Arial"/>
        </w:rPr>
      </w:pPr>
      <w:r w:rsidRPr="00A97E24">
        <w:rPr>
          <w:rFonts w:ascii="Arial" w:hAnsi="Arial" w:cs="Arial"/>
        </w:rPr>
        <w:t>Existen tres enfoques principales para el diseño de casos:</w:t>
      </w:r>
    </w:p>
    <w:p w:rsidRPr="00A97E24" w:rsidR="00F77344" w:rsidP="00FB5E7A" w:rsidRDefault="5F668ADE" w14:paraId="6F5D78EE" w14:textId="77777777">
      <w:pPr>
        <w:numPr>
          <w:ilvl w:val="0"/>
          <w:numId w:val="7"/>
        </w:numPr>
        <w:tabs>
          <w:tab w:val="num" w:pos="720"/>
        </w:tabs>
        <w:spacing w:after="0" w:line="240" w:lineRule="auto"/>
        <w:jc w:val="both"/>
        <w:rPr>
          <w:rFonts w:ascii="Arial" w:hAnsi="Arial" w:cs="Arial"/>
          <w:lang w:val="es-MX"/>
        </w:rPr>
      </w:pPr>
      <w:r w:rsidRPr="00CD3A1A">
        <w:rPr>
          <w:rFonts w:ascii="Arial" w:hAnsi="Arial" w:cs="Arial"/>
          <w:b/>
          <w:bCs/>
          <w:lang w:val="es-MX"/>
        </w:rPr>
        <w:t>El enfoque estructural o de caja blanca</w:t>
      </w:r>
      <w:r w:rsidRPr="00A97E24">
        <w:rPr>
          <w:rFonts w:ascii="Arial" w:hAnsi="Arial" w:cs="Arial"/>
          <w:lang w:val="es-MX"/>
        </w:rPr>
        <w:t>: Consiste en centrarse en la estructura interna del programa para elegir los casos de prueba. En este caso, la prueba ideal del software consistiría en probar todos los posibles caminos de ejecución, a través de las instrucciones del código, que puedan trazarse.</w:t>
      </w:r>
    </w:p>
    <w:p w:rsidR="000D5682" w:rsidP="00415485" w:rsidRDefault="5F668ADE" w14:paraId="57CAFDAF" w14:textId="41B4D44E">
      <w:pPr>
        <w:numPr>
          <w:ilvl w:val="0"/>
          <w:numId w:val="7"/>
        </w:numPr>
        <w:tabs>
          <w:tab w:val="num" w:pos="720"/>
        </w:tabs>
        <w:spacing w:after="0" w:line="240" w:lineRule="auto"/>
        <w:jc w:val="both"/>
        <w:rPr>
          <w:rFonts w:ascii="Arial" w:hAnsi="Arial" w:cs="Arial"/>
          <w:lang w:val="es-MX"/>
        </w:rPr>
      </w:pPr>
      <w:r w:rsidRPr="00CD3A1A">
        <w:rPr>
          <w:rFonts w:ascii="Arial" w:hAnsi="Arial" w:cs="Arial"/>
          <w:b/>
          <w:bCs/>
          <w:lang w:val="es-MX"/>
        </w:rPr>
        <w:t>El enfoque funcional o de caja negra</w:t>
      </w:r>
      <w:r w:rsidRPr="00A97E24">
        <w:rPr>
          <w:rFonts w:ascii="Arial" w:hAnsi="Arial" w:cs="Arial"/>
          <w:lang w:val="es-MX"/>
        </w:rPr>
        <w:t>: Consiste en estudiar la especificación de las funciones, la entrada y la salida para derivar los casos. Aquí, la prueba ideal del software consistiría en probar todas las posibles entradas y salidas del programa.</w:t>
      </w:r>
    </w:p>
    <w:p w:rsidRPr="00A86CD8" w:rsidR="00A86CD8" w:rsidP="00A86CD8" w:rsidRDefault="00A86CD8" w14:paraId="5CC6F132" w14:textId="77777777">
      <w:pPr>
        <w:spacing w:after="0" w:line="240" w:lineRule="auto"/>
        <w:ind w:left="720"/>
        <w:jc w:val="both"/>
        <w:rPr>
          <w:rFonts w:ascii="Arial" w:hAnsi="Arial" w:cs="Arial"/>
          <w:lang w:val="es-MX"/>
        </w:rPr>
      </w:pPr>
    </w:p>
    <w:p w:rsidRPr="00A86CD8" w:rsidR="00F77344" w:rsidP="00A86CD8" w:rsidRDefault="5F668ADE" w14:paraId="7019B2D4" w14:textId="77777777">
      <w:pPr>
        <w:spacing w:after="0" w:line="360" w:lineRule="auto"/>
        <w:jc w:val="both"/>
        <w:rPr>
          <w:rFonts w:ascii="Arial" w:hAnsi="Arial" w:cs="Arial"/>
          <w:b/>
          <w:bCs/>
        </w:rPr>
      </w:pPr>
      <w:r w:rsidRPr="00A86CD8">
        <w:rPr>
          <w:rFonts w:ascii="Arial" w:hAnsi="Arial" w:cs="Arial"/>
          <w:b/>
          <w:bCs/>
        </w:rPr>
        <w:t>Escenario de Prueba</w:t>
      </w:r>
    </w:p>
    <w:p w:rsidRPr="00A97E24" w:rsidR="00F77344" w:rsidP="00456230" w:rsidRDefault="5F668ADE" w14:paraId="24EE5080" w14:textId="77777777">
      <w:pPr>
        <w:spacing w:after="0" w:line="240" w:lineRule="auto"/>
        <w:jc w:val="both"/>
        <w:rPr>
          <w:rFonts w:ascii="Arial" w:hAnsi="Arial" w:cs="Arial"/>
        </w:rPr>
      </w:pPr>
      <w:r w:rsidRPr="00A97E24">
        <w:rPr>
          <w:rFonts w:ascii="Arial" w:hAnsi="Arial" w:cs="Arial"/>
        </w:rPr>
        <w:t>Los “escenarios de pruebas”, son las diferentes condiciones en las que el aplicativo deberá trabajar y por cada escenario es posible contar con uno o varios casos de pruebas.</w:t>
      </w:r>
    </w:p>
    <w:p w:rsidR="00285AC6" w:rsidP="00411C0C" w:rsidRDefault="00285AC6" w14:paraId="2869A59D" w14:textId="77777777">
      <w:pPr>
        <w:spacing w:after="0" w:line="240" w:lineRule="auto"/>
        <w:ind w:left="2824" w:firstLine="706"/>
        <w:rPr>
          <w:rFonts w:ascii="Arial" w:hAnsi="Arial" w:cs="Arial"/>
        </w:rPr>
      </w:pPr>
    </w:p>
    <w:p w:rsidRPr="00A97E24" w:rsidR="00F77344" w:rsidP="00285AC6" w:rsidRDefault="5F668ADE" w14:paraId="532B808A" w14:textId="3F8549DC">
      <w:pPr>
        <w:spacing w:after="0" w:line="240" w:lineRule="auto"/>
        <w:jc w:val="center"/>
        <w:rPr>
          <w:rFonts w:ascii="Arial" w:hAnsi="Arial" w:cs="Arial"/>
        </w:rPr>
      </w:pPr>
      <w:r w:rsidRPr="00A97E24">
        <w:rPr>
          <w:rFonts w:ascii="Arial" w:hAnsi="Arial" w:cs="Arial"/>
        </w:rPr>
        <w:t>En &lt;</w:t>
      </w:r>
      <w:r w:rsidRPr="00A86CD8">
        <w:rPr>
          <w:rFonts w:ascii="Arial" w:hAnsi="Arial" w:cs="Arial"/>
          <w:i/>
          <w:iCs/>
        </w:rPr>
        <w:t>situación</w:t>
      </w:r>
      <w:r w:rsidRPr="00A97E24">
        <w:rPr>
          <w:rFonts w:ascii="Arial" w:hAnsi="Arial" w:cs="Arial"/>
        </w:rPr>
        <w:t>&gt;&lt;</w:t>
      </w:r>
      <w:r w:rsidRPr="00A86CD8">
        <w:rPr>
          <w:rFonts w:ascii="Arial" w:hAnsi="Arial" w:cs="Arial"/>
          <w:i/>
          <w:iCs/>
        </w:rPr>
        <w:t>una expresión</w:t>
      </w:r>
      <w:r w:rsidRPr="00A97E24">
        <w:rPr>
          <w:rFonts w:ascii="Arial" w:hAnsi="Arial" w:cs="Arial"/>
        </w:rPr>
        <w:t>&gt; causa &lt;</w:t>
      </w:r>
      <w:r w:rsidRPr="00A86CD8">
        <w:rPr>
          <w:rFonts w:ascii="Arial" w:hAnsi="Arial" w:cs="Arial"/>
          <w:i/>
          <w:iCs/>
        </w:rPr>
        <w:t>consecuencias deseables</w:t>
      </w:r>
      <w:r w:rsidRPr="00A97E24">
        <w:rPr>
          <w:rFonts w:ascii="Arial" w:hAnsi="Arial" w:cs="Arial"/>
        </w:rPr>
        <w:t>&gt;</w:t>
      </w:r>
      <w:r w:rsidR="00A86CD8">
        <w:rPr>
          <w:rFonts w:ascii="Arial" w:hAnsi="Arial" w:cs="Arial"/>
        </w:rPr>
        <w:t>,</w:t>
      </w:r>
    </w:p>
    <w:p w:rsidR="00F77344" w:rsidP="00285AC6" w:rsidRDefault="00A86CD8" w14:paraId="46EF1E73" w14:textId="0668BC9E">
      <w:pPr>
        <w:spacing w:after="0" w:line="240" w:lineRule="auto"/>
        <w:jc w:val="center"/>
        <w:rPr>
          <w:rFonts w:ascii="Arial" w:hAnsi="Arial" w:cs="Arial"/>
        </w:rPr>
      </w:pPr>
      <w:r>
        <w:rPr>
          <w:rFonts w:ascii="Arial" w:hAnsi="Arial" w:cs="Arial"/>
        </w:rPr>
        <w:t>p</w:t>
      </w:r>
      <w:r w:rsidRPr="00A97E24" w:rsidR="5F668ADE">
        <w:rPr>
          <w:rFonts w:ascii="Arial" w:hAnsi="Arial" w:cs="Arial"/>
        </w:rPr>
        <w:t>ero puede causar &lt;</w:t>
      </w:r>
      <w:r w:rsidRPr="00A86CD8" w:rsidR="5F668ADE">
        <w:rPr>
          <w:rFonts w:ascii="Arial" w:hAnsi="Arial" w:cs="Arial"/>
          <w:i/>
          <w:iCs/>
        </w:rPr>
        <w:t>consecuencias indeseables</w:t>
      </w:r>
      <w:r w:rsidRPr="00A97E24" w:rsidR="5F668ADE">
        <w:rPr>
          <w:rFonts w:ascii="Arial" w:hAnsi="Arial" w:cs="Arial"/>
        </w:rPr>
        <w:t>&gt;</w:t>
      </w:r>
    </w:p>
    <w:p w:rsidRPr="00A97E24" w:rsidR="00285AC6" w:rsidP="00411C0C" w:rsidRDefault="00285AC6" w14:paraId="1C148BFD" w14:textId="77777777">
      <w:pPr>
        <w:spacing w:after="0" w:line="240" w:lineRule="auto"/>
        <w:ind w:left="3530"/>
        <w:rPr>
          <w:rFonts w:ascii="Arial" w:hAnsi="Arial" w:cs="Arial"/>
        </w:rPr>
      </w:pPr>
    </w:p>
    <w:p w:rsidR="003257F8" w:rsidP="00013DB2" w:rsidRDefault="5F668ADE" w14:paraId="76FE74D5" w14:textId="77777777">
      <w:pPr>
        <w:spacing w:after="0" w:line="240" w:lineRule="auto"/>
        <w:jc w:val="both"/>
        <w:rPr>
          <w:rFonts w:ascii="Arial" w:hAnsi="Arial" w:cs="Arial"/>
        </w:rPr>
      </w:pPr>
      <w:r w:rsidRPr="00A97E24">
        <w:rPr>
          <w:rFonts w:ascii="Arial" w:hAnsi="Arial" w:cs="Arial"/>
        </w:rPr>
        <w:t>A partir de aquí se pueden analizar escenarios alternativos en donde distintas condiciones de</w:t>
      </w:r>
      <w:r w:rsidRPr="00A97E24" w:rsidR="269E5A5F">
        <w:rPr>
          <w:rFonts w:ascii="Arial" w:hAnsi="Arial" w:cs="Arial"/>
        </w:rPr>
        <w:t xml:space="preserve"> </w:t>
      </w:r>
      <w:r w:rsidRPr="00A97E24">
        <w:rPr>
          <w:rFonts w:ascii="Arial" w:hAnsi="Arial" w:cs="Arial"/>
        </w:rPr>
        <w:t>l</w:t>
      </w:r>
      <w:r w:rsidRPr="00A97E24" w:rsidR="269E5A5F">
        <w:rPr>
          <w:rFonts w:ascii="Arial" w:hAnsi="Arial" w:cs="Arial"/>
        </w:rPr>
        <w:t>a</w:t>
      </w:r>
      <w:r w:rsidRPr="00A97E24">
        <w:rPr>
          <w:rFonts w:ascii="Arial" w:hAnsi="Arial" w:cs="Arial"/>
        </w:rPr>
        <w:t xml:space="preserve"> </w:t>
      </w:r>
      <w:r w:rsidRPr="00A97E24" w:rsidR="269E5A5F">
        <w:rPr>
          <w:rFonts w:ascii="Arial" w:hAnsi="Arial" w:cs="Arial"/>
        </w:rPr>
        <w:t xml:space="preserve">solución informática </w:t>
      </w:r>
      <w:r w:rsidRPr="00A97E24">
        <w:rPr>
          <w:rFonts w:ascii="Arial" w:hAnsi="Arial" w:cs="Arial"/>
        </w:rPr>
        <w:t>intentan obviar las consecuencias no desead</w:t>
      </w:r>
      <w:r w:rsidRPr="00A97E24" w:rsidR="000D5682">
        <w:rPr>
          <w:rFonts w:ascii="Arial" w:hAnsi="Arial" w:cs="Arial"/>
        </w:rPr>
        <w:t>as</w:t>
      </w:r>
      <w:r w:rsidRPr="00A97E24" w:rsidR="003257F8">
        <w:rPr>
          <w:rFonts w:ascii="Arial" w:hAnsi="Arial" w:cs="Arial"/>
        </w:rPr>
        <w:t>.</w:t>
      </w:r>
    </w:p>
    <w:p w:rsidR="00604427" w:rsidP="00411C0C" w:rsidRDefault="00604427" w14:paraId="22397E09" w14:textId="77777777">
      <w:pPr>
        <w:spacing w:after="0" w:line="240" w:lineRule="auto"/>
        <w:ind w:left="706"/>
        <w:jc w:val="both"/>
        <w:rPr>
          <w:rFonts w:ascii="Arial" w:hAnsi="Arial" w:cs="Arial"/>
        </w:rPr>
      </w:pPr>
    </w:p>
    <w:p w:rsidR="00604427" w:rsidP="00411C0C" w:rsidRDefault="00604427" w14:paraId="5A57E27C" w14:textId="77777777">
      <w:pPr>
        <w:spacing w:after="0" w:line="240" w:lineRule="auto"/>
        <w:ind w:left="706"/>
        <w:jc w:val="both"/>
        <w:rPr>
          <w:rFonts w:ascii="Arial" w:hAnsi="Arial" w:cs="Arial"/>
        </w:rPr>
      </w:pPr>
    </w:p>
    <w:p w:rsidR="00604427" w:rsidP="00411C0C" w:rsidRDefault="00604427" w14:paraId="121B17DC" w14:textId="77777777">
      <w:pPr>
        <w:spacing w:after="0" w:line="240" w:lineRule="auto"/>
        <w:ind w:left="706"/>
        <w:jc w:val="both"/>
        <w:rPr>
          <w:rFonts w:ascii="Arial" w:hAnsi="Arial" w:cs="Arial"/>
        </w:rPr>
      </w:pPr>
    </w:p>
    <w:p w:rsidR="00604427" w:rsidP="00411C0C" w:rsidRDefault="00604427" w14:paraId="71395FDE" w14:textId="77777777">
      <w:pPr>
        <w:spacing w:after="0" w:line="240" w:lineRule="auto"/>
        <w:ind w:left="706"/>
        <w:jc w:val="both"/>
        <w:rPr>
          <w:rFonts w:ascii="Arial" w:hAnsi="Arial" w:cs="Arial"/>
        </w:rPr>
      </w:pPr>
    </w:p>
    <w:p w:rsidR="00604427" w:rsidP="00411C0C" w:rsidRDefault="00604427" w14:paraId="781DEC26" w14:textId="77777777">
      <w:pPr>
        <w:spacing w:after="0" w:line="240" w:lineRule="auto"/>
        <w:ind w:left="706"/>
        <w:jc w:val="both"/>
        <w:rPr>
          <w:rFonts w:ascii="Arial" w:hAnsi="Arial" w:cs="Arial"/>
        </w:rPr>
      </w:pPr>
    </w:p>
    <w:p w:rsidR="00604427" w:rsidP="00411C0C" w:rsidRDefault="00604427" w14:paraId="336B2420" w14:textId="77777777">
      <w:pPr>
        <w:spacing w:after="0" w:line="240" w:lineRule="auto"/>
        <w:ind w:left="706"/>
        <w:jc w:val="both"/>
        <w:rPr>
          <w:rFonts w:ascii="Arial" w:hAnsi="Arial" w:cs="Arial"/>
        </w:rPr>
      </w:pPr>
    </w:p>
    <w:p w:rsidR="00604427" w:rsidP="00411C0C" w:rsidRDefault="00604427" w14:paraId="620C8F2C" w14:textId="77777777">
      <w:pPr>
        <w:spacing w:after="0" w:line="240" w:lineRule="auto"/>
        <w:ind w:left="706"/>
        <w:jc w:val="both"/>
        <w:rPr>
          <w:rFonts w:ascii="Arial" w:hAnsi="Arial" w:cs="Arial"/>
        </w:rPr>
      </w:pPr>
    </w:p>
    <w:p w:rsidR="00604427" w:rsidP="00411C0C" w:rsidRDefault="00604427" w14:paraId="4ED37247" w14:textId="77777777">
      <w:pPr>
        <w:spacing w:after="0" w:line="240" w:lineRule="auto"/>
        <w:ind w:left="706"/>
        <w:jc w:val="both"/>
        <w:rPr>
          <w:rFonts w:ascii="Arial" w:hAnsi="Arial" w:cs="Arial"/>
        </w:rPr>
      </w:pPr>
    </w:p>
    <w:p w:rsidR="00604427" w:rsidP="00456230" w:rsidRDefault="00604427" w14:paraId="484ADCD6" w14:textId="77777777">
      <w:pPr>
        <w:spacing w:after="0" w:line="240" w:lineRule="auto"/>
        <w:jc w:val="both"/>
        <w:rPr>
          <w:rFonts w:ascii="Arial" w:hAnsi="Arial" w:cs="Arial"/>
        </w:rPr>
        <w:sectPr w:rsidR="00604427" w:rsidSect="00A607D6">
          <w:headerReference w:type="even" r:id="rId64"/>
          <w:headerReference w:type="default" r:id="rId65"/>
          <w:footerReference w:type="even" r:id="rId66"/>
          <w:footerReference w:type="default" r:id="rId67"/>
          <w:headerReference w:type="first" r:id="rId68"/>
          <w:footerReference w:type="first" r:id="rId69"/>
          <w:pgSz w:w="12240" w:h="15840" w:orient="portrait" w:code="123"/>
          <w:pgMar w:top="1418" w:right="1701" w:bottom="1418" w:left="1701" w:header="709" w:footer="709" w:gutter="0"/>
          <w:cols w:space="708"/>
          <w:docGrid w:linePitch="360"/>
        </w:sectPr>
      </w:pPr>
    </w:p>
    <w:p w:rsidR="003257F8" w:rsidP="00456230" w:rsidRDefault="003257F8" w14:paraId="05EEB2E7" w14:textId="77777777">
      <w:pPr>
        <w:spacing w:after="0" w:line="240" w:lineRule="auto"/>
        <w:jc w:val="both"/>
        <w:rPr>
          <w:rFonts w:ascii="Arial" w:hAnsi="Arial" w:cs="Arial"/>
          <w:sz w:val="20"/>
          <w:szCs w:val="20"/>
        </w:rPr>
      </w:pPr>
    </w:p>
    <w:p w:rsidRPr="00383501" w:rsidR="00383501" w:rsidP="00383501" w:rsidRDefault="00245C67" w14:paraId="2250CFBA" w14:textId="799FDF34">
      <w:pPr>
        <w:spacing w:after="0" w:line="240" w:lineRule="auto"/>
        <w:jc w:val="center"/>
        <w:rPr>
          <w:rFonts w:ascii="Arial" w:hAnsi="Arial" w:cs="Arial"/>
          <w:sz w:val="20"/>
          <w:szCs w:val="20"/>
        </w:rPr>
      </w:pPr>
      <w:bookmarkStart w:name="_ANEXO__#16:" w:id="731"/>
      <w:bookmarkStart w:name="_ANEXO_#16:_Bitácora" w:id="732"/>
      <w:bookmarkStart w:name="_Toc1082468134" w:id="733"/>
      <w:bookmarkStart w:name="_Toc163723240" w:id="734"/>
      <w:bookmarkStart w:name="_Toc1241077156" w:id="735"/>
      <w:bookmarkStart w:name="_Toc1367551777" w:id="736"/>
      <w:bookmarkEnd w:id="731"/>
      <w:r>
        <w:rPr>
          <w:rFonts w:ascii="Arial" w:hAnsi="Arial" w:cs="Arial"/>
          <w:noProof/>
          <w:sz w:val="20"/>
          <w:szCs w:val="20"/>
        </w:rPr>
        <w:drawing>
          <wp:inline distT="0" distB="0" distL="0" distR="0" wp14:anchorId="0BCB8EF0" wp14:editId="18F0B933">
            <wp:extent cx="8975915" cy="3649980"/>
            <wp:effectExtent l="0" t="0" r="0" b="7620"/>
            <wp:docPr id="4594257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063195" cy="3685472"/>
                    </a:xfrm>
                    <a:prstGeom prst="rect">
                      <a:avLst/>
                    </a:prstGeom>
                    <a:noFill/>
                    <a:ln>
                      <a:noFill/>
                    </a:ln>
                  </pic:spPr>
                </pic:pic>
              </a:graphicData>
            </a:graphic>
          </wp:inline>
        </w:drawing>
      </w:r>
    </w:p>
    <w:p w:rsidR="00383501" w:rsidP="00383501" w:rsidRDefault="00383501" w14:paraId="34A1B306" w14:textId="77777777"/>
    <w:p w:rsidR="00A6033A" w:rsidP="00383501" w:rsidRDefault="00A6033A" w14:paraId="467A62CC" w14:textId="77777777"/>
    <w:p w:rsidR="00A6033A" w:rsidP="00383501" w:rsidRDefault="00A6033A" w14:paraId="6DF8524C" w14:textId="77777777"/>
    <w:p w:rsidRPr="00A6033A" w:rsidR="00A6033A" w:rsidP="00A6033A" w:rsidRDefault="1B16A4F2" w14:paraId="624A68C8" w14:textId="59B39FE1">
      <w:pPr>
        <w:pStyle w:val="Ttulo2"/>
        <w:spacing w:before="0"/>
        <w:rPr>
          <w:rFonts w:ascii="Arial" w:hAnsi="Arial" w:eastAsia="Arial" w:cs="Arial"/>
          <w:color w:val="000000" w:themeColor="text1"/>
          <w:sz w:val="22"/>
          <w:szCs w:val="22"/>
        </w:rPr>
      </w:pPr>
      <w:bookmarkStart w:name="_Toc1469323177" w:id="737"/>
      <w:bookmarkStart w:name="_Toc165286691" w:id="738"/>
      <w:bookmarkStart w:name="_Toc839784775" w:id="739"/>
      <w:r w:rsidRPr="5E3F4570">
        <w:rPr>
          <w:rFonts w:ascii="Arial" w:hAnsi="Arial" w:eastAsia="Arial" w:cs="Arial"/>
          <w:color w:val="000000" w:themeColor="text1"/>
          <w:sz w:val="22"/>
          <w:szCs w:val="22"/>
        </w:rPr>
        <w:t xml:space="preserve">ANEXO </w:t>
      </w:r>
      <w:r w:rsidRPr="5E3F4570" w:rsidR="5A087468">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5</w:t>
      </w:r>
      <w:r w:rsidRPr="5E3F4570" w:rsidR="5A087468">
        <w:rPr>
          <w:rFonts w:ascii="Arial" w:hAnsi="Arial" w:eastAsia="Arial" w:cs="Arial"/>
          <w:color w:val="000000" w:themeColor="text1"/>
          <w:sz w:val="22"/>
          <w:szCs w:val="22"/>
        </w:rPr>
        <w:t>: Bitácora de errore</w:t>
      </w:r>
      <w:bookmarkEnd w:id="732"/>
      <w:bookmarkEnd w:id="733"/>
      <w:bookmarkEnd w:id="734"/>
      <w:bookmarkEnd w:id="735"/>
      <w:bookmarkEnd w:id="736"/>
      <w:r w:rsidRPr="5E3F4570" w:rsidR="6CA99329">
        <w:rPr>
          <w:rFonts w:ascii="Arial" w:hAnsi="Arial" w:eastAsia="Arial" w:cs="Arial"/>
          <w:color w:val="000000" w:themeColor="text1"/>
          <w:sz w:val="22"/>
          <w:szCs w:val="22"/>
        </w:rPr>
        <w:t>s</w:t>
      </w:r>
      <w:bookmarkEnd w:id="737"/>
      <w:bookmarkEnd w:id="738"/>
      <w:bookmarkEnd w:id="739"/>
    </w:p>
    <w:p w:rsidRPr="00A6033A" w:rsidR="00A6033A" w:rsidP="00A6033A" w:rsidRDefault="00A6033A" w14:paraId="7B06D747" w14:textId="5BA2BCF6">
      <w:pPr>
        <w:jc w:val="center"/>
        <w:sectPr w:rsidRPr="00A6033A" w:rsidR="00A6033A" w:rsidSect="00A607D6">
          <w:pgSz w:w="15840" w:h="12240" w:orient="landscape" w:code="123"/>
          <w:pgMar w:top="1701" w:right="1418" w:bottom="1701" w:left="1418" w:header="709" w:footer="709" w:gutter="0"/>
          <w:cols w:space="708"/>
          <w:docGrid w:linePitch="360"/>
        </w:sectPr>
      </w:pPr>
      <w:r>
        <w:rPr>
          <w:noProof/>
        </w:rPr>
        <w:drawing>
          <wp:inline distT="0" distB="0" distL="0" distR="0" wp14:anchorId="0D381052" wp14:editId="0909874A">
            <wp:extent cx="7467600" cy="4331557"/>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pic:nvPicPr>
                  <pic:blipFill>
                    <a:blip r:embed="rId71">
                      <a:extLst>
                        <a:ext uri="{28A0092B-C50C-407E-A947-70E740481C1C}">
                          <a14:useLocalDpi xmlns:a14="http://schemas.microsoft.com/office/drawing/2010/main" val="0"/>
                        </a:ext>
                      </a:extLst>
                    </a:blip>
                    <a:stretch>
                      <a:fillRect/>
                    </a:stretch>
                  </pic:blipFill>
                  <pic:spPr>
                    <a:xfrm>
                      <a:off x="0" y="0"/>
                      <a:ext cx="7558832" cy="4384476"/>
                    </a:xfrm>
                    <a:prstGeom prst="rect">
                      <a:avLst/>
                    </a:prstGeom>
                  </pic:spPr>
                </pic:pic>
              </a:graphicData>
            </a:graphic>
          </wp:inline>
        </w:drawing>
      </w:r>
    </w:p>
    <w:p w:rsidRPr="00734481" w:rsidR="00BE17F3" w:rsidP="00734481" w:rsidRDefault="1B16A4F2" w14:paraId="38BB14BA" w14:textId="42C4CA22">
      <w:pPr>
        <w:pStyle w:val="Ttulo2"/>
        <w:spacing w:before="0"/>
        <w:rPr>
          <w:rFonts w:ascii="Arial" w:hAnsi="Arial" w:eastAsia="Arial" w:cs="Arial"/>
          <w:color w:val="000000" w:themeColor="text1"/>
          <w:sz w:val="22"/>
          <w:szCs w:val="22"/>
        </w:rPr>
      </w:pPr>
      <w:bookmarkStart w:name="_Toc59610497" w:id="740"/>
      <w:bookmarkStart w:name="_Toc774999731" w:id="741"/>
      <w:bookmarkStart w:name="_Toc1380620807" w:id="742"/>
      <w:bookmarkStart w:name="_ANEXO_#17:_Solicitud" w:id="743"/>
      <w:bookmarkStart w:name="_Toc163723241" w:id="744"/>
      <w:bookmarkStart w:name="_Toc1059986633" w:id="745"/>
      <w:bookmarkStart w:name="_Toc774420670" w:id="746"/>
      <w:bookmarkStart w:name="_Toc2075844388" w:id="747"/>
      <w:bookmarkStart w:name="_Toc165286692" w:id="748"/>
      <w:bookmarkStart w:name="_Toc520963005" w:id="749"/>
      <w:r w:rsidRPr="5E3F4570">
        <w:rPr>
          <w:rFonts w:ascii="Arial" w:hAnsi="Arial" w:eastAsia="Arial" w:cs="Arial"/>
          <w:color w:val="000000" w:themeColor="text1"/>
          <w:sz w:val="22"/>
          <w:szCs w:val="22"/>
        </w:rPr>
        <w:t xml:space="preserve">ANEXO </w:t>
      </w:r>
      <w:r w:rsidRPr="5E3F4570" w:rsidR="5F4D5158">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6</w:t>
      </w:r>
      <w:r w:rsidRPr="5E3F4570" w:rsidR="5F4D5158">
        <w:rPr>
          <w:rFonts w:ascii="Arial" w:hAnsi="Arial" w:eastAsia="Arial" w:cs="Arial"/>
          <w:color w:val="000000" w:themeColor="text1"/>
          <w:sz w:val="22"/>
          <w:szCs w:val="22"/>
        </w:rPr>
        <w:t xml:space="preserve">: </w:t>
      </w:r>
      <w:r w:rsidRPr="5E3F4570" w:rsidR="5C0BC6AB">
        <w:rPr>
          <w:rFonts w:ascii="Arial" w:hAnsi="Arial" w:eastAsia="Arial" w:cs="Arial"/>
          <w:color w:val="000000" w:themeColor="text1"/>
          <w:sz w:val="22"/>
          <w:szCs w:val="22"/>
        </w:rPr>
        <w:t>Solicitud de ejecución de pruebas</w:t>
      </w:r>
      <w:bookmarkEnd w:id="740"/>
      <w:bookmarkEnd w:id="741"/>
      <w:bookmarkEnd w:id="742"/>
      <w:bookmarkEnd w:id="743"/>
      <w:bookmarkEnd w:id="744"/>
      <w:bookmarkEnd w:id="745"/>
      <w:bookmarkEnd w:id="746"/>
      <w:r w:rsidRPr="5E3F4570" w:rsidR="177836D9">
        <w:rPr>
          <w:rFonts w:ascii="Arial" w:hAnsi="Arial" w:eastAsia="Arial" w:cs="Arial"/>
          <w:color w:val="000000" w:themeColor="text1"/>
          <w:sz w:val="22"/>
          <w:szCs w:val="22"/>
        </w:rPr>
        <w:t xml:space="preserve"> técnicas</w:t>
      </w:r>
      <w:bookmarkEnd w:id="747"/>
      <w:bookmarkEnd w:id="748"/>
      <w:bookmarkEnd w:id="749"/>
    </w:p>
    <w:p w:rsidRPr="00A35CBE" w:rsidR="00F77344" w:rsidP="6AB54A44" w:rsidRDefault="006A72BF" w14:paraId="02585665" w14:textId="31A77946">
      <w:pPr>
        <w:spacing w:after="0" w:line="240" w:lineRule="auto"/>
        <w:jc w:val="both"/>
        <w:rPr>
          <w:rFonts w:ascii="Arial" w:hAnsi="Arial" w:eastAsia="Arial" w:cs="Arial"/>
          <w:color w:val="E36C0A" w:themeColor="accent6" w:themeShade="BF"/>
        </w:rPr>
      </w:pPr>
      <w:r w:rsidRPr="00A35CBE">
        <w:rPr>
          <w:rFonts w:ascii="Arial" w:hAnsi="Arial" w:eastAsia="Arial" w:cs="Arial"/>
          <w:color w:val="E36C0A" w:themeColor="accent6" w:themeShade="BF"/>
        </w:rPr>
        <w:t>Se debe tomar en cuenta el siguiente</w:t>
      </w:r>
      <w:r w:rsidRPr="00A35CBE" w:rsidR="4E7F270F">
        <w:rPr>
          <w:rFonts w:ascii="Arial" w:hAnsi="Arial" w:eastAsia="Arial" w:cs="Arial"/>
          <w:color w:val="E36C0A" w:themeColor="accent6" w:themeShade="BF"/>
        </w:rPr>
        <w:t xml:space="preserve"> formato</w:t>
      </w:r>
      <w:r w:rsidRPr="00A35CBE" w:rsidR="3E62C2C3">
        <w:rPr>
          <w:rFonts w:ascii="Arial" w:hAnsi="Arial" w:eastAsia="Arial" w:cs="Arial"/>
          <w:color w:val="E36C0A" w:themeColor="accent6" w:themeShade="BF"/>
        </w:rPr>
        <w:t xml:space="preserve">: </w:t>
      </w:r>
    </w:p>
    <w:p w:rsidRPr="006A72BF" w:rsidR="008D63C2" w:rsidP="008D63C2" w:rsidRDefault="4E7F270F" w14:paraId="779C0F6F" w14:textId="61379E91">
      <w:pPr>
        <w:spacing w:after="0"/>
        <w:rPr>
          <w:rFonts w:ascii="Arial" w:hAnsi="Arial" w:eastAsia="Arial" w:cs="Arial"/>
          <w:b/>
          <w:bCs/>
          <w:lang w:val="es-ES" w:eastAsia="es-EC"/>
        </w:rPr>
      </w:pPr>
      <w:r w:rsidRPr="004D3677">
        <w:rPr>
          <w:rFonts w:ascii="Arial" w:hAnsi="Arial" w:eastAsia="Arial" w:cs="Arial"/>
          <w:b/>
          <w:bCs/>
          <w:lang w:val="es-ES" w:eastAsia="es-EC"/>
        </w:rPr>
        <w:t>De:</w:t>
      </w:r>
      <w:r w:rsidRPr="004D3677">
        <w:rPr>
          <w:rFonts w:ascii="Arial" w:hAnsi="Arial" w:eastAsia="Arial" w:cs="Arial"/>
          <w:lang w:val="es-ES" w:eastAsia="es-EC"/>
        </w:rPr>
        <w:t xml:space="preserve"> </w:t>
      </w:r>
      <w:r w:rsidRPr="00A35CBE">
        <w:rPr>
          <w:rFonts w:ascii="Arial" w:hAnsi="Arial" w:eastAsia="Arial" w:cs="Arial"/>
          <w:color w:val="E36C0A" w:themeColor="accent6" w:themeShade="BF"/>
          <w:lang w:val="es-ES" w:eastAsia="es-EC"/>
        </w:rPr>
        <w:t>(</w:t>
      </w:r>
      <w:r w:rsidRPr="00A35CBE" w:rsidR="006A72BF">
        <w:rPr>
          <w:rFonts w:ascii="Arial" w:hAnsi="Arial" w:eastAsia="Arial" w:cs="Arial"/>
          <w:color w:val="E36C0A" w:themeColor="accent6" w:themeShade="BF"/>
          <w:lang w:val="es-ES" w:eastAsia="es-EC"/>
        </w:rPr>
        <w:t>Desarrollador de Sistemas</w:t>
      </w:r>
      <w:r w:rsidRPr="00A35CBE">
        <w:rPr>
          <w:rFonts w:ascii="Arial" w:hAnsi="Arial" w:eastAsia="Arial" w:cs="Arial"/>
          <w:color w:val="E36C0A" w:themeColor="accent6" w:themeShade="BF"/>
          <w:lang w:val="es-ES" w:eastAsia="es-EC"/>
        </w:rPr>
        <w:t xml:space="preserve">) </w:t>
      </w:r>
      <w:r w:rsidR="1DDAE810">
        <w:br/>
      </w:r>
      <w:r w:rsidRPr="004D3677">
        <w:rPr>
          <w:rFonts w:ascii="Arial" w:hAnsi="Arial" w:eastAsia="Arial" w:cs="Arial"/>
          <w:b/>
          <w:bCs/>
          <w:lang w:val="es-ES" w:eastAsia="es-EC"/>
        </w:rPr>
        <w:t>Para:</w:t>
      </w:r>
      <w:r w:rsidRPr="004D3677">
        <w:rPr>
          <w:rFonts w:ascii="Arial" w:hAnsi="Arial" w:eastAsia="Arial" w:cs="Arial"/>
          <w:lang w:val="es-ES" w:eastAsia="es-EC"/>
        </w:rPr>
        <w:t xml:space="preserve"> </w:t>
      </w:r>
      <w:r w:rsidRPr="00A35CBE">
        <w:rPr>
          <w:rFonts w:ascii="Arial" w:hAnsi="Arial" w:eastAsia="Arial" w:cs="Arial"/>
          <w:color w:val="E36C0A" w:themeColor="accent6" w:themeShade="BF"/>
          <w:lang w:val="es-ES" w:eastAsia="es-EC"/>
        </w:rPr>
        <w:t>(</w:t>
      </w:r>
      <w:r w:rsidRPr="00A35CBE" w:rsidR="009F1659">
        <w:rPr>
          <w:rFonts w:ascii="Arial" w:hAnsi="Arial" w:eastAsia="Arial" w:cs="Arial"/>
          <w:color w:val="E36C0A" w:themeColor="accent6" w:themeShade="BF"/>
          <w:lang w:val="es-ES" w:eastAsia="es-EC"/>
        </w:rPr>
        <w:t>Control de Cambios</w:t>
      </w:r>
      <w:r w:rsidRPr="00A35CBE">
        <w:rPr>
          <w:rFonts w:ascii="Arial" w:hAnsi="Arial" w:eastAsia="Arial" w:cs="Arial"/>
          <w:color w:val="E36C0A" w:themeColor="accent6" w:themeShade="BF"/>
          <w:lang w:val="es-ES" w:eastAsia="es-EC"/>
        </w:rPr>
        <w:t>)</w:t>
      </w:r>
      <w:r w:rsidR="1DDAE810">
        <w:br/>
      </w:r>
      <w:r w:rsidRPr="004D3677">
        <w:rPr>
          <w:rFonts w:ascii="Arial" w:hAnsi="Arial" w:eastAsia="Arial" w:cs="Arial"/>
          <w:b/>
          <w:bCs/>
          <w:lang w:val="es-ES" w:eastAsia="es-EC"/>
        </w:rPr>
        <w:t>CC:</w:t>
      </w:r>
      <w:r w:rsidRPr="004D3677">
        <w:rPr>
          <w:rFonts w:ascii="Arial" w:hAnsi="Arial" w:eastAsia="Arial" w:cs="Arial"/>
          <w:lang w:val="es-ES" w:eastAsia="es-EC"/>
        </w:rPr>
        <w:t xml:space="preserve"> </w:t>
      </w:r>
      <w:r w:rsidRPr="00A35CBE">
        <w:rPr>
          <w:rFonts w:ascii="Arial" w:hAnsi="Arial" w:eastAsia="Arial" w:cs="Arial"/>
          <w:color w:val="E36C0A" w:themeColor="accent6" w:themeShade="BF"/>
          <w:lang w:val="es-ES" w:eastAsia="es-EC"/>
        </w:rPr>
        <w:t>(Director de Tecnología</w:t>
      </w:r>
      <w:r w:rsidRPr="00A35CBE" w:rsidR="3BB4EA1D">
        <w:rPr>
          <w:rFonts w:ascii="Arial" w:hAnsi="Arial" w:eastAsia="Arial" w:cs="Arial"/>
          <w:color w:val="E36C0A" w:themeColor="accent6" w:themeShade="BF"/>
          <w:lang w:val="es-ES" w:eastAsia="es-EC"/>
        </w:rPr>
        <w:t xml:space="preserve"> de la Información</w:t>
      </w:r>
      <w:r w:rsidRPr="00A35CBE">
        <w:rPr>
          <w:rFonts w:ascii="Arial" w:hAnsi="Arial" w:eastAsia="Arial" w:cs="Arial"/>
          <w:color w:val="E36C0A" w:themeColor="accent6" w:themeShade="BF"/>
          <w:lang w:val="es-ES" w:eastAsia="es-EC"/>
        </w:rPr>
        <w:t>);</w:t>
      </w:r>
      <w:r w:rsidRPr="00A35CBE" w:rsidR="006A72BF">
        <w:rPr>
          <w:rFonts w:ascii="Arial" w:hAnsi="Arial" w:eastAsia="Arial" w:cs="Arial"/>
          <w:color w:val="E36C0A" w:themeColor="accent6" w:themeShade="BF"/>
          <w:lang w:val="es-ES" w:eastAsia="es-EC"/>
        </w:rPr>
        <w:t xml:space="preserve"> </w:t>
      </w:r>
      <w:r w:rsidRPr="00A35CBE">
        <w:rPr>
          <w:rFonts w:ascii="Arial" w:hAnsi="Arial" w:eastAsia="Arial" w:cs="Arial"/>
          <w:color w:val="E36C0A" w:themeColor="accent6" w:themeShade="BF"/>
          <w:lang w:val="es-ES" w:eastAsia="es-EC"/>
        </w:rPr>
        <w:t>(</w:t>
      </w:r>
      <w:r w:rsidRPr="00A35CBE" w:rsidR="006A72BF">
        <w:rPr>
          <w:rFonts w:ascii="Arial" w:hAnsi="Arial" w:eastAsia="Arial" w:cs="Arial"/>
          <w:color w:val="E36C0A" w:themeColor="accent6" w:themeShade="BF"/>
          <w:lang w:val="es-ES" w:eastAsia="es-EC"/>
        </w:rPr>
        <w:t>Desarrollo de Sistemas</w:t>
      </w:r>
      <w:r w:rsidRPr="00A35CBE">
        <w:rPr>
          <w:rFonts w:ascii="Arial" w:hAnsi="Arial" w:eastAsia="Arial" w:cs="Arial"/>
          <w:color w:val="E36C0A" w:themeColor="accent6" w:themeShade="BF"/>
          <w:lang w:val="es-ES" w:eastAsia="es-EC"/>
        </w:rPr>
        <w:t>)</w:t>
      </w:r>
      <w:r w:rsidRPr="00A35CBE" w:rsidR="006A72BF">
        <w:rPr>
          <w:rFonts w:ascii="Arial" w:hAnsi="Arial" w:eastAsia="Arial" w:cs="Arial"/>
          <w:color w:val="E36C0A" w:themeColor="accent6" w:themeShade="BF"/>
          <w:lang w:val="es-ES" w:eastAsia="es-EC"/>
        </w:rPr>
        <w:t>; (Requerimientos TI);</w:t>
      </w:r>
      <w:r w:rsidR="1DDAE810">
        <w:br/>
      </w:r>
      <w:r w:rsidRPr="004D3677">
        <w:rPr>
          <w:rFonts w:ascii="Arial" w:hAnsi="Arial" w:eastAsia="Arial" w:cs="Arial"/>
          <w:b/>
          <w:bCs/>
          <w:lang w:val="es-ES" w:eastAsia="es-EC"/>
        </w:rPr>
        <w:t>Asunto:</w:t>
      </w:r>
      <w:r w:rsidRPr="004D3677">
        <w:rPr>
          <w:rFonts w:ascii="Arial" w:hAnsi="Arial" w:eastAsia="Arial" w:cs="Arial"/>
          <w:lang w:val="es-ES" w:eastAsia="es-EC"/>
        </w:rPr>
        <w:t xml:space="preserve"> </w:t>
      </w:r>
      <w:r w:rsidRPr="00A35CBE" w:rsidR="008D63C2">
        <w:rPr>
          <w:rFonts w:ascii="Arial" w:hAnsi="Arial" w:eastAsia="Arial" w:cs="Arial"/>
          <w:color w:val="E36C0A" w:themeColor="accent6" w:themeShade="BF"/>
          <w:lang w:val="es-ES" w:eastAsia="es-EC"/>
        </w:rPr>
        <w:t xml:space="preserve">Solicitud de pruebas [Nombre del sistema] para requerimiento..... (Tipo de atención) </w:t>
      </w:r>
    </w:p>
    <w:p w:rsidRPr="004D3677" w:rsidR="00F77344" w:rsidP="008D63C2" w:rsidRDefault="4E7F270F" w14:paraId="4D5D97D9" w14:textId="5F7C71BB">
      <w:pPr>
        <w:spacing w:after="0"/>
        <w:rPr>
          <w:rFonts w:ascii="Arial" w:hAnsi="Arial" w:eastAsia="Arial" w:cs="Arial"/>
          <w:lang w:val="es-ES" w:eastAsia="es-EC"/>
        </w:rPr>
      </w:pPr>
      <w:r w:rsidRPr="004D3677">
        <w:rPr>
          <w:rFonts w:ascii="Arial" w:hAnsi="Arial" w:eastAsia="Arial" w:cs="Arial"/>
          <w:b/>
          <w:bCs/>
          <w:lang w:val="es-ES" w:eastAsia="es-EC"/>
        </w:rPr>
        <w:t xml:space="preserve">Adjunto: </w:t>
      </w:r>
      <w:r w:rsidRPr="00A35CBE">
        <w:rPr>
          <w:rFonts w:ascii="Arial" w:hAnsi="Arial" w:eastAsia="Arial" w:cs="Arial"/>
          <w:color w:val="E36C0A" w:themeColor="accent6" w:themeShade="BF"/>
          <w:lang w:val="es-ES" w:eastAsia="es-EC"/>
        </w:rPr>
        <w:t>(Requerimientos del Sistema</w:t>
      </w:r>
      <w:r w:rsidRPr="00A35CBE" w:rsidR="009D34E6">
        <w:rPr>
          <w:rFonts w:ascii="Arial" w:hAnsi="Arial" w:eastAsia="Arial" w:cs="Arial"/>
          <w:color w:val="E36C0A" w:themeColor="accent6" w:themeShade="BF"/>
          <w:lang w:val="es-ES" w:eastAsia="es-EC"/>
        </w:rPr>
        <w:t>, Documentación de análisis</w:t>
      </w:r>
      <w:r w:rsidRPr="00A35CBE">
        <w:rPr>
          <w:rFonts w:ascii="Arial" w:hAnsi="Arial" w:eastAsia="Arial" w:cs="Arial"/>
          <w:color w:val="E36C0A" w:themeColor="accent6" w:themeShade="BF"/>
          <w:lang w:val="es-ES" w:eastAsia="es-EC"/>
        </w:rPr>
        <w:t>)</w:t>
      </w:r>
    </w:p>
    <w:p w:rsidR="00F77344" w:rsidP="6AB54A44" w:rsidRDefault="00F77344" w14:paraId="1A9746A3" w14:textId="77777777">
      <w:pPr>
        <w:spacing w:after="0" w:line="360" w:lineRule="auto"/>
        <w:rPr>
          <w:rFonts w:ascii="Arial" w:hAnsi="Arial" w:eastAsia="Arial" w:cs="Arial"/>
          <w:b/>
          <w:bCs/>
        </w:rPr>
      </w:pPr>
    </w:p>
    <w:p w:rsidRPr="009F1659" w:rsidR="009F1659" w:rsidP="6AB54A44" w:rsidRDefault="009F1659" w14:paraId="60805A09" w14:textId="3741D2C8">
      <w:pPr>
        <w:spacing w:after="0" w:line="360" w:lineRule="auto"/>
        <w:rPr>
          <w:rFonts w:ascii="Arial" w:hAnsi="Arial" w:eastAsia="Arial" w:cs="Arial"/>
        </w:rPr>
      </w:pPr>
      <w:r w:rsidRPr="00A35CBE">
        <w:rPr>
          <w:rFonts w:ascii="Arial" w:hAnsi="Arial" w:eastAsia="Arial" w:cs="Arial"/>
          <w:b/>
          <w:bCs/>
          <w:color w:val="00B050"/>
        </w:rPr>
        <w:t xml:space="preserve">Fecha cumplimiento QA: </w:t>
      </w:r>
      <w:r w:rsidRPr="00A35CBE">
        <w:rPr>
          <w:rFonts w:ascii="Arial" w:hAnsi="Arial" w:eastAsia="Arial" w:cs="Arial"/>
          <w:color w:val="00B050"/>
        </w:rPr>
        <w:t>(Fecha en la que se debería culminar las pruebas)</w:t>
      </w:r>
    </w:p>
    <w:p w:rsidRPr="009F1659" w:rsidR="00F77344" w:rsidP="6AB54A44" w:rsidRDefault="4E7F270F" w14:paraId="450E6001" w14:textId="7EF3305F">
      <w:pPr>
        <w:spacing w:after="0" w:line="360" w:lineRule="auto"/>
        <w:rPr>
          <w:rFonts w:ascii="Arial" w:hAnsi="Arial" w:eastAsia="Arial" w:cs="Arial"/>
          <w:strike/>
          <w:color w:val="FF0000"/>
        </w:rPr>
      </w:pPr>
      <w:r w:rsidRPr="746394D0">
        <w:rPr>
          <w:rFonts w:ascii="Arial" w:hAnsi="Arial" w:eastAsia="Arial" w:cs="Arial"/>
          <w:b/>
          <w:strike/>
          <w:color w:val="FF0000"/>
        </w:rPr>
        <w:t xml:space="preserve">Nombre del Sistema: </w:t>
      </w:r>
      <w:r w:rsidRPr="746394D0">
        <w:rPr>
          <w:rFonts w:ascii="Arial" w:hAnsi="Arial" w:eastAsia="Arial" w:cs="Arial"/>
          <w:strike/>
          <w:color w:val="FF0000"/>
        </w:rPr>
        <w:t>(Nombre del sistema a Probarse)</w:t>
      </w:r>
    </w:p>
    <w:p w:rsidRPr="000E0C41" w:rsidR="00F77344" w:rsidP="6AB54A44" w:rsidRDefault="4E7F270F" w14:paraId="543022F4" w14:textId="52939C3B">
      <w:pPr>
        <w:spacing w:after="0" w:line="360" w:lineRule="auto"/>
        <w:rPr>
          <w:rFonts w:ascii="Arial" w:hAnsi="Arial" w:eastAsia="Arial" w:cs="Arial"/>
        </w:rPr>
      </w:pPr>
      <w:r w:rsidRPr="2039A19A">
        <w:rPr>
          <w:rFonts w:ascii="Arial" w:hAnsi="Arial" w:eastAsia="Arial" w:cs="Arial"/>
          <w:b/>
        </w:rPr>
        <w:t xml:space="preserve">Descripción del Sistema: </w:t>
      </w:r>
      <w:r w:rsidRPr="2039A19A">
        <w:rPr>
          <w:rFonts w:ascii="Arial" w:hAnsi="Arial" w:eastAsia="Arial" w:cs="Arial"/>
        </w:rPr>
        <w:t>(Descripción de los objetivos principales del sistema)</w:t>
      </w:r>
    </w:p>
    <w:p w:rsidRPr="000E0C41" w:rsidR="00F77344" w:rsidP="6AB54A44" w:rsidRDefault="4E7F270F" w14:paraId="56D544C3" w14:textId="5BEE28E5">
      <w:pPr>
        <w:spacing w:after="0" w:line="360" w:lineRule="auto"/>
        <w:rPr>
          <w:rFonts w:ascii="Arial" w:hAnsi="Arial" w:eastAsia="Arial" w:cs="Arial"/>
        </w:rPr>
      </w:pPr>
      <w:r w:rsidRPr="2039A19A">
        <w:rPr>
          <w:rFonts w:ascii="Arial" w:hAnsi="Arial" w:eastAsia="Arial" w:cs="Arial"/>
          <w:b/>
        </w:rPr>
        <w:t xml:space="preserve">Versión actual del Sistema: </w:t>
      </w:r>
      <w:r w:rsidRPr="2039A19A">
        <w:rPr>
          <w:rFonts w:ascii="Arial" w:hAnsi="Arial" w:eastAsia="Arial" w:cs="Arial"/>
        </w:rPr>
        <w:t xml:space="preserve">(Definir la versión que está en producción) </w:t>
      </w:r>
      <w:r w:rsidRPr="2039A19A">
        <w:rPr>
          <w:rFonts w:ascii="Arial" w:hAnsi="Arial" w:eastAsia="Arial" w:cs="Arial"/>
          <w:i/>
        </w:rPr>
        <w:t>[</w:t>
      </w:r>
      <w:r w:rsidRPr="2039A19A" w:rsidR="3E62C2C3">
        <w:rPr>
          <w:rFonts w:ascii="Arial" w:hAnsi="Arial" w:eastAsia="Arial" w:cs="Arial"/>
          <w:i/>
        </w:rPr>
        <w:t xml:space="preserve"> </w:t>
      </w:r>
      <w:r w:rsidRPr="2039A19A">
        <w:rPr>
          <w:rFonts w:ascii="Arial" w:hAnsi="Arial" w:eastAsia="Arial" w:cs="Arial"/>
          <w:i/>
        </w:rPr>
        <w:t xml:space="preserve">V. </w:t>
      </w:r>
      <w:r w:rsidRPr="2039A19A" w:rsidR="3E62C2C3">
        <w:rPr>
          <w:rFonts w:ascii="Arial" w:hAnsi="Arial" w:eastAsia="Arial" w:cs="Arial"/>
          <w:i/>
        </w:rPr>
        <w:t>X.X.X]</w:t>
      </w:r>
    </w:p>
    <w:p w:rsidRPr="000E0C41" w:rsidR="0067172F" w:rsidP="6AB54A44" w:rsidRDefault="4E7F270F" w14:paraId="2605BAF6" w14:textId="1B26286F">
      <w:pPr>
        <w:spacing w:after="0" w:line="360" w:lineRule="auto"/>
        <w:rPr>
          <w:rFonts w:ascii="Arial" w:hAnsi="Arial" w:eastAsia="Arial" w:cs="Arial"/>
          <w:b/>
          <w:bCs/>
          <w:color w:val="FF0000"/>
        </w:rPr>
      </w:pPr>
      <w:r w:rsidRPr="2039A19A">
        <w:rPr>
          <w:rFonts w:ascii="Arial" w:hAnsi="Arial" w:eastAsia="Arial" w:cs="Arial"/>
          <w:b/>
        </w:rPr>
        <w:t>Versión nueva del Sistema</w:t>
      </w:r>
      <w:r w:rsidRPr="2039A19A">
        <w:rPr>
          <w:rFonts w:ascii="Arial" w:hAnsi="Arial" w:eastAsia="Arial" w:cs="Arial"/>
        </w:rPr>
        <w:t xml:space="preserve">: (Definir la </w:t>
      </w:r>
      <w:r w:rsidRPr="2039A19A" w:rsidR="3E62C2C3">
        <w:rPr>
          <w:rFonts w:ascii="Arial" w:hAnsi="Arial" w:eastAsia="Arial" w:cs="Arial"/>
        </w:rPr>
        <w:t xml:space="preserve">nueva </w:t>
      </w:r>
      <w:r w:rsidRPr="2039A19A">
        <w:rPr>
          <w:rFonts w:ascii="Arial" w:hAnsi="Arial" w:eastAsia="Arial" w:cs="Arial"/>
        </w:rPr>
        <w:t>versión cread</w:t>
      </w:r>
      <w:r w:rsidRPr="2039A19A" w:rsidR="3E62C2C3">
        <w:rPr>
          <w:rFonts w:ascii="Arial" w:hAnsi="Arial" w:eastAsia="Arial" w:cs="Arial"/>
        </w:rPr>
        <w:t>a</w:t>
      </w:r>
      <w:r w:rsidRPr="2039A19A">
        <w:rPr>
          <w:rFonts w:ascii="Arial" w:hAnsi="Arial" w:eastAsia="Arial" w:cs="Arial"/>
        </w:rPr>
        <w:t xml:space="preserve"> o de la actualización)</w:t>
      </w:r>
      <w:r w:rsidRPr="2039A19A" w:rsidR="3E62C2C3">
        <w:rPr>
          <w:rFonts w:ascii="Arial" w:hAnsi="Arial" w:eastAsia="Arial" w:cs="Arial"/>
          <w:i/>
        </w:rPr>
        <w:t xml:space="preserve"> [ V. X.X.X] </w:t>
      </w:r>
      <w:r w:rsidRPr="000E0C41" w:rsidR="3E62C2C3">
        <w:rPr>
          <w:rFonts w:ascii="Arial" w:hAnsi="Arial" w:eastAsia="Arial" w:cs="Arial"/>
          <w:color w:val="FF0000"/>
        </w:rPr>
        <w:t xml:space="preserve"> </w:t>
      </w:r>
    </w:p>
    <w:p w:rsidRPr="004D3677" w:rsidR="0067172F" w:rsidP="6AB54A44" w:rsidRDefault="3E62C2C3" w14:paraId="37B54E0F" w14:textId="23A136A3">
      <w:pPr>
        <w:spacing w:after="0" w:line="360" w:lineRule="auto"/>
        <w:rPr>
          <w:rFonts w:ascii="Arial" w:hAnsi="Arial" w:eastAsia="Arial" w:cs="Arial"/>
        </w:rPr>
      </w:pPr>
      <w:r w:rsidRPr="004D3677">
        <w:rPr>
          <w:rFonts w:ascii="Arial" w:hAnsi="Arial" w:eastAsia="Arial" w:cs="Arial"/>
          <w:b/>
          <w:bCs/>
        </w:rPr>
        <w:t xml:space="preserve">Fecha actualización: </w:t>
      </w:r>
      <w:r w:rsidRPr="004D3677">
        <w:rPr>
          <w:rFonts w:ascii="Arial" w:hAnsi="Arial" w:eastAsia="Arial" w:cs="Arial"/>
        </w:rPr>
        <w:t>(Fecha en el que se pone a producción)</w:t>
      </w:r>
    </w:p>
    <w:p w:rsidRPr="004D3677" w:rsidR="0067172F" w:rsidP="6AB54A44" w:rsidRDefault="3E62C2C3" w14:paraId="1A38ED9F" w14:textId="2AC4A95A">
      <w:pPr>
        <w:spacing w:after="0" w:line="360" w:lineRule="auto"/>
        <w:rPr>
          <w:rFonts w:ascii="Arial" w:hAnsi="Arial" w:eastAsia="Arial" w:cs="Arial"/>
        </w:rPr>
      </w:pPr>
      <w:r w:rsidRPr="004D3677">
        <w:rPr>
          <w:rFonts w:ascii="Arial" w:hAnsi="Arial" w:eastAsia="Arial" w:cs="Arial"/>
          <w:b/>
          <w:bCs/>
        </w:rPr>
        <w:t xml:space="preserve">Manual actualizado: </w:t>
      </w:r>
      <w:r w:rsidRPr="004D3677">
        <w:rPr>
          <w:rFonts w:ascii="Arial" w:hAnsi="Arial" w:eastAsia="Arial" w:cs="Arial"/>
        </w:rPr>
        <w:t>(Informar si se adjunta el manual actualizado)</w:t>
      </w:r>
    </w:p>
    <w:p w:rsidRPr="004D3677" w:rsidR="0067172F" w:rsidP="6AB54A44" w:rsidRDefault="3E62C2C3" w14:paraId="55A1A461" w14:textId="60E69640">
      <w:pPr>
        <w:spacing w:after="0" w:line="360" w:lineRule="auto"/>
        <w:rPr>
          <w:rFonts w:ascii="Arial" w:hAnsi="Arial" w:eastAsia="Arial" w:cs="Arial"/>
        </w:rPr>
      </w:pPr>
      <w:r w:rsidRPr="004D3677">
        <w:rPr>
          <w:rFonts w:ascii="Arial" w:hAnsi="Arial" w:eastAsia="Arial" w:cs="Arial"/>
          <w:b/>
          <w:bCs/>
        </w:rPr>
        <w:t xml:space="preserve">Propietario del sistema: </w:t>
      </w:r>
      <w:r w:rsidRPr="004D3677">
        <w:rPr>
          <w:rFonts w:ascii="Arial" w:hAnsi="Arial" w:eastAsia="Arial" w:cs="Arial"/>
        </w:rPr>
        <w:t>(Definir el perfil del dueño del sistema)</w:t>
      </w:r>
    </w:p>
    <w:p w:rsidRPr="000E0C41" w:rsidR="0067172F" w:rsidP="6AB54A44" w:rsidRDefault="3E62C2C3" w14:paraId="67532403" w14:textId="1A54111A">
      <w:pPr>
        <w:spacing w:after="0" w:line="360" w:lineRule="auto"/>
        <w:rPr>
          <w:rFonts w:ascii="Arial" w:hAnsi="Arial" w:eastAsia="Arial" w:cs="Arial"/>
        </w:rPr>
      </w:pPr>
      <w:r w:rsidRPr="3511FBB0">
        <w:rPr>
          <w:rFonts w:ascii="Arial" w:hAnsi="Arial" w:eastAsia="Arial" w:cs="Arial"/>
          <w:b/>
        </w:rPr>
        <w:t xml:space="preserve">Programador principal: </w:t>
      </w:r>
      <w:r w:rsidRPr="3511FBB0">
        <w:rPr>
          <w:rFonts w:ascii="Arial" w:hAnsi="Arial" w:eastAsia="Arial" w:cs="Arial"/>
        </w:rPr>
        <w:t>(</w:t>
      </w:r>
      <w:r w:rsidRPr="3511FBB0" w:rsidR="58A581AA">
        <w:rPr>
          <w:rFonts w:ascii="Arial" w:hAnsi="Arial" w:eastAsia="Arial" w:cs="Arial"/>
        </w:rPr>
        <w:t xml:space="preserve">Nombre del </w:t>
      </w:r>
      <w:r w:rsidRPr="3511FBB0" w:rsidR="00534264">
        <w:rPr>
          <w:rFonts w:ascii="Arial" w:hAnsi="Arial" w:cs="Arial"/>
        </w:rPr>
        <w:t>Desarrollador de Sistemas</w:t>
      </w:r>
      <w:r w:rsidRPr="3511FBB0" w:rsidR="58A581AA">
        <w:rPr>
          <w:rFonts w:ascii="Arial" w:hAnsi="Arial" w:eastAsia="Arial" w:cs="Arial"/>
        </w:rPr>
        <w:t xml:space="preserve"> responsable del sistema</w:t>
      </w:r>
      <w:r w:rsidRPr="3511FBB0">
        <w:rPr>
          <w:rFonts w:ascii="Arial" w:hAnsi="Arial" w:eastAsia="Arial" w:cs="Arial"/>
        </w:rPr>
        <w:t>)</w:t>
      </w:r>
    </w:p>
    <w:p w:rsidRPr="004D3677" w:rsidR="0067172F" w:rsidP="6AB54A44" w:rsidRDefault="3E62C2C3" w14:paraId="48A67F6C" w14:textId="19575731">
      <w:pPr>
        <w:spacing w:after="0" w:line="360" w:lineRule="auto"/>
        <w:jc w:val="both"/>
        <w:rPr>
          <w:rFonts w:ascii="Arial" w:hAnsi="Arial" w:eastAsia="Arial" w:cs="Arial"/>
        </w:rPr>
      </w:pPr>
      <w:r w:rsidRPr="004D3677">
        <w:rPr>
          <w:rFonts w:ascii="Arial" w:hAnsi="Arial" w:eastAsia="Arial" w:cs="Arial"/>
          <w:b/>
          <w:bCs/>
        </w:rPr>
        <w:t xml:space="preserve">Programador responsable de cambios: </w:t>
      </w:r>
      <w:r w:rsidRPr="004D3677">
        <w:rPr>
          <w:rFonts w:ascii="Arial" w:hAnsi="Arial" w:eastAsia="Arial" w:cs="Arial"/>
        </w:rPr>
        <w:t>(</w:t>
      </w:r>
      <w:r w:rsidRPr="004D3677" w:rsidR="58A581AA">
        <w:rPr>
          <w:rFonts w:ascii="Arial" w:hAnsi="Arial" w:eastAsia="Arial" w:cs="Arial"/>
        </w:rPr>
        <w:t xml:space="preserve">Nombre del </w:t>
      </w:r>
      <w:r w:rsidR="00534264">
        <w:rPr>
          <w:rFonts w:ascii="Arial" w:hAnsi="Arial" w:cs="Arial"/>
          <w:color w:val="E36C0A" w:themeColor="accent6" w:themeShade="BF"/>
        </w:rPr>
        <w:t>Desarrollador de Sistemas</w:t>
      </w:r>
      <w:r w:rsidRPr="004D3677" w:rsidR="58A581AA">
        <w:rPr>
          <w:rFonts w:ascii="Arial" w:hAnsi="Arial" w:eastAsia="Arial" w:cs="Arial"/>
        </w:rPr>
        <w:t xml:space="preserve"> responsable de cambios</w:t>
      </w:r>
      <w:r w:rsidRPr="004D3677">
        <w:rPr>
          <w:rFonts w:ascii="Arial" w:hAnsi="Arial" w:eastAsia="Arial" w:cs="Arial"/>
        </w:rPr>
        <w:t>)</w:t>
      </w:r>
    </w:p>
    <w:p w:rsidRPr="004D3677" w:rsidR="0067172F" w:rsidP="6AB54A44" w:rsidRDefault="3E62C2C3" w14:paraId="7C3D9D42" w14:textId="72E983B1">
      <w:pPr>
        <w:spacing w:after="0" w:line="360" w:lineRule="auto"/>
        <w:rPr>
          <w:rFonts w:ascii="Arial" w:hAnsi="Arial" w:eastAsia="Arial" w:cs="Arial"/>
        </w:rPr>
      </w:pPr>
      <w:r w:rsidRPr="004D3677">
        <w:rPr>
          <w:rFonts w:ascii="Arial" w:hAnsi="Arial" w:eastAsia="Arial" w:cs="Arial"/>
          <w:b/>
          <w:bCs/>
        </w:rPr>
        <w:t xml:space="preserve">Pruebas retroactivas: </w:t>
      </w:r>
      <w:r w:rsidRPr="004D3677">
        <w:rPr>
          <w:rFonts w:ascii="Arial" w:hAnsi="Arial" w:eastAsia="Arial" w:cs="Arial"/>
        </w:rPr>
        <w:t xml:space="preserve">(Definir </w:t>
      </w:r>
      <w:r w:rsidRPr="004D3677" w:rsidR="58A581AA">
        <w:rPr>
          <w:rFonts w:ascii="Arial" w:hAnsi="Arial" w:eastAsia="Arial" w:cs="Arial"/>
        </w:rPr>
        <w:t>la necesidad de realizar pruebas de procesos en producción</w:t>
      </w:r>
      <w:r w:rsidRPr="004D3677">
        <w:rPr>
          <w:rFonts w:ascii="Arial" w:hAnsi="Arial" w:eastAsia="Arial" w:cs="Arial"/>
        </w:rPr>
        <w:t>)</w:t>
      </w:r>
    </w:p>
    <w:p w:rsidRPr="004D3677" w:rsidR="00F77344" w:rsidP="6AB54A44" w:rsidRDefault="4E7F270F" w14:paraId="3720CBE8" w14:textId="2E7D5BD6">
      <w:pPr>
        <w:spacing w:after="0" w:line="360" w:lineRule="auto"/>
        <w:rPr>
          <w:rFonts w:ascii="Arial" w:hAnsi="Arial" w:eastAsia="Arial" w:cs="Arial"/>
          <w:b/>
          <w:bCs/>
        </w:rPr>
      </w:pPr>
      <w:r w:rsidRPr="004D3677">
        <w:rPr>
          <w:rFonts w:ascii="Arial" w:hAnsi="Arial" w:eastAsia="Arial" w:cs="Arial"/>
          <w:b/>
          <w:bCs/>
        </w:rPr>
        <w:t xml:space="preserve">Listado de requerimientos/historias a probarse:  </w:t>
      </w:r>
    </w:p>
    <w:p w:rsidRPr="004D3677" w:rsidR="00F77344" w:rsidP="00FB5E7A" w:rsidRDefault="4E7F270F" w14:paraId="003B5C73" w14:textId="7A29F140">
      <w:pPr>
        <w:pStyle w:val="Prrafodelista"/>
        <w:numPr>
          <w:ilvl w:val="0"/>
          <w:numId w:val="15"/>
        </w:numPr>
        <w:spacing w:after="0" w:line="360" w:lineRule="auto"/>
        <w:rPr>
          <w:rFonts w:ascii="Arial" w:hAnsi="Arial" w:eastAsia="Arial" w:cs="Arial"/>
        </w:rPr>
      </w:pPr>
      <w:r w:rsidRPr="004D3677">
        <w:rPr>
          <w:rFonts w:ascii="Arial" w:hAnsi="Arial" w:eastAsia="Arial" w:cs="Arial"/>
        </w:rPr>
        <w:t>(Describir los requerimientos principales de</w:t>
      </w:r>
      <w:r w:rsidRPr="004D3677" w:rsidR="2D97153C">
        <w:rPr>
          <w:rFonts w:ascii="Arial" w:hAnsi="Arial" w:eastAsia="Arial" w:cs="Arial"/>
        </w:rPr>
        <w:t xml:space="preserve"> </w:t>
      </w:r>
      <w:r w:rsidRPr="004D3677">
        <w:rPr>
          <w:rFonts w:ascii="Arial" w:hAnsi="Arial" w:eastAsia="Arial" w:cs="Arial"/>
        </w:rPr>
        <w:t>l</w:t>
      </w:r>
      <w:r w:rsidRPr="004D3677" w:rsidR="2D97153C">
        <w:rPr>
          <w:rFonts w:ascii="Arial" w:hAnsi="Arial" w:eastAsia="Arial" w:cs="Arial"/>
        </w:rPr>
        <w:t>a</w:t>
      </w:r>
      <w:r w:rsidRPr="004D3677">
        <w:rPr>
          <w:rFonts w:ascii="Arial" w:hAnsi="Arial" w:eastAsia="Arial" w:cs="Arial"/>
        </w:rPr>
        <w:t xml:space="preserve"> </w:t>
      </w:r>
      <w:r w:rsidRPr="004D3677" w:rsidR="2D97153C">
        <w:rPr>
          <w:rFonts w:ascii="Arial" w:hAnsi="Arial" w:eastAsia="Arial" w:cs="Arial"/>
        </w:rPr>
        <w:t>solución informática</w:t>
      </w:r>
      <w:r w:rsidRPr="004D3677">
        <w:rPr>
          <w:rFonts w:ascii="Arial" w:hAnsi="Arial" w:eastAsia="Arial" w:cs="Arial"/>
        </w:rPr>
        <w:t>)</w:t>
      </w:r>
    </w:p>
    <w:p w:rsidRPr="004D3677" w:rsidR="00F77344" w:rsidP="00FB5E7A" w:rsidRDefault="4E7F270F" w14:paraId="0056611A" w14:textId="361920C8">
      <w:pPr>
        <w:pStyle w:val="Prrafodelista"/>
        <w:numPr>
          <w:ilvl w:val="0"/>
          <w:numId w:val="15"/>
        </w:numPr>
        <w:spacing w:after="0" w:line="360" w:lineRule="auto"/>
        <w:rPr>
          <w:rFonts w:ascii="Arial" w:hAnsi="Arial" w:eastAsia="Arial" w:cs="Arial"/>
        </w:rPr>
      </w:pPr>
      <w:r w:rsidRPr="004D3677">
        <w:rPr>
          <w:rFonts w:ascii="Arial" w:hAnsi="Arial" w:eastAsia="Arial" w:cs="Arial"/>
        </w:rPr>
        <w:t xml:space="preserve">(Detallar las historias en las que se basa </w:t>
      </w:r>
      <w:r w:rsidRPr="004D3677" w:rsidR="2D97153C">
        <w:rPr>
          <w:rFonts w:ascii="Arial" w:hAnsi="Arial" w:eastAsia="Arial" w:cs="Arial"/>
        </w:rPr>
        <w:t>la solución informática</w:t>
      </w:r>
      <w:r w:rsidRPr="004D3677">
        <w:rPr>
          <w:rFonts w:ascii="Arial" w:hAnsi="Arial" w:eastAsia="Arial" w:cs="Arial"/>
        </w:rPr>
        <w:t>)</w:t>
      </w:r>
    </w:p>
    <w:p w:rsidRPr="004D3677" w:rsidR="00F77344" w:rsidP="6AB54A44" w:rsidRDefault="4E7F270F" w14:paraId="0CD7D434" w14:textId="77777777">
      <w:pPr>
        <w:spacing w:after="0" w:line="360" w:lineRule="auto"/>
        <w:rPr>
          <w:rFonts w:ascii="Arial" w:hAnsi="Arial" w:eastAsia="Arial" w:cs="Arial"/>
          <w:b/>
          <w:bCs/>
        </w:rPr>
      </w:pPr>
      <w:r w:rsidRPr="004D3677">
        <w:rPr>
          <w:rFonts w:ascii="Arial" w:hAnsi="Arial" w:eastAsia="Arial" w:cs="Arial"/>
          <w:b/>
          <w:bCs/>
        </w:rPr>
        <w:t>Observaciones/Recomendaciones:</w:t>
      </w:r>
    </w:p>
    <w:p w:rsidRPr="004D3677" w:rsidR="00F77344" w:rsidP="00FB5E7A" w:rsidRDefault="58A581AA" w14:paraId="4EF481C1" w14:textId="7C4CB3EB">
      <w:pPr>
        <w:pStyle w:val="Prrafodelista"/>
        <w:numPr>
          <w:ilvl w:val="0"/>
          <w:numId w:val="15"/>
        </w:numPr>
        <w:spacing w:after="0" w:line="360" w:lineRule="auto"/>
        <w:rPr>
          <w:rFonts w:ascii="Arial" w:hAnsi="Arial" w:eastAsia="Arial" w:cs="Arial"/>
        </w:rPr>
      </w:pPr>
      <w:r w:rsidRPr="004D3677">
        <w:rPr>
          <w:rFonts w:ascii="Arial" w:hAnsi="Arial" w:eastAsia="Arial" w:cs="Arial"/>
        </w:rPr>
        <w:t>Sugerencias que se pueden realizar al</w:t>
      </w:r>
      <w:r w:rsidRPr="004D3677" w:rsidR="02A97DEC">
        <w:rPr>
          <w:rFonts w:ascii="Arial" w:hAnsi="Arial" w:eastAsia="Arial" w:cs="Arial"/>
        </w:rPr>
        <w:t xml:space="preserve"> </w:t>
      </w:r>
      <w:r w:rsidRPr="68D44CE3" w:rsidR="41061324">
        <w:rPr>
          <w:rFonts w:ascii="Arial" w:hAnsi="Arial" w:eastAsia="Arial" w:cs="Arial"/>
        </w:rPr>
        <w:t>a</w:t>
      </w:r>
      <w:r w:rsidRPr="68D44CE3" w:rsidR="5FED3CDE">
        <w:rPr>
          <w:rFonts w:ascii="Arial" w:hAnsi="Arial" w:eastAsia="Arial" w:cs="Arial"/>
        </w:rPr>
        <w:t>nalista</w:t>
      </w:r>
      <w:r w:rsidRPr="004D3677" w:rsidR="02A97DEC">
        <w:rPr>
          <w:rFonts w:ascii="Arial" w:hAnsi="Arial" w:eastAsia="Arial" w:cs="Arial"/>
        </w:rPr>
        <w:t xml:space="preserve"> de </w:t>
      </w:r>
      <w:r w:rsidRPr="68D44CE3" w:rsidR="5FED3CDE">
        <w:rPr>
          <w:rFonts w:ascii="Arial" w:hAnsi="Arial" w:eastAsia="Arial" w:cs="Arial"/>
        </w:rPr>
        <w:t>control</w:t>
      </w:r>
      <w:r w:rsidRPr="004D3677" w:rsidR="02A97DEC">
        <w:rPr>
          <w:rFonts w:ascii="Arial" w:hAnsi="Arial" w:eastAsia="Arial" w:cs="Arial"/>
        </w:rPr>
        <w:t xml:space="preserve"> de </w:t>
      </w:r>
      <w:r w:rsidRPr="68D44CE3" w:rsidR="5FED3CDE">
        <w:rPr>
          <w:rFonts w:ascii="Arial" w:hAnsi="Arial" w:eastAsia="Arial" w:cs="Arial"/>
        </w:rPr>
        <w:t>cambios</w:t>
      </w:r>
      <w:r w:rsidRPr="004D3677" w:rsidR="02A97DEC">
        <w:rPr>
          <w:rFonts w:ascii="Arial" w:hAnsi="Arial" w:eastAsia="Arial" w:cs="Arial"/>
        </w:rPr>
        <w:t xml:space="preserve"> para el proceso de pruebas de usuario y puesta en producción</w:t>
      </w:r>
      <w:r w:rsidRPr="004D3677">
        <w:rPr>
          <w:rFonts w:ascii="Arial" w:hAnsi="Arial" w:eastAsia="Arial" w:cs="Arial"/>
        </w:rPr>
        <w:t>.</w:t>
      </w:r>
    </w:p>
    <w:p w:rsidRPr="00EA224A" w:rsidR="0067172F" w:rsidP="6AB54A44" w:rsidRDefault="3E62C2C3" w14:paraId="3AC17DAB" w14:textId="1FC80BD9">
      <w:pPr>
        <w:spacing w:after="0" w:line="360" w:lineRule="auto"/>
        <w:jc w:val="both"/>
        <w:rPr>
          <w:rFonts w:ascii="Arial" w:hAnsi="Arial" w:eastAsia="Arial" w:cs="Arial"/>
          <w:b/>
        </w:rPr>
      </w:pPr>
      <w:r w:rsidRPr="61068DAB">
        <w:rPr>
          <w:rFonts w:ascii="Arial" w:hAnsi="Arial" w:eastAsia="Arial" w:cs="Arial"/>
          <w:b/>
        </w:rPr>
        <w:t>URL Producción del sistema:</w:t>
      </w:r>
      <w:r w:rsidRPr="61068DAB" w:rsidR="58A581AA">
        <w:rPr>
          <w:rFonts w:ascii="Arial" w:hAnsi="Arial" w:eastAsia="Arial" w:cs="Arial"/>
          <w:b/>
        </w:rPr>
        <w:t xml:space="preserve"> </w:t>
      </w:r>
      <w:r w:rsidRPr="61068DAB" w:rsidR="58A581AA">
        <w:rPr>
          <w:rFonts w:ascii="Arial" w:hAnsi="Arial" w:eastAsia="Arial" w:cs="Arial"/>
        </w:rPr>
        <w:t>(Dirección de acceso en producción)</w:t>
      </w:r>
    </w:p>
    <w:p w:rsidRPr="004D3677" w:rsidR="0067172F" w:rsidP="6AB54A44" w:rsidRDefault="3E62C2C3" w14:paraId="11292C20" w14:textId="209E5E1C">
      <w:pPr>
        <w:spacing w:after="0" w:line="360" w:lineRule="auto"/>
        <w:jc w:val="both"/>
        <w:rPr>
          <w:rFonts w:ascii="Arial" w:hAnsi="Arial" w:eastAsia="Arial" w:cs="Arial"/>
          <w:b/>
          <w:bCs/>
        </w:rPr>
      </w:pPr>
      <w:r w:rsidRPr="004D3677">
        <w:rPr>
          <w:rFonts w:ascii="Arial" w:hAnsi="Arial" w:eastAsia="Arial" w:cs="Arial"/>
          <w:b/>
          <w:bCs/>
        </w:rPr>
        <w:t>URL Pruebas del sistema:</w:t>
      </w:r>
      <w:r w:rsidRPr="004D3677" w:rsidR="58A581AA">
        <w:rPr>
          <w:rFonts w:ascii="Arial" w:hAnsi="Arial" w:eastAsia="Arial" w:cs="Arial"/>
        </w:rPr>
        <w:t xml:space="preserve"> (Dirección de acceso en pruebas)</w:t>
      </w:r>
    </w:p>
    <w:p w:rsidRPr="004D3677" w:rsidR="00071413" w:rsidP="6AB54A44" w:rsidRDefault="00071413" w14:paraId="679FABCD" w14:textId="77777777">
      <w:pPr>
        <w:spacing w:after="0" w:line="360" w:lineRule="auto"/>
        <w:jc w:val="both"/>
        <w:rPr>
          <w:rFonts w:ascii="Arial" w:hAnsi="Arial" w:eastAsia="Arial" w:cs="Arial"/>
        </w:rPr>
      </w:pPr>
    </w:p>
    <w:p w:rsidRPr="004D3677" w:rsidR="00626675" w:rsidP="4410C228" w:rsidRDefault="1B16A4F2" w14:paraId="3D4E82DD" w14:textId="25C163EE">
      <w:pPr>
        <w:pStyle w:val="Ttulo2"/>
        <w:spacing w:before="0"/>
        <w:rPr>
          <w:rFonts w:ascii="Arial" w:hAnsi="Arial" w:eastAsia="Arial" w:cs="Arial"/>
          <w:color w:val="000000" w:themeColor="text1"/>
          <w:sz w:val="22"/>
          <w:szCs w:val="22"/>
        </w:rPr>
      </w:pPr>
      <w:bookmarkStart w:name="_Incidentes_del_usuario" w:id="750"/>
      <w:bookmarkStart w:name="_Toc59610498" w:id="751"/>
      <w:bookmarkStart w:name="_Toc822127585" w:id="752"/>
      <w:bookmarkStart w:name="_ANEXO_#18:_Incidentes" w:id="753"/>
      <w:bookmarkStart w:name="_Toc2073921266" w:id="754"/>
      <w:bookmarkStart w:name="_Toc163723242" w:id="755"/>
      <w:bookmarkStart w:name="_Toc138052751" w:id="756"/>
      <w:bookmarkStart w:name="_Toc256750963" w:id="757"/>
      <w:bookmarkStart w:name="_Toc1797838748" w:id="758"/>
      <w:bookmarkStart w:name="_Toc165286693" w:id="759"/>
      <w:bookmarkStart w:name="_Toc172928382" w:id="760"/>
      <w:bookmarkStart w:name="Entregable12" w:id="761"/>
      <w:bookmarkStart w:name="Entregable8" w:id="762"/>
      <w:bookmarkEnd w:id="750"/>
      <w:r w:rsidRPr="5E3F4570">
        <w:rPr>
          <w:rFonts w:ascii="Arial" w:hAnsi="Arial" w:eastAsia="Arial" w:cs="Arial"/>
          <w:color w:val="000000" w:themeColor="text1"/>
          <w:sz w:val="22"/>
          <w:szCs w:val="22"/>
        </w:rPr>
        <w:t xml:space="preserve">ANEXO </w:t>
      </w:r>
      <w:r w:rsidRPr="5E3F4570" w:rsidR="20D5C1F7">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7</w:t>
      </w:r>
      <w:r w:rsidRPr="5E3F4570" w:rsidR="20D5C1F7">
        <w:rPr>
          <w:rFonts w:ascii="Arial" w:hAnsi="Arial" w:eastAsia="Arial" w:cs="Arial"/>
          <w:color w:val="000000" w:themeColor="text1"/>
          <w:sz w:val="22"/>
          <w:szCs w:val="22"/>
        </w:rPr>
        <w:t xml:space="preserve">: </w:t>
      </w:r>
      <w:r w:rsidRPr="5E3F4570" w:rsidR="242D9A08">
        <w:rPr>
          <w:rFonts w:ascii="Arial" w:hAnsi="Arial" w:eastAsia="Arial" w:cs="Arial"/>
          <w:color w:val="000000" w:themeColor="text1"/>
          <w:sz w:val="22"/>
          <w:szCs w:val="22"/>
        </w:rPr>
        <w:t>Incidentes del</w:t>
      </w:r>
      <w:r w:rsidRPr="5E3F4570" w:rsidR="34CDE96D">
        <w:rPr>
          <w:rFonts w:ascii="Arial" w:hAnsi="Arial" w:eastAsia="Arial" w:cs="Arial"/>
          <w:color w:val="000000" w:themeColor="text1"/>
          <w:sz w:val="22"/>
          <w:szCs w:val="22"/>
        </w:rPr>
        <w:t xml:space="preserve"> usuario</w:t>
      </w:r>
      <w:bookmarkEnd w:id="751"/>
      <w:bookmarkEnd w:id="752"/>
      <w:bookmarkEnd w:id="753"/>
      <w:bookmarkEnd w:id="754"/>
      <w:bookmarkEnd w:id="755"/>
      <w:bookmarkEnd w:id="756"/>
      <w:bookmarkEnd w:id="757"/>
      <w:bookmarkEnd w:id="758"/>
      <w:bookmarkEnd w:id="759"/>
      <w:bookmarkEnd w:id="760"/>
    </w:p>
    <w:p w:rsidRPr="00B45B2E" w:rsidR="00293951" w:rsidP="00B45B2E" w:rsidRDefault="00293951" w14:paraId="63D739B5" w14:textId="49AA59B9">
      <w:r>
        <w:rPr>
          <w:noProof/>
        </w:rPr>
        <w:drawing>
          <wp:inline distT="0" distB="0" distL="0" distR="0" wp14:anchorId="233B5E80" wp14:editId="2F4A757C">
            <wp:extent cx="6170105" cy="5143500"/>
            <wp:effectExtent l="0" t="0" r="2540" b="0"/>
            <wp:docPr id="198114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1964" cy="5145050"/>
                    </a:xfrm>
                    <a:prstGeom prst="rect">
                      <a:avLst/>
                    </a:prstGeom>
                    <a:noFill/>
                    <a:ln>
                      <a:noFill/>
                    </a:ln>
                  </pic:spPr>
                </pic:pic>
              </a:graphicData>
            </a:graphic>
          </wp:inline>
        </w:drawing>
      </w:r>
    </w:p>
    <w:bookmarkEnd w:id="761"/>
    <w:bookmarkEnd w:id="762"/>
    <w:bookmarkStart w:name="_MON_1656763223" w:id="763"/>
    <w:bookmarkEnd w:id="763"/>
    <w:p w:rsidRPr="00DB3E5C" w:rsidR="00F77344" w:rsidP="00456230" w:rsidRDefault="00E30876" w14:paraId="17377574" w14:textId="7A691B83">
      <w:pPr>
        <w:spacing w:after="0"/>
        <w:rPr>
          <w:rFonts w:ascii="Arial" w:hAnsi="Arial" w:cs="Arial"/>
        </w:rPr>
      </w:pPr>
      <w:r w:rsidRPr="006D4F74">
        <w:rPr>
          <w:rFonts w:ascii="Arial" w:hAnsi="Arial" w:cs="Arial"/>
        </w:rPr>
        <w:object w:dxaOrig="26408" w:dyaOrig="8887" w14:anchorId="111F7F3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303.5pt;height:460.8pt" o:ole="" type="#_x0000_t75">
            <v:imagedata o:title="" r:id="rId73"/>
          </v:shape>
          <o:OLEObject Type="Embed" ProgID="Excel.Sheet.12" ShapeID="_x0000_i1025" DrawAspect="Content" ObjectID="_1776007327" r:id="rId74"/>
        </w:object>
      </w:r>
    </w:p>
    <w:p w:rsidRPr="00E30876" w:rsidR="00E30876" w:rsidP="00E30876" w:rsidRDefault="00F77344" w14:paraId="65710385" w14:textId="68BC812B">
      <w:pPr>
        <w:spacing w:after="0"/>
        <w:rPr>
          <w:rFonts w:ascii="Arial" w:hAnsi="Arial" w:eastAsia="Times New Roman" w:cs="Arial"/>
          <w:b/>
          <w:bCs/>
          <w:sz w:val="20"/>
          <w:szCs w:val="20"/>
          <w:lang w:val="es-ES" w:eastAsia="es-ES"/>
        </w:rPr>
      </w:pPr>
      <w:r w:rsidRPr="372A5343">
        <w:rPr>
          <w:rFonts w:ascii="Arial" w:hAnsi="Arial" w:eastAsia="Times New Roman" w:cs="Arial"/>
          <w:b/>
          <w:bCs/>
          <w:sz w:val="20"/>
          <w:szCs w:val="20"/>
          <w:lang w:val="es-ES" w:eastAsia="es-ES"/>
        </w:rPr>
        <w:br w:type="page"/>
      </w:r>
      <w:bookmarkStart w:name="_Registro_de_Puesta" w:id="764"/>
      <w:bookmarkStart w:name="_ANEXO_#18:_Registro" w:id="765"/>
      <w:bookmarkStart w:name="_Toc59610499" w:id="766"/>
      <w:bookmarkStart w:name="_Toc277361393" w:id="767"/>
      <w:bookmarkStart w:name="_Toc2053605918" w:id="768"/>
      <w:bookmarkStart w:name="_ANEXO_#19:_Registro" w:id="769"/>
      <w:bookmarkStart w:name="_Toc163723243" w:id="770"/>
      <w:bookmarkStart w:name="_Toc1316937203" w:id="771"/>
      <w:bookmarkStart w:name="_Toc1175330718" w:id="772"/>
      <w:bookmarkEnd w:id="764"/>
      <w:bookmarkEnd w:id="765"/>
    </w:p>
    <w:p w:rsidRPr="004D3677" w:rsidR="00626675" w:rsidP="4410C228" w:rsidRDefault="1B16A4F2" w14:paraId="4603E3E2" w14:textId="40E3278C">
      <w:pPr>
        <w:pStyle w:val="Ttulo2"/>
        <w:spacing w:before="0"/>
        <w:rPr>
          <w:rFonts w:ascii="Arial" w:hAnsi="Arial" w:eastAsia="Arial" w:cs="Arial"/>
          <w:color w:val="000000" w:themeColor="text1"/>
          <w:sz w:val="22"/>
          <w:szCs w:val="22"/>
        </w:rPr>
      </w:pPr>
      <w:bookmarkStart w:name="_Toc1017796357" w:id="773"/>
      <w:bookmarkStart w:name="_Toc165286694" w:id="774"/>
      <w:bookmarkStart w:name="_Toc1543750256" w:id="775"/>
      <w:r w:rsidRPr="5E3F4570">
        <w:rPr>
          <w:rFonts w:ascii="Arial" w:hAnsi="Arial" w:eastAsia="Arial" w:cs="Arial"/>
          <w:color w:val="000000" w:themeColor="text1"/>
          <w:sz w:val="22"/>
          <w:szCs w:val="22"/>
        </w:rPr>
        <w:t xml:space="preserve">ANEXO </w:t>
      </w:r>
      <w:r w:rsidRPr="5E3F4570" w:rsidR="77338AA7">
        <w:rPr>
          <w:rFonts w:ascii="Arial" w:hAnsi="Arial" w:eastAsia="Arial" w:cs="Arial"/>
          <w:color w:val="000000" w:themeColor="text1"/>
          <w:sz w:val="22"/>
          <w:szCs w:val="22"/>
        </w:rPr>
        <w:t>#1</w:t>
      </w:r>
      <w:r w:rsidRPr="5E3F4570" w:rsidR="39C8354C">
        <w:rPr>
          <w:rFonts w:ascii="Arial" w:hAnsi="Arial" w:eastAsia="Arial" w:cs="Arial"/>
          <w:color w:val="000000" w:themeColor="text1"/>
          <w:sz w:val="22"/>
          <w:szCs w:val="22"/>
        </w:rPr>
        <w:t>8</w:t>
      </w:r>
      <w:r w:rsidRPr="5E3F4570" w:rsidR="77338AA7">
        <w:rPr>
          <w:rFonts w:ascii="Arial" w:hAnsi="Arial" w:eastAsia="Arial" w:cs="Arial"/>
          <w:color w:val="000000" w:themeColor="text1"/>
          <w:sz w:val="22"/>
          <w:szCs w:val="22"/>
        </w:rPr>
        <w:t xml:space="preserve">: </w:t>
      </w:r>
      <w:r w:rsidRPr="5E3F4570" w:rsidR="5C0BC6AB">
        <w:rPr>
          <w:rFonts w:ascii="Arial" w:hAnsi="Arial" w:eastAsia="Arial" w:cs="Arial"/>
          <w:color w:val="000000" w:themeColor="text1"/>
          <w:sz w:val="22"/>
          <w:szCs w:val="22"/>
        </w:rPr>
        <w:t xml:space="preserve">Registro de </w:t>
      </w:r>
      <w:r w:rsidRPr="5E3F4570" w:rsidR="6CFC4765">
        <w:rPr>
          <w:rFonts w:ascii="Arial" w:hAnsi="Arial" w:eastAsia="Arial" w:cs="Arial"/>
          <w:color w:val="000000" w:themeColor="text1"/>
          <w:sz w:val="22"/>
          <w:szCs w:val="22"/>
        </w:rPr>
        <w:t>p</w:t>
      </w:r>
      <w:r w:rsidRPr="5E3F4570" w:rsidR="5C0BC6AB">
        <w:rPr>
          <w:rFonts w:ascii="Arial" w:hAnsi="Arial" w:eastAsia="Arial" w:cs="Arial"/>
          <w:color w:val="000000" w:themeColor="text1"/>
          <w:sz w:val="22"/>
          <w:szCs w:val="22"/>
        </w:rPr>
        <w:t xml:space="preserve">uesta en </w:t>
      </w:r>
      <w:r w:rsidRPr="5E3F4570" w:rsidR="6CFC4765">
        <w:rPr>
          <w:rFonts w:ascii="Arial" w:hAnsi="Arial" w:eastAsia="Arial" w:cs="Arial"/>
          <w:color w:val="000000" w:themeColor="text1"/>
          <w:sz w:val="22"/>
          <w:szCs w:val="22"/>
        </w:rPr>
        <w:t>p</w:t>
      </w:r>
      <w:r w:rsidRPr="5E3F4570" w:rsidR="5C0BC6AB">
        <w:rPr>
          <w:rFonts w:ascii="Arial" w:hAnsi="Arial" w:eastAsia="Arial" w:cs="Arial"/>
          <w:color w:val="000000" w:themeColor="text1"/>
          <w:sz w:val="22"/>
          <w:szCs w:val="22"/>
        </w:rPr>
        <w:t>roducción</w:t>
      </w:r>
      <w:bookmarkEnd w:id="766"/>
      <w:bookmarkEnd w:id="767"/>
      <w:bookmarkEnd w:id="768"/>
      <w:bookmarkEnd w:id="769"/>
      <w:bookmarkEnd w:id="770"/>
      <w:bookmarkEnd w:id="771"/>
      <w:bookmarkEnd w:id="772"/>
      <w:bookmarkEnd w:id="773"/>
      <w:bookmarkEnd w:id="774"/>
      <w:bookmarkEnd w:id="775"/>
    </w:p>
    <w:p w:rsidRPr="00DB3E5C" w:rsidR="00626675" w:rsidP="00BE6DAD" w:rsidRDefault="00763AB0" w14:paraId="401C0720" w14:textId="12087B55">
      <w:pPr>
        <w:spacing w:after="0"/>
        <w:jc w:val="center"/>
        <w:rPr>
          <w:rFonts w:ascii="Arial" w:hAnsi="Arial" w:cs="Arial"/>
          <w:color w:val="000000" w:themeColor="text1"/>
          <w:sz w:val="20"/>
          <w:szCs w:val="20"/>
        </w:rPr>
      </w:pPr>
      <w:r w:rsidRPr="00763AB0">
        <w:rPr>
          <w:rFonts w:ascii="Arial" w:hAnsi="Arial" w:cs="Arial"/>
          <w:noProof/>
          <w:color w:val="000000" w:themeColor="text1"/>
          <w:sz w:val="20"/>
          <w:szCs w:val="20"/>
        </w:rPr>
        <w:drawing>
          <wp:inline distT="0" distB="0" distL="0" distR="0" wp14:anchorId="6A7036BB" wp14:editId="419A0098">
            <wp:extent cx="4126162" cy="6248400"/>
            <wp:effectExtent l="0" t="0" r="8255" b="0"/>
            <wp:docPr id="1254230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0864" name=""/>
                    <pic:cNvPicPr/>
                  </pic:nvPicPr>
                  <pic:blipFill>
                    <a:blip r:embed="rId75"/>
                    <a:stretch>
                      <a:fillRect/>
                    </a:stretch>
                  </pic:blipFill>
                  <pic:spPr>
                    <a:xfrm>
                      <a:off x="0" y="0"/>
                      <a:ext cx="4149269" cy="6283392"/>
                    </a:xfrm>
                    <a:prstGeom prst="rect">
                      <a:avLst/>
                    </a:prstGeom>
                  </pic:spPr>
                </pic:pic>
              </a:graphicData>
            </a:graphic>
          </wp:inline>
        </w:drawing>
      </w:r>
    </w:p>
    <w:p w:rsidRPr="004D3677" w:rsidR="006A4688" w:rsidP="00C44EB3" w:rsidRDefault="1B16A4F2" w14:paraId="0CB6D022" w14:textId="186B7CFB">
      <w:pPr>
        <w:pStyle w:val="Ttulo2"/>
        <w:rPr>
          <w:rFonts w:ascii="Arial" w:hAnsi="Arial" w:cs="Arial"/>
          <w:color w:val="00B050"/>
          <w:sz w:val="22"/>
          <w:szCs w:val="22"/>
          <w:lang w:eastAsia="es-EC"/>
        </w:rPr>
      </w:pPr>
      <w:bookmarkStart w:name="_Toc1090895924" w:id="776"/>
      <w:bookmarkStart w:name="_ANEXO_#20:_Especificación" w:id="777"/>
      <w:bookmarkStart w:name="_Toc1491478082" w:id="778"/>
      <w:bookmarkStart w:name="_Toc163723244" w:id="779"/>
      <w:bookmarkStart w:name="_Toc1746772764" w:id="780"/>
      <w:bookmarkStart w:name="_Toc569414709" w:id="781"/>
      <w:bookmarkStart w:name="_Toc646571512" w:id="782"/>
      <w:bookmarkStart w:name="_Toc165286695" w:id="783"/>
      <w:bookmarkStart w:name="_Toc1104988010" w:id="784"/>
      <w:r w:rsidRPr="5E3F4570">
        <w:rPr>
          <w:rFonts w:ascii="Arial" w:hAnsi="Arial" w:cs="Arial"/>
          <w:color w:val="00B050"/>
          <w:sz w:val="22"/>
          <w:szCs w:val="22"/>
          <w:lang w:eastAsia="es-EC"/>
        </w:rPr>
        <w:t xml:space="preserve">ANEXO </w:t>
      </w:r>
      <w:r w:rsidRPr="5E3F4570" w:rsidR="538C3314">
        <w:rPr>
          <w:rFonts w:ascii="Arial" w:hAnsi="Arial" w:cs="Arial"/>
          <w:color w:val="00B050"/>
          <w:sz w:val="22"/>
          <w:szCs w:val="22"/>
          <w:lang w:eastAsia="es-EC"/>
        </w:rPr>
        <w:t>#</w:t>
      </w:r>
      <w:r w:rsidRPr="5E3F4570" w:rsidR="39C8354C">
        <w:rPr>
          <w:rFonts w:ascii="Arial" w:hAnsi="Arial" w:cs="Arial"/>
          <w:color w:val="00B050"/>
          <w:sz w:val="22"/>
          <w:szCs w:val="22"/>
          <w:lang w:eastAsia="es-EC"/>
        </w:rPr>
        <w:t>19</w:t>
      </w:r>
      <w:r w:rsidRPr="5E3F4570" w:rsidR="3ECA5CEA">
        <w:rPr>
          <w:rFonts w:ascii="Arial" w:hAnsi="Arial" w:cs="Arial"/>
          <w:color w:val="00B050"/>
          <w:sz w:val="22"/>
          <w:szCs w:val="22"/>
          <w:lang w:eastAsia="es-EC"/>
        </w:rPr>
        <w:t>:</w:t>
      </w:r>
      <w:r w:rsidRPr="5E3F4570" w:rsidR="752AB489">
        <w:rPr>
          <w:rFonts w:ascii="Arial" w:hAnsi="Arial" w:cs="Arial"/>
          <w:color w:val="00B050"/>
          <w:sz w:val="22"/>
          <w:szCs w:val="22"/>
          <w:lang w:eastAsia="es-EC"/>
        </w:rPr>
        <w:t xml:space="preserve"> Especificación de requerimientos</w:t>
      </w:r>
      <w:bookmarkEnd w:id="776"/>
      <w:bookmarkEnd w:id="777"/>
      <w:bookmarkEnd w:id="778"/>
      <w:bookmarkEnd w:id="779"/>
      <w:bookmarkEnd w:id="780"/>
      <w:bookmarkEnd w:id="781"/>
      <w:bookmarkEnd w:id="782"/>
      <w:bookmarkEnd w:id="783"/>
      <w:bookmarkEnd w:id="784"/>
    </w:p>
    <w:p w:rsidRPr="004D3677" w:rsidR="00106F6B" w:rsidP="387B4121" w:rsidRDefault="231679B5" w14:paraId="15C80D9C" w14:textId="2AB4034D">
      <w:pPr>
        <w:jc w:val="both"/>
        <w:rPr>
          <w:rFonts w:ascii="Arial" w:hAnsi="Arial" w:cs="Arial"/>
          <w:color w:val="00B050"/>
          <w:lang w:eastAsia="es-EC"/>
        </w:rPr>
      </w:pPr>
      <w:r w:rsidRPr="004D3677">
        <w:rPr>
          <w:rFonts w:ascii="Arial" w:hAnsi="Arial" w:cs="Arial"/>
          <w:color w:val="00B050"/>
          <w:lang w:eastAsia="es-EC"/>
        </w:rPr>
        <w:t>Para realizar la especificación de requerimientos será indispensable utilizar una Estructura de Desglose de Trabajo.</w:t>
      </w:r>
    </w:p>
    <w:p w:rsidRPr="004D3677" w:rsidR="00106F6B" w:rsidP="387B4121" w:rsidRDefault="231679B5" w14:paraId="36BEC462" w14:textId="77777777">
      <w:pPr>
        <w:jc w:val="both"/>
        <w:rPr>
          <w:rFonts w:ascii="Arial" w:hAnsi="Arial" w:cs="Arial"/>
          <w:color w:val="00B050"/>
          <w:lang w:eastAsia="es-EC"/>
        </w:rPr>
      </w:pPr>
      <w:r w:rsidRPr="004D3677">
        <w:rPr>
          <w:rFonts w:ascii="Arial" w:hAnsi="Arial" w:cs="Arial"/>
          <w:color w:val="00B050"/>
          <w:lang w:eastAsia="es-EC"/>
        </w:rPr>
        <w:t>Una EDT (Estructura de Desglose de Trabajo), es una descomposición jerárquica del alcance total del trabajo que debe llevar a cabo el equipo del proyecto para lograr los objetivos del proyecto y crear los entregables requeridos; se comienza con el resultado o producto deseado, que luego se desglosa o descompone en los entregables o tareas más pequeñas necesarios para crearlo.</w:t>
      </w:r>
    </w:p>
    <w:p w:rsidRPr="004D3677" w:rsidR="00106F6B" w:rsidP="387B4121" w:rsidRDefault="231679B5" w14:paraId="4F80C29C" w14:textId="31EF5F55">
      <w:pPr>
        <w:jc w:val="both"/>
        <w:rPr>
          <w:rFonts w:ascii="Arial" w:hAnsi="Arial" w:cs="Arial"/>
          <w:color w:val="00B050"/>
          <w:lang w:eastAsia="es-EC"/>
        </w:rPr>
      </w:pPr>
      <w:r w:rsidRPr="004D3677">
        <w:rPr>
          <w:rFonts w:ascii="Arial" w:hAnsi="Arial" w:cs="Arial"/>
          <w:color w:val="00B050"/>
          <w:lang w:eastAsia="es-EC"/>
        </w:rPr>
        <w:t xml:space="preserve">Un EDT puede representarse de forma vertical como una lista, o a través de herramientas visuales como diagramas jerárquicos, mapas mentales, diagramas de Gantt, etc. La representación del EDT queda a discreción del </w:t>
      </w:r>
      <w:r w:rsidR="00534264">
        <w:rPr>
          <w:rFonts w:ascii="Arial" w:hAnsi="Arial" w:eastAsia="Times New Roman" w:cs="Arial"/>
          <w:color w:val="E36C0A" w:themeColor="accent6" w:themeShade="BF"/>
          <w:lang w:val="es-MX" w:eastAsia="es-MX"/>
        </w:rPr>
        <w:t>Desarrollador de Sistemas</w:t>
      </w:r>
      <w:r w:rsidRPr="004D3677">
        <w:rPr>
          <w:rFonts w:ascii="Arial" w:hAnsi="Arial" w:cs="Arial"/>
          <w:color w:val="00B050"/>
          <w:lang w:eastAsia="es-EC"/>
        </w:rPr>
        <w:t>, y este deberá estar disponible para visualización para todos los miembros de la cooperativa.</w:t>
      </w:r>
    </w:p>
    <w:p w:rsidRPr="004D3677" w:rsidR="00106F6B" w:rsidP="387B4121" w:rsidRDefault="231679B5" w14:paraId="19B6C0CD" w14:textId="77777777">
      <w:pPr>
        <w:jc w:val="both"/>
        <w:rPr>
          <w:rFonts w:ascii="Arial" w:hAnsi="Arial" w:cs="Arial"/>
          <w:color w:val="00B050"/>
          <w:lang w:eastAsia="es-EC"/>
        </w:rPr>
      </w:pPr>
      <w:r w:rsidRPr="004D3677">
        <w:rPr>
          <w:rFonts w:ascii="Arial" w:hAnsi="Arial" w:cs="Arial"/>
          <w:color w:val="00B050"/>
          <w:lang w:eastAsia="es-EC"/>
        </w:rPr>
        <w:t>La Estructura de Desglose de Trabajo estará conformada por:</w:t>
      </w:r>
    </w:p>
    <w:p w:rsidRPr="004D3677" w:rsidR="00106F6B" w:rsidP="387B4121" w:rsidRDefault="231679B5" w14:paraId="130F420E" w14:textId="77777777">
      <w:pPr>
        <w:jc w:val="both"/>
        <w:rPr>
          <w:rFonts w:ascii="Arial" w:hAnsi="Arial" w:cs="Arial"/>
          <w:b/>
          <w:bCs/>
          <w:color w:val="00B050"/>
          <w:lang w:eastAsia="es-EC"/>
        </w:rPr>
      </w:pPr>
      <w:r w:rsidRPr="004D3677">
        <w:rPr>
          <w:rFonts w:ascii="Arial" w:hAnsi="Arial" w:cs="Arial"/>
          <w:b/>
          <w:bCs/>
          <w:color w:val="00B050"/>
          <w:lang w:eastAsia="es-EC"/>
        </w:rPr>
        <w:t>Nivel 1 - Nombre del proyecto:</w:t>
      </w:r>
    </w:p>
    <w:p w:rsidRPr="004D3677" w:rsidR="00106F6B" w:rsidP="387B4121" w:rsidRDefault="231679B5" w14:paraId="4B65D4CC" w14:textId="77777777">
      <w:pPr>
        <w:jc w:val="both"/>
        <w:rPr>
          <w:rFonts w:ascii="Arial" w:hAnsi="Arial" w:cs="Arial"/>
          <w:color w:val="00B050"/>
          <w:lang w:eastAsia="es-EC"/>
        </w:rPr>
      </w:pPr>
      <w:r w:rsidRPr="004D3677">
        <w:rPr>
          <w:rFonts w:ascii="Arial" w:hAnsi="Arial" w:cs="Arial"/>
          <w:color w:val="00B050"/>
          <w:lang w:eastAsia="es-EC"/>
        </w:rPr>
        <w:t>El nivel más alto del EDT, se detallará el nombre del proyecto o solución que se va a desarrollar, los participantes del proyecto, y el dueño de la solución. Así mismo, tener de referencia el objetivo del proyecto.</w:t>
      </w:r>
    </w:p>
    <w:p w:rsidRPr="004D3677" w:rsidR="00106F6B" w:rsidP="387B4121" w:rsidRDefault="231679B5" w14:paraId="1CA17B6A" w14:textId="77777777">
      <w:pPr>
        <w:jc w:val="both"/>
        <w:rPr>
          <w:rFonts w:ascii="Arial" w:hAnsi="Arial" w:cs="Arial"/>
          <w:b/>
          <w:bCs/>
          <w:color w:val="00B050"/>
          <w:lang w:eastAsia="es-EC"/>
        </w:rPr>
      </w:pPr>
      <w:r w:rsidRPr="004D3677">
        <w:rPr>
          <w:rFonts w:ascii="Arial" w:hAnsi="Arial" w:cs="Arial"/>
          <w:b/>
          <w:bCs/>
          <w:color w:val="00B050"/>
          <w:lang w:eastAsia="es-EC"/>
        </w:rPr>
        <w:t>Nivel 2 - Requisitos de alto nivel RAN:</w:t>
      </w:r>
    </w:p>
    <w:p w:rsidRPr="004D3677" w:rsidR="00106F6B" w:rsidP="387B4121" w:rsidRDefault="231679B5" w14:paraId="7A085B29" w14:textId="77777777">
      <w:pPr>
        <w:jc w:val="both"/>
        <w:rPr>
          <w:rFonts w:ascii="Arial" w:hAnsi="Arial" w:cs="Arial"/>
          <w:color w:val="00B050"/>
          <w:lang w:eastAsia="es-EC"/>
        </w:rPr>
      </w:pPr>
      <w:r w:rsidRPr="004D3677">
        <w:rPr>
          <w:rFonts w:ascii="Arial" w:hAnsi="Arial" w:cs="Arial"/>
          <w:color w:val="00B050"/>
          <w:lang w:eastAsia="es-EC"/>
        </w:rPr>
        <w:t>Los requisitos de alto nivel “RAN”, son unidades de trabajo de alto nivel, que representan funcionalidades o características significativos en un proyecto de desarrollo de software. Tienden a ser grandes y complejas y pueden abarcar múltiples especificaciones funcionales.</w:t>
      </w:r>
    </w:p>
    <w:p w:rsidRPr="004D3677" w:rsidR="00106F6B" w:rsidP="387B4121" w:rsidRDefault="231679B5" w14:paraId="2D9E22F1" w14:textId="012C2FAC">
      <w:pPr>
        <w:jc w:val="both"/>
        <w:rPr>
          <w:rFonts w:ascii="Arial" w:hAnsi="Arial" w:cs="Arial"/>
          <w:color w:val="00B050"/>
          <w:lang w:eastAsia="es-EC"/>
        </w:rPr>
      </w:pPr>
      <w:r w:rsidRPr="004D3677">
        <w:rPr>
          <w:rFonts w:ascii="Arial" w:hAnsi="Arial" w:cs="Arial"/>
          <w:color w:val="00B050"/>
          <w:lang w:eastAsia="es-EC"/>
        </w:rPr>
        <w:t>Este nivel sirve para agrupar y organizar las especificaciones funcionales relacionadas, y permiten tener una visión general de las metas y objetivos del proyecto. Su redacción debe ser concisa y que describa la funcionalidad que se debe realizar, por ejemplo: “Reportes de gestiones y visitas”.</w:t>
      </w:r>
      <w:r w:rsidR="00B923D5">
        <w:rPr>
          <w:rFonts w:ascii="Arial" w:hAnsi="Arial" w:cs="Arial"/>
          <w:color w:val="00B050"/>
          <w:lang w:eastAsia="es-EC"/>
        </w:rPr>
        <w:t xml:space="preserve">  </w:t>
      </w:r>
    </w:p>
    <w:p w:rsidR="004D3677" w:rsidP="387B4121" w:rsidRDefault="231679B5" w14:paraId="2FC60199" w14:textId="77777777">
      <w:pPr>
        <w:jc w:val="both"/>
        <w:rPr>
          <w:rFonts w:ascii="Arial" w:hAnsi="Arial" w:cs="Arial"/>
          <w:b/>
          <w:bCs/>
          <w:color w:val="00B050"/>
          <w:lang w:eastAsia="es-EC"/>
        </w:rPr>
      </w:pPr>
      <w:r w:rsidRPr="004D3677">
        <w:rPr>
          <w:rFonts w:ascii="Arial" w:hAnsi="Arial" w:cs="Arial"/>
          <w:b/>
          <w:bCs/>
          <w:color w:val="00B050"/>
          <w:lang w:eastAsia="es-EC"/>
        </w:rPr>
        <w:t>Nivel 3 - Especificaciones funcionales EF:</w:t>
      </w:r>
    </w:p>
    <w:p w:rsidRPr="004D3677" w:rsidR="00106F6B" w:rsidP="387B4121" w:rsidRDefault="231679B5" w14:paraId="2A31F049" w14:textId="13C2B5D2">
      <w:pPr>
        <w:jc w:val="both"/>
        <w:rPr>
          <w:rFonts w:ascii="Arial" w:hAnsi="Arial" w:cs="Arial"/>
          <w:b/>
          <w:bCs/>
          <w:color w:val="00B050"/>
          <w:lang w:eastAsia="es-EC"/>
        </w:rPr>
      </w:pPr>
      <w:r w:rsidRPr="004D3677">
        <w:rPr>
          <w:rFonts w:ascii="Arial" w:hAnsi="Arial" w:cs="Arial"/>
          <w:color w:val="00B050"/>
          <w:lang w:eastAsia="es-EC"/>
        </w:rPr>
        <w:t>Las especificaciones funcionales “EF” son descripciones detalladas de funcionalidades o requisitos específicos desde la perspectiva del usuario. Están escritas en un lenguaje comprensible para los Stakeholders, los miembros de la Célula de Trabajo y el Equipo de Desarrollo. Se centran en las necesidades y expectativas de los usuarios finales y se realizarán utilizando la técnica del Círculo Dorado (¿Qué?, ¿Cómo?, ¿Por qué?).</w:t>
      </w:r>
    </w:p>
    <w:p w:rsidRPr="004D3677" w:rsidR="00106F6B" w:rsidP="387B4121" w:rsidRDefault="231679B5" w14:paraId="58DBDD6F" w14:textId="77777777">
      <w:pPr>
        <w:jc w:val="both"/>
        <w:rPr>
          <w:rFonts w:ascii="Arial" w:hAnsi="Arial" w:cs="Arial"/>
          <w:color w:val="00B050"/>
          <w:lang w:eastAsia="es-EC"/>
        </w:rPr>
      </w:pPr>
      <w:r w:rsidRPr="004D3677">
        <w:rPr>
          <w:rFonts w:ascii="Arial" w:hAnsi="Arial" w:cs="Arial"/>
          <w:color w:val="00B050"/>
          <w:lang w:eastAsia="es-EC"/>
        </w:rPr>
        <w:t>Una especificación funcional deberá presentar de forma clara:</w:t>
      </w:r>
    </w:p>
    <w:p w:rsidRPr="004D3677" w:rsidR="00106F6B" w:rsidP="387B4121" w:rsidRDefault="231679B5" w14:paraId="05CADF04"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El resultado esperado, una funcionalidad o característica dentro del requisito de alto nivel, puntual y específico.</w:t>
      </w:r>
    </w:p>
    <w:p w:rsidRPr="004D3677" w:rsidR="00106F6B" w:rsidP="387B4121" w:rsidRDefault="231679B5" w14:paraId="52DA6150"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El proceso bajo el cual la necesidad será satisfecha, las acciones específicas a realizar, etapas o pasos del proceso a seguir, la estrategia o plan de acción, etc.</w:t>
      </w:r>
    </w:p>
    <w:p w:rsidRPr="004D3677" w:rsidR="00106F6B" w:rsidP="387B4121" w:rsidRDefault="231679B5" w14:paraId="1ED41122"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El propósito de realizar la función, motivos y justificaciones que dejen el claro la intención del producto. Esto nos sirve para priorizar el trabajo durante la planificación de Sprints.</w:t>
      </w:r>
    </w:p>
    <w:p w:rsidRPr="004D3677" w:rsidR="00106F6B" w:rsidP="387B4121" w:rsidRDefault="231679B5" w14:paraId="48A1FB60" w14:textId="77777777">
      <w:pPr>
        <w:jc w:val="both"/>
        <w:rPr>
          <w:rFonts w:ascii="Arial" w:hAnsi="Arial" w:cs="Arial"/>
          <w:color w:val="00B050"/>
          <w:lang w:eastAsia="es-EC"/>
        </w:rPr>
      </w:pPr>
      <w:r w:rsidRPr="004D3677">
        <w:rPr>
          <w:rFonts w:ascii="Arial" w:hAnsi="Arial" w:cs="Arial"/>
          <w:color w:val="00B050"/>
          <w:lang w:eastAsia="es-EC"/>
        </w:rPr>
        <w:t>Un ejemplo de EF para la creación de un reporte:</w:t>
      </w:r>
    </w:p>
    <w:p w:rsidRPr="004D3677" w:rsidR="00106F6B" w:rsidP="387B4121" w:rsidRDefault="231679B5" w14:paraId="09356A4B"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b/>
          <w:bCs/>
          <w:color w:val="00B050"/>
          <w:lang w:eastAsia="es-EC"/>
        </w:rPr>
        <w:t>Resultado esperado:</w:t>
      </w:r>
      <w:r w:rsidRPr="004D3677">
        <w:rPr>
          <w:rFonts w:ascii="Arial" w:hAnsi="Arial" w:cs="Arial"/>
          <w:color w:val="00B050"/>
          <w:lang w:eastAsia="es-EC"/>
        </w:rPr>
        <w:t xml:space="preserve">  REPORTE DE CONTROL DE VISITAS A CLIENTES INCUMPLIDAS.</w:t>
      </w:r>
    </w:p>
    <w:p w:rsidRPr="004D3677" w:rsidR="00106F6B" w:rsidP="387B4121" w:rsidRDefault="231679B5" w14:paraId="613B7F9C" w14:textId="77777777">
      <w:pPr>
        <w:jc w:val="both"/>
        <w:rPr>
          <w:rFonts w:ascii="Arial" w:hAnsi="Arial" w:cs="Arial"/>
          <w:color w:val="00B050"/>
          <w:lang w:eastAsia="es-EC"/>
        </w:rPr>
      </w:pPr>
      <w:r w:rsidRPr="004D3677">
        <w:rPr>
          <w:rFonts w:ascii="Arial" w:hAnsi="Arial" w:cs="Arial"/>
          <w:color w:val="00B050"/>
          <w:lang w:eastAsia="es-EC"/>
        </w:rPr>
        <w:t>o</w:t>
      </w:r>
      <w:r w:rsidRPr="004D3677" w:rsidR="00106F6B">
        <w:tab/>
      </w:r>
      <w:r w:rsidRPr="004D3677">
        <w:rPr>
          <w:rFonts w:ascii="Arial" w:hAnsi="Arial" w:cs="Arial"/>
          <w:color w:val="00B050"/>
          <w:lang w:eastAsia="es-EC"/>
        </w:rPr>
        <w:t>El reporte será un documento que se generará periódicamente (semanal, mensual, etc.) dentro del módulo de COBRANZAS. Este informe proporcionará una visión clara de la situación actual de nuestras visitas a clientes y permitirá a la dirección y al equipo de ventas tomar decisiones informadas para mejorar la gestión de estas visitas y, en última instancia, fortalecer las relaciones con nuestros clientes.</w:t>
      </w:r>
    </w:p>
    <w:p w:rsidRPr="004D3677" w:rsidR="00106F6B" w:rsidP="387B4121" w:rsidRDefault="231679B5" w14:paraId="429B5EA3"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b/>
          <w:bCs/>
          <w:color w:val="00B050"/>
          <w:lang w:eastAsia="es-EC"/>
        </w:rPr>
        <w:t>Proceso:</w:t>
      </w:r>
      <w:r w:rsidRPr="004D3677">
        <w:rPr>
          <w:rFonts w:ascii="Arial" w:hAnsi="Arial" w:cs="Arial"/>
          <w:color w:val="00B050"/>
          <w:lang w:eastAsia="es-EC"/>
        </w:rPr>
        <w:t xml:space="preserve"> El reporte de control de visitas a clientes incumplidas se creará como un nuevo reporte dentro del módulo de Reportes en el sistema de COBRANZAS.</w:t>
      </w:r>
    </w:p>
    <w:p w:rsidRPr="004D3677" w:rsidR="00106F6B" w:rsidP="387B4121" w:rsidRDefault="231679B5" w14:paraId="5D8A5A52" w14:textId="77777777">
      <w:pPr>
        <w:jc w:val="both"/>
        <w:rPr>
          <w:rFonts w:ascii="Arial" w:hAnsi="Arial" w:cs="Arial"/>
          <w:color w:val="00B050"/>
          <w:lang w:eastAsia="es-EC"/>
        </w:rPr>
      </w:pPr>
      <w:r w:rsidRPr="004D3677">
        <w:rPr>
          <w:rFonts w:ascii="Arial" w:hAnsi="Arial" w:cs="Arial"/>
          <w:color w:val="00B050"/>
          <w:lang w:eastAsia="es-EC"/>
        </w:rPr>
        <w:t>o</w:t>
      </w:r>
      <w:r w:rsidRPr="004D3677" w:rsidR="00106F6B">
        <w:tab/>
      </w:r>
      <w:r w:rsidRPr="004D3677">
        <w:rPr>
          <w:rFonts w:ascii="Arial" w:hAnsi="Arial" w:cs="Arial"/>
          <w:color w:val="00B050"/>
          <w:lang w:eastAsia="es-EC"/>
        </w:rPr>
        <w:t>Se recopilarán datos sobre las visitas programadas y visitas incumplidas en nuestro sistema. Esto incluirá la fecha programada de la visita, el estado de la visita (cumplida o incumplida) y los detalles del cliente.</w:t>
      </w:r>
    </w:p>
    <w:p w:rsidRPr="004D3677" w:rsidR="00106F6B" w:rsidP="387B4121" w:rsidRDefault="231679B5" w14:paraId="1FB7E417" w14:textId="77777777">
      <w:pPr>
        <w:jc w:val="both"/>
        <w:rPr>
          <w:rFonts w:ascii="Arial" w:hAnsi="Arial" w:cs="Arial"/>
          <w:color w:val="00B050"/>
          <w:lang w:eastAsia="es-EC"/>
        </w:rPr>
      </w:pPr>
      <w:r w:rsidRPr="004D3677">
        <w:rPr>
          <w:rFonts w:ascii="Arial" w:hAnsi="Arial" w:cs="Arial"/>
          <w:color w:val="00B050"/>
          <w:lang w:eastAsia="es-EC"/>
        </w:rPr>
        <w:t>o</w:t>
      </w:r>
      <w:r w:rsidRPr="004D3677" w:rsidR="00106F6B">
        <w:tab/>
      </w:r>
      <w:r w:rsidRPr="004D3677">
        <w:rPr>
          <w:rFonts w:ascii="Arial" w:hAnsi="Arial" w:cs="Arial"/>
          <w:color w:val="00B050"/>
          <w:lang w:eastAsia="es-EC"/>
        </w:rPr>
        <w:t>Los datos recopilados se analizarán para identificar a los clientes que no han sido visitados según lo programado. Esto se hará comparando las fechas programadas con las fechas de visitas realizadas.</w:t>
      </w:r>
    </w:p>
    <w:p w:rsidRPr="004D3677" w:rsidR="00106F6B" w:rsidP="387B4121" w:rsidRDefault="231679B5" w14:paraId="6CB61A33" w14:textId="77777777">
      <w:pPr>
        <w:jc w:val="both"/>
        <w:rPr>
          <w:rFonts w:ascii="Arial" w:hAnsi="Arial" w:cs="Arial"/>
          <w:color w:val="00B050"/>
          <w:lang w:eastAsia="es-EC"/>
        </w:rPr>
      </w:pPr>
      <w:r w:rsidRPr="004D3677">
        <w:rPr>
          <w:rFonts w:ascii="Arial" w:hAnsi="Arial" w:cs="Arial"/>
          <w:color w:val="00B050"/>
          <w:lang w:eastAsia="es-EC"/>
        </w:rPr>
        <w:t>o</w:t>
      </w:r>
      <w:r w:rsidRPr="004D3677" w:rsidR="00106F6B">
        <w:tab/>
      </w:r>
      <w:r w:rsidRPr="004D3677">
        <w:rPr>
          <w:rFonts w:ascii="Arial" w:hAnsi="Arial" w:cs="Arial"/>
          <w:color w:val="00B050"/>
          <w:lang w:eastAsia="es-EC"/>
        </w:rPr>
        <w:t>Se creará un informe que muestre una lista de clientes incumplidos, incluyendo sus detalles y las fechas programadas de las visitas no realizadas. Además, se proporcionará información sobre las razones por las cuales no se completaron las visitas, si es posible.</w:t>
      </w:r>
    </w:p>
    <w:p w:rsidRPr="004D3677" w:rsidR="00106F6B" w:rsidP="387B4121" w:rsidRDefault="231679B5" w14:paraId="2117FA2F" w14:textId="77777777">
      <w:pPr>
        <w:jc w:val="both"/>
        <w:rPr>
          <w:rFonts w:ascii="Arial" w:hAnsi="Arial" w:cs="Arial"/>
          <w:color w:val="00B050"/>
          <w:lang w:eastAsia="es-EC"/>
        </w:rPr>
      </w:pPr>
      <w:r w:rsidRPr="004D3677">
        <w:rPr>
          <w:rFonts w:ascii="Arial" w:hAnsi="Arial" w:cs="Arial"/>
          <w:color w:val="00B050"/>
          <w:lang w:eastAsia="es-EC"/>
        </w:rPr>
        <w:t>o</w:t>
      </w:r>
      <w:r w:rsidRPr="004D3677" w:rsidR="00106F6B">
        <w:tab/>
      </w:r>
      <w:r w:rsidRPr="004D3677">
        <w:rPr>
          <w:rFonts w:ascii="Arial" w:hAnsi="Arial" w:cs="Arial"/>
          <w:color w:val="00B050"/>
          <w:lang w:eastAsia="es-EC"/>
        </w:rPr>
        <w:t>El reporte incluirá recomendaciones sobre las acciones correctivas necesarias, como la reprogramación de visitas, la asignación de recursos adicionales o la comunicación con los clientes afectados.</w:t>
      </w:r>
    </w:p>
    <w:p w:rsidRPr="004D3677" w:rsidR="00106F6B" w:rsidP="387B4121" w:rsidRDefault="231679B5" w14:paraId="2FE5A708"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b/>
          <w:bCs/>
          <w:color w:val="00B050"/>
          <w:lang w:eastAsia="es-EC"/>
        </w:rPr>
        <w:t>Propósito:</w:t>
      </w:r>
      <w:r w:rsidRPr="004D3677">
        <w:rPr>
          <w:rFonts w:ascii="Arial" w:hAnsi="Arial" w:cs="Arial"/>
          <w:color w:val="00B050"/>
          <w:lang w:eastAsia="es-EC"/>
        </w:rPr>
        <w:t xml:space="preserve"> El propósito fundamental de este reporte es mejorar la gestión de nuestras visitas a clientes incumplidas. Esto es crucial para mantener relaciones sólidas con nuestros clientes y garantizar que estén satisfechos con nuestros servicios. Al identificar a los clientes que no han sido visitados según lo programado, podemos abordar los problemas, fortalecer la confianza y asegurarnos de que se cumplan sus necesidades. Esto, a su vez, ayudará a mantener y aumentar nuestra base de clientes y, en última instancia, aumentar nuestras ganancias.</w:t>
      </w:r>
    </w:p>
    <w:p w:rsidRPr="004D3677" w:rsidR="00106F6B" w:rsidP="387B4121" w:rsidRDefault="231679B5" w14:paraId="18459C19" w14:textId="77777777">
      <w:pPr>
        <w:jc w:val="both"/>
        <w:rPr>
          <w:rFonts w:ascii="Arial" w:hAnsi="Arial" w:cs="Arial"/>
          <w:color w:val="00B050"/>
          <w:lang w:eastAsia="es-EC"/>
        </w:rPr>
      </w:pPr>
      <w:r w:rsidRPr="004D3677">
        <w:rPr>
          <w:rFonts w:ascii="Arial" w:hAnsi="Arial" w:cs="Arial"/>
          <w:color w:val="00B050"/>
          <w:lang w:eastAsia="es-EC"/>
        </w:rPr>
        <w:t>Además, se debe considerar atributos de calidad como usabilidad, rendimiento, seguridad y mantenibilidad como parte de la EF.</w:t>
      </w:r>
    </w:p>
    <w:p w:rsidRPr="004D3677" w:rsidR="00106F6B" w:rsidP="387B4121" w:rsidRDefault="231679B5" w14:paraId="41823BC8" w14:textId="77777777">
      <w:pPr>
        <w:jc w:val="both"/>
        <w:rPr>
          <w:rFonts w:ascii="Arial" w:hAnsi="Arial" w:cs="Arial"/>
          <w:color w:val="00B050"/>
          <w:lang w:eastAsia="es-EC"/>
        </w:rPr>
      </w:pPr>
      <w:r w:rsidRPr="004D3677">
        <w:rPr>
          <w:rFonts w:ascii="Arial" w:hAnsi="Arial" w:cs="Arial"/>
          <w:color w:val="00B050"/>
          <w:lang w:eastAsia="es-EC"/>
        </w:rPr>
        <w:t>Además, se debe detallar:</w:t>
      </w:r>
    </w:p>
    <w:p w:rsidRPr="004D3677" w:rsidR="00106F6B" w:rsidP="387B4121" w:rsidRDefault="231679B5" w14:paraId="3C3C332F"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Dificultad para realización de la EF</w:t>
      </w:r>
    </w:p>
    <w:p w:rsidRPr="004D3677" w:rsidR="00106F6B" w:rsidP="387B4121" w:rsidRDefault="231679B5" w14:paraId="6C846F82"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Tiempo de desarrollo</w:t>
      </w:r>
    </w:p>
    <w:p w:rsidRPr="004D3677" w:rsidR="00106F6B" w:rsidP="387B4121" w:rsidRDefault="231679B5" w14:paraId="2FB6BB79"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Sprint en el que se desarrolló</w:t>
      </w:r>
    </w:p>
    <w:p w:rsidRPr="004D3677" w:rsidR="00106F6B" w:rsidP="387B4121" w:rsidRDefault="231679B5" w14:paraId="1042E481" w14:textId="77777777">
      <w:pPr>
        <w:jc w:val="both"/>
        <w:rPr>
          <w:rFonts w:ascii="Arial" w:hAnsi="Arial" w:cs="Arial"/>
          <w:b/>
          <w:bCs/>
          <w:color w:val="00B050"/>
          <w:lang w:eastAsia="es-EC"/>
        </w:rPr>
      </w:pPr>
      <w:r w:rsidRPr="004D3677">
        <w:rPr>
          <w:rFonts w:ascii="Arial" w:hAnsi="Arial" w:cs="Arial"/>
          <w:b/>
          <w:bCs/>
          <w:color w:val="00B050"/>
          <w:lang w:eastAsia="es-EC"/>
        </w:rPr>
        <w:t>Nivel 4 – Tareas:</w:t>
      </w:r>
    </w:p>
    <w:p w:rsidRPr="004D3677" w:rsidR="00106F6B" w:rsidP="387B4121" w:rsidRDefault="231679B5" w14:paraId="7144F0A4" w14:textId="77777777">
      <w:pPr>
        <w:jc w:val="both"/>
        <w:rPr>
          <w:rFonts w:ascii="Arial" w:hAnsi="Arial" w:cs="Arial"/>
          <w:color w:val="00B050"/>
          <w:lang w:eastAsia="es-EC"/>
        </w:rPr>
      </w:pPr>
      <w:r w:rsidRPr="004D3677">
        <w:rPr>
          <w:rFonts w:ascii="Arial" w:hAnsi="Arial" w:cs="Arial"/>
          <w:color w:val="00B050"/>
          <w:lang w:eastAsia="es-EC"/>
        </w:rPr>
        <w:t>Las tareas son las abstracciones más pequeñas del EDT por lo que van en el último nivel. Son actividades puntuales y específicas que deben realizarse para completar una especificación funcional. Son acciones concretas que los miembros del Equipo de Desarrollo deben realizar, codificar funciones, procedimientos almacenados, crear servicios web, interfaces, etc.</w:t>
      </w:r>
    </w:p>
    <w:p w:rsidRPr="004D3677" w:rsidR="00106F6B" w:rsidP="387B4121" w:rsidRDefault="231679B5" w14:paraId="7CD0C43A" w14:textId="77777777">
      <w:pPr>
        <w:jc w:val="both"/>
        <w:rPr>
          <w:rFonts w:ascii="Arial" w:hAnsi="Arial" w:cs="Arial"/>
          <w:color w:val="00B050"/>
          <w:lang w:eastAsia="es-EC"/>
        </w:rPr>
      </w:pPr>
      <w:r w:rsidRPr="004D3677">
        <w:rPr>
          <w:rFonts w:ascii="Arial" w:hAnsi="Arial" w:cs="Arial"/>
          <w:color w:val="00B050"/>
          <w:lang w:eastAsia="es-EC"/>
        </w:rPr>
        <w:t>Las tareas deben estar estructuradas de la siguiente manera, mediante el siguiente ejemplo:</w:t>
      </w:r>
    </w:p>
    <w:p w:rsidRPr="004D3677" w:rsidR="00106F6B" w:rsidP="387B4121" w:rsidRDefault="231679B5" w14:paraId="7004E0A0"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Nombre de la tarea: Consultas a base de datos.</w:t>
      </w:r>
    </w:p>
    <w:p w:rsidRPr="004D3677" w:rsidR="00106F6B" w:rsidP="387B4121" w:rsidRDefault="231679B5" w14:paraId="062A4833"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Descripción de la tarea: Crear consultas y procedimientos almacenados para analizar y recopilar los datos que permitan identificar a los clientes con visitas incumplidas por parte de los gestores de negocio y/o cobranzas, bajo los parámetros solicitados en la EF.</w:t>
      </w:r>
    </w:p>
    <w:p w:rsidRPr="004D3677" w:rsidR="00106F6B" w:rsidP="387B4121" w:rsidRDefault="231679B5" w14:paraId="1F207990" w14:textId="77777777">
      <w:pPr>
        <w:jc w:val="both"/>
        <w:rPr>
          <w:rFonts w:ascii="Arial" w:hAnsi="Arial" w:cs="Arial"/>
          <w:color w:val="00B050"/>
          <w:lang w:eastAsia="es-EC"/>
        </w:rPr>
      </w:pPr>
      <w:r w:rsidRPr="004D3677">
        <w:rPr>
          <w:rFonts w:ascii="Arial" w:hAnsi="Arial" w:cs="Arial"/>
          <w:color w:val="00B050"/>
          <w:lang w:eastAsia="es-EC"/>
        </w:rPr>
        <w:t>-</w:t>
      </w:r>
      <w:r w:rsidRPr="004D3677" w:rsidR="00106F6B">
        <w:tab/>
      </w:r>
      <w:r w:rsidRPr="004D3677">
        <w:rPr>
          <w:rFonts w:ascii="Arial" w:hAnsi="Arial" w:cs="Arial"/>
          <w:color w:val="00B050"/>
          <w:lang w:eastAsia="es-EC"/>
        </w:rPr>
        <w:t>Responsable: Desarrollador encargado</w:t>
      </w:r>
    </w:p>
    <w:p w:rsidRPr="004D3677" w:rsidR="005C6304" w:rsidP="387B4121" w:rsidRDefault="231679B5" w14:paraId="722BEFEA" w14:textId="3CF01728">
      <w:pPr>
        <w:jc w:val="both"/>
        <w:rPr>
          <w:rFonts w:ascii="Arial" w:hAnsi="Arial" w:cs="Arial"/>
          <w:color w:val="00B050"/>
          <w:lang w:eastAsia="es-EC"/>
        </w:rPr>
      </w:pPr>
      <w:r w:rsidRPr="004D3677">
        <w:rPr>
          <w:rFonts w:ascii="Arial" w:hAnsi="Arial" w:cs="Arial"/>
          <w:color w:val="00B050"/>
          <w:lang w:eastAsia="es-EC"/>
        </w:rPr>
        <w:t xml:space="preserve">Al realizar los proyectos en un marco AGILE, se debe modificar el EDT para que se ajuste a la planificación y desarrollo iterativo, por lo que este se actualizará de forma constante a medida que se vayan realizando entregas de valor y se completen las tareas. Al principio del proyecto, mucha de la información quedará en blanco, por lo que es RESPONSABILIDAD del </w:t>
      </w:r>
      <w:r w:rsidR="00534264">
        <w:rPr>
          <w:rFonts w:ascii="Arial" w:hAnsi="Arial" w:eastAsia="Times New Roman" w:cs="Arial"/>
          <w:color w:val="E36C0A" w:themeColor="accent6" w:themeShade="BF"/>
          <w:lang w:val="es-MX" w:eastAsia="es-MX"/>
        </w:rPr>
        <w:t>Desarrollador de Sistemas</w:t>
      </w:r>
      <w:r w:rsidRPr="004D3677">
        <w:rPr>
          <w:rFonts w:ascii="Arial" w:hAnsi="Arial" w:cs="Arial"/>
          <w:color w:val="00B050"/>
          <w:lang w:eastAsia="es-EC"/>
        </w:rPr>
        <w:t xml:space="preserve"> mantener actualizado el EDT durante cada iteración, inicio o finalización de un sprint.</w:t>
      </w:r>
    </w:p>
    <w:p w:rsidR="005C6304" w:rsidRDefault="005C6304" w14:paraId="62D14F65" w14:textId="77777777">
      <w:pPr>
        <w:rPr>
          <w:rFonts w:ascii="Arial" w:hAnsi="Arial" w:cs="Arial"/>
          <w:sz w:val="20"/>
          <w:szCs w:val="20"/>
          <w:lang w:eastAsia="es-EC"/>
        </w:rPr>
      </w:pPr>
      <w:r>
        <w:rPr>
          <w:rFonts w:ascii="Arial" w:hAnsi="Arial" w:cs="Arial"/>
          <w:sz w:val="20"/>
          <w:szCs w:val="20"/>
          <w:lang w:eastAsia="es-EC"/>
        </w:rPr>
        <w:br w:type="page"/>
      </w:r>
    </w:p>
    <w:p w:rsidRPr="004D3677" w:rsidR="00541FEC" w:rsidP="5E3F4570" w:rsidRDefault="1B16A4F2" w14:paraId="2F95CE8A" w14:textId="53505EEE">
      <w:pPr>
        <w:pStyle w:val="Ttulo2"/>
        <w:rPr>
          <w:rFonts w:ascii="Arial" w:hAnsi="Arial" w:cs="Arial"/>
          <w:color w:val="00B050"/>
          <w:sz w:val="22"/>
          <w:szCs w:val="22"/>
          <w:lang w:eastAsia="es-EC"/>
        </w:rPr>
      </w:pPr>
      <w:bookmarkStart w:name="_Toc1472838475" w:id="785"/>
      <w:bookmarkStart w:name="_ANEXO_#21:_Pair" w:id="786"/>
      <w:bookmarkStart w:name="_Toc1890758129" w:id="787"/>
      <w:bookmarkStart w:name="_Toc163723245" w:id="788"/>
      <w:bookmarkStart w:name="_Toc1772235462" w:id="789"/>
      <w:bookmarkStart w:name="_Toc1797708745" w:id="790"/>
      <w:bookmarkStart w:name="_Toc165286696" w:id="791"/>
      <w:bookmarkStart w:name="_Toc857328132" w:id="792"/>
      <w:r w:rsidRPr="5E3F4570">
        <w:rPr>
          <w:rFonts w:ascii="Arial" w:hAnsi="Arial" w:cs="Arial"/>
          <w:color w:val="00B050"/>
          <w:sz w:val="22"/>
          <w:szCs w:val="22"/>
          <w:lang w:eastAsia="es-EC"/>
        </w:rPr>
        <w:t xml:space="preserve">ANEXO </w:t>
      </w:r>
      <w:r w:rsidRPr="5E3F4570" w:rsidR="06053A8B">
        <w:rPr>
          <w:rFonts w:ascii="Arial" w:hAnsi="Arial" w:cs="Arial"/>
          <w:color w:val="00B050"/>
          <w:sz w:val="22"/>
          <w:szCs w:val="22"/>
          <w:lang w:eastAsia="es-EC"/>
        </w:rPr>
        <w:t>#2</w:t>
      </w:r>
      <w:r w:rsidRPr="5E3F4570" w:rsidR="39C8354C">
        <w:rPr>
          <w:rFonts w:ascii="Arial" w:hAnsi="Arial" w:cs="Arial"/>
          <w:color w:val="00B050"/>
          <w:sz w:val="22"/>
          <w:szCs w:val="22"/>
          <w:lang w:eastAsia="es-EC"/>
        </w:rPr>
        <w:t>0</w:t>
      </w:r>
      <w:r w:rsidRPr="5E3F4570" w:rsidR="06053A8B">
        <w:rPr>
          <w:rFonts w:ascii="Arial" w:hAnsi="Arial" w:cs="Arial"/>
          <w:color w:val="00B050"/>
          <w:sz w:val="22"/>
          <w:szCs w:val="22"/>
          <w:lang w:eastAsia="es-EC"/>
        </w:rPr>
        <w:t xml:space="preserve">: </w:t>
      </w:r>
      <w:r w:rsidRPr="5E3F4570" w:rsidR="1DBDC5C4">
        <w:rPr>
          <w:rFonts w:ascii="Arial" w:hAnsi="Arial" w:cs="Arial"/>
          <w:color w:val="00B050"/>
          <w:sz w:val="22"/>
          <w:szCs w:val="22"/>
          <w:lang w:eastAsia="es-EC"/>
        </w:rPr>
        <w:t>Estilo de p</w:t>
      </w:r>
      <w:bookmarkEnd w:id="785"/>
      <w:bookmarkEnd w:id="786"/>
      <w:bookmarkEnd w:id="787"/>
      <w:bookmarkEnd w:id="788"/>
      <w:bookmarkEnd w:id="789"/>
      <w:r w:rsidRPr="5E3F4570" w:rsidR="12827BA4">
        <w:rPr>
          <w:rFonts w:ascii="Arial" w:hAnsi="Arial" w:cs="Arial"/>
          <w:color w:val="00B050"/>
          <w:sz w:val="22"/>
          <w:szCs w:val="22"/>
        </w:rPr>
        <w:t>rogramación en pares</w:t>
      </w:r>
      <w:bookmarkEnd w:id="790"/>
      <w:bookmarkEnd w:id="791"/>
      <w:bookmarkEnd w:id="792"/>
    </w:p>
    <w:p w:rsidRPr="004D3677" w:rsidR="00541FEC" w:rsidP="7E878A0B" w:rsidRDefault="0E5D5000" w14:paraId="21216218" w14:textId="36E30949">
      <w:pPr>
        <w:jc w:val="both"/>
        <w:rPr>
          <w:rFonts w:ascii="Arial" w:hAnsi="Arial" w:cs="Arial"/>
          <w:color w:val="00B050"/>
          <w:highlight w:val="yellow"/>
        </w:rPr>
      </w:pPr>
      <w:r w:rsidRPr="7E878A0B">
        <w:rPr>
          <w:rFonts w:ascii="Arial" w:hAnsi="Arial" w:cs="Arial"/>
          <w:color w:val="00B050"/>
          <w:highlight w:val="yellow"/>
        </w:rPr>
        <w:t>Se debe aplicar</w:t>
      </w:r>
      <w:r w:rsidRPr="7E878A0B" w:rsidR="1895DBCD">
        <w:rPr>
          <w:rFonts w:ascii="Arial" w:hAnsi="Arial" w:cs="Arial"/>
          <w:color w:val="00B050"/>
          <w:highlight w:val="yellow"/>
        </w:rPr>
        <w:t xml:space="preserve"> </w:t>
      </w:r>
      <w:r w:rsidRPr="7E878A0B" w:rsidR="5EEE5DD7">
        <w:rPr>
          <w:rFonts w:ascii="Arial" w:hAnsi="Arial" w:cs="Arial"/>
          <w:color w:val="00B050"/>
          <w:highlight w:val="yellow"/>
        </w:rPr>
        <w:t>un</w:t>
      </w:r>
      <w:r w:rsidRPr="7E878A0B" w:rsidR="1895DBCD">
        <w:rPr>
          <w:rFonts w:ascii="Arial" w:hAnsi="Arial" w:cs="Arial"/>
          <w:color w:val="00B050"/>
          <w:highlight w:val="yellow"/>
        </w:rPr>
        <w:t xml:space="preserve"> enfoque de capacitación continua, para la adquisición de habilidades y conocimientos en roles diferentes a </w:t>
      </w:r>
      <w:r w:rsidRPr="7E878A0B" w:rsidR="0D814BB5">
        <w:rPr>
          <w:rFonts w:ascii="Arial" w:hAnsi="Arial" w:cs="Arial"/>
          <w:color w:val="00B050"/>
          <w:highlight w:val="yellow"/>
        </w:rPr>
        <w:t>l</w:t>
      </w:r>
      <w:r w:rsidRPr="7E878A0B" w:rsidR="1895DBCD">
        <w:rPr>
          <w:rFonts w:ascii="Arial" w:hAnsi="Arial" w:cs="Arial"/>
          <w:color w:val="00B050"/>
          <w:highlight w:val="yellow"/>
        </w:rPr>
        <w:t>a experiencia</w:t>
      </w:r>
      <w:r w:rsidRPr="7E878A0B" w:rsidR="2AAFCFF2">
        <w:rPr>
          <w:rFonts w:ascii="Arial" w:hAnsi="Arial" w:cs="Arial"/>
          <w:color w:val="00B050"/>
          <w:highlight w:val="yellow"/>
        </w:rPr>
        <w:t>, también fomenta la colaboración y el intercambio de conocimientos entre los miembros del equipo de desarrollo</w:t>
      </w:r>
      <w:r w:rsidRPr="7E878A0B" w:rsidR="1895DBCD">
        <w:rPr>
          <w:rFonts w:ascii="Arial" w:hAnsi="Arial" w:cs="Arial"/>
          <w:color w:val="00B050"/>
          <w:highlight w:val="yellow"/>
        </w:rPr>
        <w:t>.</w:t>
      </w:r>
    </w:p>
    <w:p w:rsidRPr="004D3677" w:rsidR="00541FEC" w:rsidP="7E878A0B" w:rsidRDefault="1895DBCD" w14:paraId="18BD0405" w14:textId="77777777">
      <w:pPr>
        <w:jc w:val="both"/>
        <w:rPr>
          <w:rFonts w:ascii="Arial" w:hAnsi="Arial" w:cs="Arial"/>
          <w:color w:val="00B050"/>
          <w:highlight w:val="yellow"/>
        </w:rPr>
      </w:pPr>
      <w:r w:rsidRPr="7E878A0B">
        <w:rPr>
          <w:rFonts w:ascii="Arial" w:hAnsi="Arial" w:cs="Arial"/>
          <w:color w:val="00B050"/>
          <w:highlight w:val="yellow"/>
        </w:rPr>
        <w:t>Es un proceso flexible entre los miembros del Equipo de Desarrollo, donde:</w:t>
      </w:r>
    </w:p>
    <w:p w:rsidRPr="004D3677" w:rsidR="00541FEC" w:rsidP="7E878A0B" w:rsidRDefault="1895DBCD" w14:paraId="264FEA5E" w14:textId="051BA4F9">
      <w:pPr>
        <w:pStyle w:val="Prrafodelista"/>
        <w:numPr>
          <w:ilvl w:val="0"/>
          <w:numId w:val="27"/>
        </w:numPr>
        <w:spacing w:after="160" w:line="256" w:lineRule="auto"/>
        <w:jc w:val="both"/>
        <w:rPr>
          <w:rFonts w:ascii="Arial" w:hAnsi="Arial" w:cs="Arial"/>
          <w:color w:val="00B050"/>
          <w:highlight w:val="yellow"/>
        </w:rPr>
      </w:pPr>
      <w:r w:rsidRPr="7E878A0B">
        <w:rPr>
          <w:rFonts w:ascii="Arial" w:hAnsi="Arial" w:cs="Arial"/>
          <w:color w:val="00B050"/>
          <w:highlight w:val="yellow"/>
        </w:rPr>
        <w:t xml:space="preserve">Un </w:t>
      </w:r>
      <w:r w:rsidRPr="7E878A0B" w:rsidR="7357FBC8">
        <w:rPr>
          <w:rFonts w:ascii="Arial" w:hAnsi="Arial" w:eastAsia="Times New Roman" w:cs="Arial"/>
          <w:color w:val="E36C0A" w:themeColor="accent6" w:themeShade="BF"/>
          <w:highlight w:val="yellow"/>
          <w:lang w:val="es-MX" w:eastAsia="es-MX"/>
        </w:rPr>
        <w:t>Desarrollador de Sistemas</w:t>
      </w:r>
      <w:r w:rsidRPr="7E878A0B" w:rsidR="3B21103D">
        <w:rPr>
          <w:rFonts w:ascii="Arial" w:hAnsi="Arial" w:cs="Arial"/>
          <w:color w:val="00B050"/>
          <w:highlight w:val="yellow"/>
        </w:rPr>
        <w:t xml:space="preserve"> </w:t>
      </w:r>
      <w:r w:rsidRPr="7E878A0B">
        <w:rPr>
          <w:rFonts w:ascii="Arial" w:hAnsi="Arial" w:cs="Arial"/>
          <w:color w:val="00B050"/>
          <w:highlight w:val="yellow"/>
        </w:rPr>
        <w:t xml:space="preserve">es asignado al rol de </w:t>
      </w:r>
      <w:r w:rsidRPr="7E878A0B">
        <w:rPr>
          <w:rFonts w:ascii="Arial" w:hAnsi="Arial" w:cs="Arial"/>
          <w:color w:val="E36C0A" w:themeColor="accent6" w:themeShade="BF"/>
          <w:highlight w:val="yellow"/>
        </w:rPr>
        <w:t>Desarrollador Frontend DF</w:t>
      </w:r>
      <w:r w:rsidRPr="7E878A0B">
        <w:rPr>
          <w:rFonts w:ascii="Arial" w:hAnsi="Arial" w:cs="Arial"/>
          <w:color w:val="00B050"/>
          <w:highlight w:val="yellow"/>
        </w:rPr>
        <w:t xml:space="preserve">, y otro de </w:t>
      </w:r>
      <w:r w:rsidRPr="7E878A0B">
        <w:rPr>
          <w:rFonts w:ascii="Arial" w:hAnsi="Arial" w:cs="Arial"/>
          <w:color w:val="E36C0A" w:themeColor="accent6" w:themeShade="BF"/>
          <w:highlight w:val="yellow"/>
        </w:rPr>
        <w:t>Desarrollador Backend DB</w:t>
      </w:r>
      <w:r w:rsidRPr="7E878A0B">
        <w:rPr>
          <w:rFonts w:ascii="Arial" w:hAnsi="Arial" w:cs="Arial"/>
          <w:color w:val="00B050"/>
          <w:highlight w:val="yellow"/>
        </w:rPr>
        <w:t>, cada uno tiene experiencia en ese rol y se le asigna tareas específicas relacionadas.</w:t>
      </w:r>
    </w:p>
    <w:p w:rsidRPr="004D3677" w:rsidR="00541FEC" w:rsidP="7E878A0B" w:rsidRDefault="1895DBCD" w14:paraId="198F7B48" w14:textId="0F7F42E2">
      <w:pPr>
        <w:pStyle w:val="Prrafodelista"/>
        <w:numPr>
          <w:ilvl w:val="0"/>
          <w:numId w:val="27"/>
        </w:numPr>
        <w:spacing w:after="160" w:line="256" w:lineRule="auto"/>
        <w:jc w:val="both"/>
        <w:rPr>
          <w:rFonts w:ascii="Arial" w:hAnsi="Arial" w:cs="Arial"/>
          <w:color w:val="00B050"/>
          <w:highlight w:val="yellow"/>
        </w:rPr>
      </w:pPr>
      <w:r w:rsidRPr="7E878A0B">
        <w:rPr>
          <w:rFonts w:ascii="Arial" w:hAnsi="Arial" w:cs="Arial"/>
          <w:color w:val="00B050"/>
          <w:highlight w:val="yellow"/>
        </w:rPr>
        <w:t>Se establecen objetivos claros por cada sesión de trabajo, que estén alineados a</w:t>
      </w:r>
      <w:r w:rsidRPr="7E878A0B" w:rsidR="6F4EDDD3">
        <w:rPr>
          <w:rFonts w:ascii="Arial" w:hAnsi="Arial" w:cs="Arial"/>
          <w:color w:val="00B050"/>
          <w:highlight w:val="yellow"/>
        </w:rPr>
        <w:t xml:space="preserve"> </w:t>
      </w:r>
      <w:r w:rsidRPr="7E878A0B">
        <w:rPr>
          <w:rFonts w:ascii="Arial" w:hAnsi="Arial" w:cs="Arial"/>
          <w:color w:val="00B050"/>
          <w:highlight w:val="yellow"/>
        </w:rPr>
        <w:t>l</w:t>
      </w:r>
      <w:r w:rsidRPr="7E878A0B" w:rsidR="6F4EDDD3">
        <w:rPr>
          <w:rFonts w:ascii="Arial" w:hAnsi="Arial" w:cs="Arial"/>
          <w:color w:val="00B050"/>
          <w:highlight w:val="yellow"/>
        </w:rPr>
        <w:t>a</w:t>
      </w:r>
      <w:r w:rsidRPr="7E878A0B">
        <w:rPr>
          <w:rFonts w:ascii="Arial" w:hAnsi="Arial" w:cs="Arial"/>
          <w:color w:val="00B050"/>
          <w:highlight w:val="yellow"/>
        </w:rPr>
        <w:t xml:space="preserve"> </w:t>
      </w:r>
      <w:r w:rsidRPr="7E878A0B" w:rsidR="1A5A0970">
        <w:rPr>
          <w:rFonts w:ascii="Arial" w:hAnsi="Arial" w:cs="Arial"/>
          <w:color w:val="00B050"/>
          <w:highlight w:val="yellow"/>
        </w:rPr>
        <w:t>Planificación del sprint</w:t>
      </w:r>
      <w:r w:rsidRPr="7E878A0B">
        <w:rPr>
          <w:rFonts w:ascii="Arial" w:hAnsi="Arial" w:cs="Arial"/>
          <w:color w:val="00B050"/>
          <w:highlight w:val="yellow"/>
        </w:rPr>
        <w:t xml:space="preserve"> y a las tareas a realizar durante el sprint.</w:t>
      </w:r>
    </w:p>
    <w:p w:rsidRPr="004D3677" w:rsidR="00541FEC" w:rsidP="7E878A0B" w:rsidRDefault="1895DBCD" w14:paraId="30793061" w14:textId="77777777">
      <w:pPr>
        <w:pStyle w:val="Prrafodelista"/>
        <w:numPr>
          <w:ilvl w:val="0"/>
          <w:numId w:val="27"/>
        </w:numPr>
        <w:spacing w:after="160" w:line="256" w:lineRule="auto"/>
        <w:jc w:val="both"/>
        <w:rPr>
          <w:rFonts w:ascii="Arial" w:hAnsi="Arial" w:cs="Arial"/>
          <w:color w:val="00B050"/>
          <w:highlight w:val="yellow"/>
        </w:rPr>
      </w:pPr>
      <w:r w:rsidRPr="7E878A0B">
        <w:rPr>
          <w:rFonts w:ascii="Arial" w:hAnsi="Arial" w:cs="Arial"/>
          <w:color w:val="00B050"/>
          <w:highlight w:val="yellow"/>
        </w:rPr>
        <w:t>Es aconsejable que tenga proximidad en sus puestos de trabajo, o en caso de no ser posible, utilizar herramientas de comunicación continua y brindar respuestas inmediatas y que brinden claridad a los problemas que se presenten.</w:t>
      </w:r>
    </w:p>
    <w:p w:rsidRPr="004D3677" w:rsidR="00E5241C" w:rsidP="7E878A0B" w:rsidRDefault="1895DBCD" w14:paraId="3C2B509C" w14:textId="3D530475">
      <w:pPr>
        <w:jc w:val="both"/>
        <w:rPr>
          <w:rFonts w:ascii="Arial" w:hAnsi="Arial" w:cs="Arial"/>
          <w:color w:val="00B050"/>
          <w:highlight w:val="yellow"/>
          <w:lang w:eastAsia="es-EC"/>
        </w:rPr>
      </w:pPr>
      <w:r w:rsidRPr="7E878A0B">
        <w:rPr>
          <w:rFonts w:ascii="Arial" w:hAnsi="Arial" w:cs="Arial"/>
          <w:color w:val="00B050"/>
          <w:highlight w:val="yellow"/>
        </w:rPr>
        <w:t xml:space="preserve">Este proceso mejora la comprensión mutua entre las complejidades de realizar tareas distintas al área de experticia del </w:t>
      </w:r>
      <w:r w:rsidRPr="7E878A0B" w:rsidR="7357FBC8">
        <w:rPr>
          <w:rFonts w:ascii="Arial" w:hAnsi="Arial" w:cs="Arial"/>
          <w:color w:val="E36C0A" w:themeColor="accent6" w:themeShade="BF"/>
          <w:highlight w:val="yellow"/>
        </w:rPr>
        <w:t>Desarrollador de Sistemas</w:t>
      </w:r>
      <w:r w:rsidRPr="7E878A0B">
        <w:rPr>
          <w:rFonts w:ascii="Arial" w:hAnsi="Arial" w:cs="Arial"/>
          <w:color w:val="00B050"/>
          <w:highlight w:val="yellow"/>
        </w:rPr>
        <w:t>, dando flexibilidad al equipo y aumentando la resistencia de este frente a amenazas externas como el cambio de personal, lo que permite que los proyectos no se queden estancados durante períodos extensos de tiempo.</w:t>
      </w:r>
    </w:p>
    <w:p w:rsidRPr="004D3677" w:rsidR="44F6BD92" w:rsidRDefault="44F6BD92" w14:paraId="438AB495" w14:textId="52845DA3">
      <w:pPr>
        <w:rPr>
          <w:rFonts w:ascii="Arial" w:hAnsi="Arial" w:cs="Arial"/>
        </w:rPr>
      </w:pPr>
      <w:r w:rsidRPr="004D3677">
        <w:rPr>
          <w:rFonts w:ascii="Arial" w:hAnsi="Arial" w:cs="Arial"/>
        </w:rPr>
        <w:br w:type="page"/>
      </w:r>
    </w:p>
    <w:p w:rsidRPr="00DC53C3" w:rsidR="7A6BD3A0" w:rsidP="7E878A0B" w:rsidRDefault="1B16A4F2" w14:paraId="71612667" w14:textId="116034E1">
      <w:pPr>
        <w:pStyle w:val="Ttulo2"/>
        <w:spacing w:before="0"/>
        <w:ind w:left="706" w:hanging="706"/>
        <w:rPr>
          <w:rFonts w:ascii="Arial" w:hAnsi="Arial" w:cs="Arial"/>
          <w:color w:val="000000" w:themeColor="text1"/>
          <w:sz w:val="22"/>
          <w:szCs w:val="22"/>
          <w:highlight w:val="yellow"/>
          <w:lang w:eastAsia="es-EC"/>
        </w:rPr>
      </w:pPr>
      <w:bookmarkStart w:name="_ANEXO_#22:_Planning_1" w:id="793"/>
      <w:bookmarkStart w:name="_Toc1623487627" w:id="794"/>
      <w:bookmarkStart w:name="_Toc1382322494" w:id="795"/>
      <w:bookmarkStart w:name="_ANEXO_#24:_Sprint" w:id="796"/>
      <w:bookmarkStart w:name="_Toc163723248" w:id="797"/>
      <w:bookmarkStart w:name="_Toc185684881" w:id="798"/>
      <w:bookmarkStart w:name="_Toc599820280" w:id="799"/>
      <w:bookmarkStart w:name="_Toc211834685" w:id="800"/>
      <w:bookmarkStart w:name="_Toc165286697" w:id="801"/>
      <w:bookmarkStart w:name="_Toc633161577" w:id="802"/>
      <w:bookmarkEnd w:id="793"/>
      <w:r w:rsidRPr="5E3F4570">
        <w:rPr>
          <w:rFonts w:ascii="Arial" w:hAnsi="Arial" w:cs="Arial"/>
          <w:color w:val="00B050"/>
          <w:sz w:val="22"/>
          <w:szCs w:val="22"/>
          <w:highlight w:val="yellow"/>
          <w:lang w:eastAsia="es-EC"/>
        </w:rPr>
        <w:t xml:space="preserve">ANEXO </w:t>
      </w:r>
      <w:r w:rsidRPr="5E3F4570" w:rsidR="73F8C346">
        <w:rPr>
          <w:rFonts w:ascii="Arial" w:hAnsi="Arial" w:cs="Arial"/>
          <w:color w:val="00B050"/>
          <w:sz w:val="22"/>
          <w:szCs w:val="22"/>
          <w:highlight w:val="yellow"/>
          <w:lang w:eastAsia="es-EC"/>
        </w:rPr>
        <w:t>#2</w:t>
      </w:r>
      <w:r w:rsidRPr="5E3F4570" w:rsidR="3F2F8387">
        <w:rPr>
          <w:rFonts w:ascii="Arial" w:hAnsi="Arial" w:cs="Arial"/>
          <w:color w:val="00B050"/>
          <w:sz w:val="22"/>
          <w:szCs w:val="22"/>
          <w:highlight w:val="yellow"/>
          <w:lang w:eastAsia="es-EC"/>
        </w:rPr>
        <w:t>1</w:t>
      </w:r>
      <w:r w:rsidRPr="5E3F4570" w:rsidR="73F8C346">
        <w:rPr>
          <w:rFonts w:ascii="Arial" w:hAnsi="Arial" w:cs="Arial"/>
          <w:color w:val="00B050"/>
          <w:sz w:val="22"/>
          <w:szCs w:val="22"/>
          <w:highlight w:val="yellow"/>
          <w:lang w:eastAsia="es-EC"/>
        </w:rPr>
        <w:t xml:space="preserve">: </w:t>
      </w:r>
      <w:r w:rsidRPr="5E3F4570" w:rsidR="5AFE7308">
        <w:rPr>
          <w:rFonts w:ascii="Arial" w:hAnsi="Arial" w:cs="Arial"/>
          <w:color w:val="00B050"/>
          <w:sz w:val="22"/>
          <w:szCs w:val="22"/>
          <w:highlight w:val="yellow"/>
          <w:lang w:eastAsia="es-EC"/>
        </w:rPr>
        <w:t>Planificación del sprint</w:t>
      </w:r>
      <w:bookmarkEnd w:id="794"/>
      <w:bookmarkEnd w:id="795"/>
      <w:bookmarkEnd w:id="796"/>
      <w:bookmarkEnd w:id="797"/>
      <w:bookmarkEnd w:id="798"/>
      <w:bookmarkEnd w:id="799"/>
      <w:bookmarkEnd w:id="800"/>
      <w:bookmarkEnd w:id="801"/>
      <w:bookmarkEnd w:id="802"/>
    </w:p>
    <w:p w:rsidRPr="00DC53C3" w:rsidR="44F6BD92" w:rsidP="7E878A0B" w:rsidRDefault="7CEB5F76" w14:paraId="2E09F268" w14:textId="3C256488">
      <w:pPr>
        <w:jc w:val="both"/>
        <w:rPr>
          <w:rFonts w:ascii="Arial" w:hAnsi="Arial" w:eastAsia="Arial" w:cs="Arial"/>
          <w:color w:val="00B050"/>
          <w:highlight w:val="yellow"/>
        </w:rPr>
      </w:pPr>
      <w:r w:rsidRPr="7E878A0B">
        <w:rPr>
          <w:rFonts w:ascii="Arial" w:hAnsi="Arial" w:eastAsia="Arial" w:cs="Arial"/>
          <w:color w:val="00B050"/>
          <w:highlight w:val="yellow"/>
        </w:rPr>
        <w:t>Debe contener la</w:t>
      </w:r>
      <w:r w:rsidRPr="7E878A0B" w:rsidR="5634E704">
        <w:rPr>
          <w:rFonts w:ascii="Arial" w:hAnsi="Arial" w:eastAsia="Arial" w:cs="Arial"/>
          <w:color w:val="00B050"/>
          <w:highlight w:val="yellow"/>
        </w:rPr>
        <w:t xml:space="preserve"> siguiente información</w:t>
      </w:r>
      <w:r w:rsidRPr="7E878A0B" w:rsidR="57B8389D">
        <w:rPr>
          <w:rFonts w:ascii="Arial" w:hAnsi="Arial" w:eastAsia="Arial" w:cs="Arial"/>
          <w:color w:val="00B050"/>
          <w:highlight w:val="yellow"/>
        </w:rPr>
        <w:t>:</w:t>
      </w:r>
    </w:p>
    <w:p w:rsidRPr="00DC53C3" w:rsidR="44F6BD92" w:rsidP="7E878A0B" w:rsidRDefault="038EC026" w14:paraId="22460BA9" w14:textId="0BD79E7C">
      <w:pPr>
        <w:jc w:val="both"/>
        <w:rPr>
          <w:rFonts w:ascii="Arial" w:hAnsi="Arial" w:eastAsia="Arial" w:cs="Arial"/>
          <w:b/>
          <w:bCs/>
          <w:color w:val="00B050"/>
          <w:highlight w:val="yellow"/>
        </w:rPr>
      </w:pPr>
      <w:r w:rsidRPr="7E878A0B">
        <w:rPr>
          <w:rFonts w:ascii="Arial" w:hAnsi="Arial" w:eastAsia="Arial" w:cs="Arial"/>
          <w:b/>
          <w:bCs/>
          <w:color w:val="00B050"/>
          <w:highlight w:val="yellow"/>
        </w:rPr>
        <w:t xml:space="preserve">Número de Sprint: </w:t>
      </w:r>
      <w:r w:rsidRPr="7E878A0B">
        <w:rPr>
          <w:rFonts w:ascii="Arial" w:hAnsi="Arial" w:eastAsia="Arial" w:cs="Arial"/>
          <w:color w:val="00B050"/>
          <w:highlight w:val="yellow"/>
        </w:rPr>
        <w:t>[Número de iteración de sprint]</w:t>
      </w:r>
    </w:p>
    <w:p w:rsidRPr="00DC53C3" w:rsidR="44F6BD92" w:rsidP="7E878A0B" w:rsidRDefault="589BA509" w14:paraId="6CC56563" w14:textId="4D49B406">
      <w:pPr>
        <w:jc w:val="both"/>
        <w:rPr>
          <w:rFonts w:ascii="Arial" w:hAnsi="Arial" w:eastAsia="Arial" w:cs="Arial"/>
          <w:color w:val="00B050"/>
          <w:highlight w:val="yellow"/>
        </w:rPr>
      </w:pPr>
      <w:r w:rsidRPr="7E878A0B">
        <w:rPr>
          <w:rFonts w:ascii="Arial" w:hAnsi="Arial" w:eastAsia="Arial" w:cs="Arial"/>
          <w:b/>
          <w:bCs/>
          <w:color w:val="00B050"/>
          <w:highlight w:val="yellow"/>
        </w:rPr>
        <w:t>Fecha de Creación:</w:t>
      </w:r>
      <w:r w:rsidRPr="7E878A0B">
        <w:rPr>
          <w:rFonts w:ascii="Arial" w:hAnsi="Arial" w:eastAsia="Arial" w:cs="Arial"/>
          <w:color w:val="00B050"/>
          <w:highlight w:val="yellow"/>
        </w:rPr>
        <w:t xml:space="preserve"> [Fecha]</w:t>
      </w:r>
    </w:p>
    <w:p w:rsidRPr="00DC53C3" w:rsidR="44F6BD92" w:rsidP="7E878A0B" w:rsidRDefault="589BA509" w14:paraId="58B016CB" w14:textId="7F8981C0">
      <w:pPr>
        <w:jc w:val="both"/>
        <w:rPr>
          <w:rFonts w:ascii="Arial" w:hAnsi="Arial" w:eastAsia="Arial" w:cs="Arial"/>
          <w:color w:val="00B050"/>
          <w:highlight w:val="yellow"/>
        </w:rPr>
      </w:pPr>
      <w:r w:rsidRPr="7E878A0B">
        <w:rPr>
          <w:rFonts w:ascii="Arial" w:hAnsi="Arial" w:eastAsia="Arial" w:cs="Arial"/>
          <w:b/>
          <w:bCs/>
          <w:color w:val="00B050"/>
          <w:highlight w:val="yellow"/>
        </w:rPr>
        <w:t>Objetivo del Sprint</w:t>
      </w:r>
      <w:r w:rsidRPr="7E878A0B">
        <w:rPr>
          <w:rFonts w:ascii="Arial" w:hAnsi="Arial" w:eastAsia="Arial" w:cs="Arial"/>
          <w:color w:val="00B050"/>
          <w:highlight w:val="yellow"/>
        </w:rPr>
        <w:t>: [Breve descripción del objetivo principal del sprint]</w:t>
      </w:r>
    </w:p>
    <w:p w:rsidRPr="00DC53C3" w:rsidR="44F6BD92" w:rsidP="7E878A0B" w:rsidRDefault="589BA509" w14:paraId="128A9695" w14:textId="0EBDBEF8">
      <w:pPr>
        <w:jc w:val="both"/>
        <w:rPr>
          <w:rFonts w:ascii="Arial" w:hAnsi="Arial" w:eastAsia="Arial" w:cs="Arial"/>
          <w:color w:val="00B050"/>
          <w:highlight w:val="yellow"/>
        </w:rPr>
      </w:pPr>
      <w:r w:rsidRPr="7E878A0B">
        <w:rPr>
          <w:rFonts w:ascii="Arial" w:hAnsi="Arial" w:eastAsia="Arial" w:cs="Arial"/>
          <w:b/>
          <w:bCs/>
          <w:color w:val="00B050"/>
          <w:highlight w:val="yellow"/>
        </w:rPr>
        <w:t>Duración del Sprint</w:t>
      </w:r>
      <w:r w:rsidRPr="7E878A0B">
        <w:rPr>
          <w:rFonts w:ascii="Arial" w:hAnsi="Arial" w:eastAsia="Arial" w:cs="Arial"/>
          <w:color w:val="00B050"/>
          <w:highlight w:val="yellow"/>
        </w:rPr>
        <w:t>: [Número de semanas/meses]</w:t>
      </w:r>
    </w:p>
    <w:p w:rsidRPr="00DC53C3" w:rsidR="44F6BD92" w:rsidP="7E878A0B" w:rsidRDefault="1E10099A" w14:paraId="5ACF6D81" w14:textId="01E7B825">
      <w:pPr>
        <w:jc w:val="both"/>
        <w:rPr>
          <w:rFonts w:ascii="Arial" w:hAnsi="Arial" w:eastAsia="Arial" w:cs="Arial"/>
          <w:color w:val="00B050"/>
          <w:highlight w:val="yellow"/>
        </w:rPr>
      </w:pPr>
      <w:r w:rsidRPr="383F645D" w:rsidR="1E10099A">
        <w:rPr>
          <w:rFonts w:ascii="Arial" w:hAnsi="Arial" w:eastAsia="Arial" w:cs="Arial"/>
          <w:color w:val="00B050"/>
          <w:highlight w:val="yellow"/>
        </w:rPr>
        <w:t xml:space="preserve">[Nombre o Código </w:t>
      </w:r>
      <w:r w:rsidRPr="383F645D" w:rsidR="1E10099A">
        <w:rPr>
          <w:rFonts w:ascii="Arial" w:hAnsi="Arial" w:eastAsia="Arial" w:cs="Arial"/>
          <w:color w:val="00B050"/>
          <w:highlight w:val="yellow"/>
        </w:rPr>
        <w:t>del</w:t>
      </w:r>
      <w:r w:rsidRPr="383F645D" w:rsidR="1E10099A">
        <w:rPr>
          <w:rFonts w:ascii="Arial" w:hAnsi="Arial" w:eastAsia="Arial" w:cs="Arial"/>
          <w:color w:val="00B050"/>
          <w:highlight w:val="yellow"/>
        </w:rPr>
        <w:t xml:space="preserve"> Requisito de Alto Nivel]</w:t>
      </w:r>
    </w:p>
    <w:p w:rsidRPr="00DC53C3" w:rsidR="44F6BD92" w:rsidP="7E878A0B" w:rsidRDefault="589BA509" w14:paraId="137DB7B6" w14:textId="2B66D11C">
      <w:pPr>
        <w:jc w:val="both"/>
        <w:rPr>
          <w:rFonts w:ascii="Arial" w:hAnsi="Arial" w:eastAsia="Arial" w:cs="Arial"/>
          <w:b/>
          <w:bCs/>
          <w:color w:val="00B050"/>
          <w:highlight w:val="yellow"/>
        </w:rPr>
      </w:pPr>
      <w:r w:rsidRPr="7E878A0B">
        <w:rPr>
          <w:rFonts w:ascii="Arial" w:hAnsi="Arial" w:eastAsia="Arial" w:cs="Arial"/>
          <w:b/>
          <w:bCs/>
          <w:color w:val="00B050"/>
          <w:highlight w:val="yellow"/>
        </w:rPr>
        <w:t>Especificaciones Funcionales Seleccionadas</w:t>
      </w:r>
    </w:p>
    <w:p w:rsidRPr="00DC53C3" w:rsidR="44F6BD92" w:rsidP="7E878A0B" w:rsidRDefault="589BA509" w14:paraId="48F9E391" w14:textId="53CDF22A">
      <w:pPr>
        <w:pStyle w:val="Prrafodelista"/>
        <w:numPr>
          <w:ilvl w:val="0"/>
          <w:numId w:val="31"/>
        </w:numPr>
        <w:jc w:val="both"/>
        <w:rPr>
          <w:rFonts w:ascii="Arial" w:hAnsi="Arial" w:eastAsia="Arial" w:cs="Arial"/>
          <w:color w:val="00B050"/>
          <w:highlight w:val="yellow"/>
        </w:rPr>
      </w:pPr>
      <w:r w:rsidRPr="7E878A0B">
        <w:rPr>
          <w:rFonts w:ascii="Arial" w:hAnsi="Arial" w:eastAsia="Arial" w:cs="Arial"/>
          <w:color w:val="00B050"/>
          <w:highlight w:val="yellow"/>
        </w:rPr>
        <w:t xml:space="preserve">[Nombre </w:t>
      </w:r>
      <w:r w:rsidRPr="7E878A0B" w:rsidR="4D3C6B24">
        <w:rPr>
          <w:rFonts w:ascii="Arial" w:hAnsi="Arial" w:eastAsia="Arial" w:cs="Arial"/>
          <w:color w:val="00B050"/>
          <w:highlight w:val="yellow"/>
        </w:rPr>
        <w:t xml:space="preserve">o Código </w:t>
      </w:r>
      <w:r w:rsidRPr="7E878A0B">
        <w:rPr>
          <w:rFonts w:ascii="Arial" w:hAnsi="Arial" w:eastAsia="Arial" w:cs="Arial"/>
          <w:color w:val="00B050"/>
          <w:highlight w:val="yellow"/>
        </w:rPr>
        <w:t>de la Especificación Funcional 1]</w:t>
      </w:r>
    </w:p>
    <w:p w:rsidRPr="00DC53C3" w:rsidR="44F6BD92" w:rsidP="7E878A0B" w:rsidRDefault="589BA509" w14:paraId="33722EB9" w14:textId="45987F60">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Puntos de Función: [Número de Puntos de Función]</w:t>
      </w:r>
    </w:p>
    <w:p w:rsidRPr="00DC53C3" w:rsidR="44F6BD92" w:rsidP="7E878A0B" w:rsidRDefault="589BA509" w14:paraId="4A5063B8" w14:textId="3409AFDC">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589BA509" w14:paraId="4C26D723" w14:textId="40EE4DFB">
      <w:pPr>
        <w:pStyle w:val="Prrafodelista"/>
        <w:numPr>
          <w:ilvl w:val="0"/>
          <w:numId w:val="31"/>
        </w:numPr>
        <w:jc w:val="both"/>
        <w:rPr>
          <w:rFonts w:ascii="Arial" w:hAnsi="Arial" w:eastAsia="Arial" w:cs="Arial"/>
          <w:color w:val="00B050"/>
          <w:highlight w:val="yellow"/>
        </w:rPr>
      </w:pPr>
      <w:r w:rsidRPr="7E878A0B">
        <w:rPr>
          <w:rFonts w:ascii="Arial" w:hAnsi="Arial" w:eastAsia="Arial" w:cs="Arial"/>
          <w:color w:val="00B050"/>
          <w:highlight w:val="yellow"/>
        </w:rPr>
        <w:t xml:space="preserve">[Nombre </w:t>
      </w:r>
      <w:r w:rsidRPr="7E878A0B" w:rsidR="5B955B84">
        <w:rPr>
          <w:rFonts w:ascii="Arial" w:hAnsi="Arial" w:eastAsia="Arial" w:cs="Arial"/>
          <w:color w:val="00B050"/>
          <w:highlight w:val="yellow"/>
        </w:rPr>
        <w:t xml:space="preserve">o Código </w:t>
      </w:r>
      <w:r w:rsidRPr="7E878A0B">
        <w:rPr>
          <w:rFonts w:ascii="Arial" w:hAnsi="Arial" w:eastAsia="Arial" w:cs="Arial"/>
          <w:color w:val="00B050"/>
          <w:highlight w:val="yellow"/>
        </w:rPr>
        <w:t>de la Especificación Funcional 2]</w:t>
      </w:r>
    </w:p>
    <w:p w:rsidRPr="00DC53C3" w:rsidR="44F6BD92" w:rsidP="7E878A0B" w:rsidRDefault="589BA509" w14:paraId="13050466" w14:textId="27B08E1F">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Puntos de Función: [Número de Puntos de Función]</w:t>
      </w:r>
    </w:p>
    <w:p w:rsidRPr="00DC53C3" w:rsidR="44F6BD92" w:rsidP="7E878A0B" w:rsidRDefault="589BA509" w14:paraId="7E95181E" w14:textId="50EE1C39">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589BA509" w14:paraId="2DAE14B8" w14:textId="34564350">
      <w:pPr>
        <w:pStyle w:val="Prrafodelista"/>
        <w:numPr>
          <w:ilvl w:val="0"/>
          <w:numId w:val="31"/>
        </w:numPr>
        <w:jc w:val="both"/>
        <w:rPr>
          <w:rFonts w:ascii="Arial" w:hAnsi="Arial" w:eastAsia="Arial" w:cs="Arial"/>
          <w:color w:val="00B050"/>
          <w:highlight w:val="yellow"/>
        </w:rPr>
      </w:pPr>
      <w:r w:rsidRPr="7E878A0B">
        <w:rPr>
          <w:rFonts w:ascii="Arial" w:hAnsi="Arial" w:eastAsia="Arial" w:cs="Arial"/>
          <w:color w:val="00B050"/>
          <w:highlight w:val="yellow"/>
        </w:rPr>
        <w:t xml:space="preserve">[Nombre </w:t>
      </w:r>
      <w:r w:rsidRPr="7E878A0B" w:rsidR="2776D13E">
        <w:rPr>
          <w:rFonts w:ascii="Arial" w:hAnsi="Arial" w:eastAsia="Arial" w:cs="Arial"/>
          <w:color w:val="00B050"/>
          <w:highlight w:val="yellow"/>
        </w:rPr>
        <w:t xml:space="preserve">o Código </w:t>
      </w:r>
      <w:r w:rsidRPr="7E878A0B">
        <w:rPr>
          <w:rFonts w:ascii="Arial" w:hAnsi="Arial" w:eastAsia="Arial" w:cs="Arial"/>
          <w:color w:val="00B050"/>
          <w:highlight w:val="yellow"/>
        </w:rPr>
        <w:t>de la Especificación Funcional 3]</w:t>
      </w:r>
    </w:p>
    <w:p w:rsidRPr="00DC53C3" w:rsidR="44F6BD92" w:rsidP="7E878A0B" w:rsidRDefault="589BA509" w14:paraId="0404A0AB" w14:textId="71A75971">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Puntos de Función: [Número de Puntos de Función]</w:t>
      </w:r>
    </w:p>
    <w:p w:rsidRPr="00DC53C3" w:rsidR="44F6BD92" w:rsidP="7E878A0B" w:rsidRDefault="589BA509" w14:paraId="35E5FE9F" w14:textId="291BA18A">
      <w:pPr>
        <w:pStyle w:val="Prrafodelista"/>
        <w:numPr>
          <w:ilvl w:val="1"/>
          <w:numId w:val="31"/>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589BA509" w14:paraId="36FB5C60" w14:textId="097BD3FB">
      <w:pPr>
        <w:ind w:firstLine="708"/>
        <w:jc w:val="both"/>
        <w:rPr>
          <w:rFonts w:ascii="Arial" w:hAnsi="Arial" w:eastAsia="Arial" w:cs="Arial"/>
          <w:color w:val="00B050"/>
          <w:highlight w:val="yellow"/>
        </w:rPr>
      </w:pPr>
      <w:r w:rsidRPr="7E878A0B">
        <w:rPr>
          <w:rFonts w:ascii="Arial" w:hAnsi="Arial" w:eastAsia="Arial" w:cs="Arial"/>
          <w:color w:val="00B050"/>
          <w:highlight w:val="yellow"/>
        </w:rPr>
        <w:t>...</w:t>
      </w:r>
    </w:p>
    <w:p w:rsidRPr="00DC53C3" w:rsidR="44F6BD92" w:rsidP="7E878A0B" w:rsidRDefault="589BA509" w14:paraId="4E096AD0" w14:textId="07E02ADD">
      <w:pPr>
        <w:jc w:val="both"/>
        <w:rPr>
          <w:rFonts w:ascii="Arial" w:hAnsi="Arial" w:eastAsia="Arial" w:cs="Arial"/>
          <w:color w:val="00B050"/>
          <w:highlight w:val="yellow"/>
        </w:rPr>
      </w:pPr>
      <w:r w:rsidRPr="7E878A0B">
        <w:rPr>
          <w:rFonts w:ascii="Arial" w:hAnsi="Arial" w:eastAsia="Arial" w:cs="Arial"/>
          <w:b/>
          <w:bCs/>
          <w:color w:val="00B050"/>
          <w:highlight w:val="yellow"/>
        </w:rPr>
        <w:t>Tareas Asignadas</w:t>
      </w:r>
    </w:p>
    <w:p w:rsidRPr="00DC53C3" w:rsidR="44F6BD92" w:rsidP="7E878A0B" w:rsidRDefault="589BA509" w14:paraId="4FF0ADFE" w14:textId="08DBFC01">
      <w:pPr>
        <w:jc w:val="both"/>
        <w:rPr>
          <w:rFonts w:ascii="Arial" w:hAnsi="Arial" w:eastAsia="Arial" w:cs="Arial"/>
          <w:color w:val="00B050"/>
          <w:highlight w:val="yellow"/>
        </w:rPr>
      </w:pPr>
      <w:r w:rsidRPr="7E878A0B">
        <w:rPr>
          <w:rFonts w:ascii="Arial" w:hAnsi="Arial" w:eastAsia="Arial" w:cs="Arial"/>
          <w:color w:val="00B050"/>
          <w:highlight w:val="yellow"/>
        </w:rPr>
        <w:t>[Nombre de la Especificación Funcional 1]</w:t>
      </w:r>
    </w:p>
    <w:p w:rsidRPr="00DC53C3" w:rsidR="44F6BD92" w:rsidP="7E878A0B" w:rsidRDefault="589BA509" w14:paraId="67A7063E" w14:textId="49E4BCCD">
      <w:pPr>
        <w:pStyle w:val="Prrafodelista"/>
        <w:numPr>
          <w:ilvl w:val="0"/>
          <w:numId w:val="30"/>
        </w:numPr>
        <w:jc w:val="both"/>
        <w:rPr>
          <w:rFonts w:ascii="Arial" w:hAnsi="Arial" w:eastAsia="Arial" w:cs="Arial"/>
          <w:color w:val="00B050"/>
          <w:highlight w:val="yellow"/>
        </w:rPr>
      </w:pPr>
      <w:r w:rsidRPr="7E878A0B">
        <w:rPr>
          <w:rFonts w:ascii="Arial" w:hAnsi="Arial" w:eastAsia="Arial" w:cs="Arial"/>
          <w:color w:val="00B050"/>
          <w:highlight w:val="yellow"/>
        </w:rPr>
        <w:t>Tarea 1: [Descripción de la Tarea]</w:t>
      </w:r>
    </w:p>
    <w:p w:rsidRPr="00DC53C3" w:rsidR="44F6BD92" w:rsidP="7E878A0B" w:rsidRDefault="589BA509" w14:paraId="5F83B2AC" w14:textId="312C43F5">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589BA509" w14:paraId="1B09D237" w14:textId="2F583D2C">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Estimación: [Número de Horas/Días]</w:t>
      </w:r>
    </w:p>
    <w:p w:rsidRPr="00DC53C3" w:rsidR="44F6BD92" w:rsidP="7E878A0B" w:rsidRDefault="589BA509" w14:paraId="35682DDA" w14:textId="4D37742B">
      <w:pPr>
        <w:pStyle w:val="Prrafodelista"/>
        <w:numPr>
          <w:ilvl w:val="0"/>
          <w:numId w:val="30"/>
        </w:numPr>
        <w:jc w:val="both"/>
        <w:rPr>
          <w:rFonts w:ascii="Arial" w:hAnsi="Arial" w:eastAsia="Arial" w:cs="Arial"/>
          <w:color w:val="00B050"/>
          <w:highlight w:val="yellow"/>
        </w:rPr>
      </w:pPr>
      <w:r w:rsidRPr="7E878A0B">
        <w:rPr>
          <w:rFonts w:ascii="Arial" w:hAnsi="Arial" w:eastAsia="Arial" w:cs="Arial"/>
          <w:color w:val="00B050"/>
          <w:highlight w:val="yellow"/>
        </w:rPr>
        <w:t>Tarea 2: [Descripción de la Tarea]</w:t>
      </w:r>
    </w:p>
    <w:p w:rsidRPr="00DC53C3" w:rsidR="44F6BD92" w:rsidP="7E878A0B" w:rsidRDefault="589BA509" w14:paraId="050B5ECA" w14:textId="1CED2485">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1D754CC2" w14:paraId="7454C78A" w14:textId="52C9B0E7">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E</w:t>
      </w:r>
      <w:r w:rsidRPr="7E878A0B" w:rsidR="589BA509">
        <w:rPr>
          <w:rFonts w:ascii="Arial" w:hAnsi="Arial" w:eastAsia="Arial" w:cs="Arial"/>
          <w:color w:val="00B050"/>
          <w:highlight w:val="yellow"/>
        </w:rPr>
        <w:t>stimación: [Número de Horas/Días]</w:t>
      </w:r>
    </w:p>
    <w:p w:rsidRPr="00DC53C3" w:rsidR="44F6BD92" w:rsidP="7E878A0B" w:rsidRDefault="589BA509" w14:paraId="4A8F9D95" w14:textId="53562A5A">
      <w:pPr>
        <w:ind w:firstLine="708"/>
        <w:jc w:val="both"/>
        <w:rPr>
          <w:rFonts w:ascii="Arial" w:hAnsi="Arial" w:eastAsia="Arial" w:cs="Arial"/>
          <w:color w:val="00B050"/>
          <w:highlight w:val="yellow"/>
        </w:rPr>
      </w:pPr>
      <w:r w:rsidRPr="7E878A0B">
        <w:rPr>
          <w:rFonts w:ascii="Arial" w:hAnsi="Arial" w:eastAsia="Arial" w:cs="Arial"/>
          <w:color w:val="00B050"/>
          <w:highlight w:val="yellow"/>
        </w:rPr>
        <w:t>...</w:t>
      </w:r>
    </w:p>
    <w:p w:rsidRPr="00DC53C3" w:rsidR="44F6BD92" w:rsidP="7E878A0B" w:rsidRDefault="589BA509" w14:paraId="16634931" w14:textId="5B7AF806">
      <w:pPr>
        <w:jc w:val="both"/>
        <w:rPr>
          <w:rFonts w:ascii="Arial" w:hAnsi="Arial" w:eastAsia="Arial" w:cs="Arial"/>
          <w:color w:val="00B050"/>
          <w:highlight w:val="yellow"/>
        </w:rPr>
      </w:pPr>
      <w:r w:rsidRPr="7E878A0B">
        <w:rPr>
          <w:rFonts w:ascii="Arial" w:hAnsi="Arial" w:eastAsia="Arial" w:cs="Arial"/>
          <w:color w:val="00B050"/>
          <w:highlight w:val="yellow"/>
        </w:rPr>
        <w:t>[Nombre de la Especificación Funcional 2]</w:t>
      </w:r>
    </w:p>
    <w:p w:rsidRPr="00DC53C3" w:rsidR="44F6BD92" w:rsidP="7E878A0B" w:rsidRDefault="6ADA4517" w14:paraId="2B349AB8" w14:textId="4E1F124F">
      <w:pPr>
        <w:pStyle w:val="Prrafodelista"/>
        <w:numPr>
          <w:ilvl w:val="0"/>
          <w:numId w:val="29"/>
        </w:numPr>
        <w:jc w:val="both"/>
        <w:rPr>
          <w:rFonts w:ascii="Arial" w:hAnsi="Arial" w:eastAsia="Arial" w:cs="Arial"/>
          <w:color w:val="00B050"/>
          <w:highlight w:val="yellow"/>
        </w:rPr>
      </w:pPr>
      <w:r w:rsidRPr="7E878A0B">
        <w:rPr>
          <w:rFonts w:ascii="Arial" w:hAnsi="Arial" w:eastAsia="Arial" w:cs="Arial"/>
          <w:color w:val="00B050"/>
          <w:highlight w:val="yellow"/>
        </w:rPr>
        <w:t>Tarea 1: [Descripción de la Tarea]</w:t>
      </w:r>
    </w:p>
    <w:p w:rsidRPr="00DC53C3" w:rsidR="44F6BD92" w:rsidP="7E878A0B" w:rsidRDefault="6ADA4517" w14:paraId="7F80755E" w14:textId="312C43F5">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6ADA4517" w14:paraId="12FA0D54" w14:textId="66FD2D3E">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Estimación: [Número de Horas/Días]</w:t>
      </w:r>
    </w:p>
    <w:p w:rsidRPr="00DC53C3" w:rsidR="44F6BD92" w:rsidP="7E878A0B" w:rsidRDefault="6ADA4517" w14:paraId="368E57EB" w14:textId="54C8F751">
      <w:pPr>
        <w:pStyle w:val="Prrafodelista"/>
        <w:numPr>
          <w:ilvl w:val="0"/>
          <w:numId w:val="29"/>
        </w:numPr>
        <w:jc w:val="both"/>
        <w:rPr>
          <w:rFonts w:ascii="Arial" w:hAnsi="Arial" w:eastAsia="Arial" w:cs="Arial"/>
          <w:color w:val="00B050"/>
          <w:highlight w:val="yellow"/>
        </w:rPr>
      </w:pPr>
      <w:r w:rsidRPr="7E878A0B">
        <w:rPr>
          <w:rFonts w:ascii="Arial" w:hAnsi="Arial" w:eastAsia="Arial" w:cs="Arial"/>
          <w:color w:val="00B050"/>
          <w:highlight w:val="yellow"/>
        </w:rPr>
        <w:t>Tarea 2: [Descripción de la Tarea]</w:t>
      </w:r>
    </w:p>
    <w:p w:rsidRPr="00DC53C3" w:rsidR="44F6BD92" w:rsidP="7E878A0B" w:rsidRDefault="6ADA4517" w14:paraId="2ACB0391" w14:textId="1CED2485">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Asignado a: [Nombre del Miembro del Equipo]</w:t>
      </w:r>
    </w:p>
    <w:p w:rsidRPr="00DC53C3" w:rsidR="44F6BD92" w:rsidP="7E878A0B" w:rsidRDefault="6ADA4517" w14:paraId="7C68293D" w14:textId="52C9B0E7">
      <w:pPr>
        <w:pStyle w:val="Prrafodelista"/>
        <w:numPr>
          <w:ilvl w:val="1"/>
          <w:numId w:val="30"/>
        </w:numPr>
        <w:jc w:val="both"/>
        <w:rPr>
          <w:rFonts w:ascii="Arial" w:hAnsi="Arial" w:eastAsia="Arial" w:cs="Arial"/>
          <w:color w:val="00B050"/>
          <w:highlight w:val="yellow"/>
        </w:rPr>
      </w:pPr>
      <w:r w:rsidRPr="7E878A0B">
        <w:rPr>
          <w:rFonts w:ascii="Arial" w:hAnsi="Arial" w:eastAsia="Arial" w:cs="Arial"/>
          <w:color w:val="00B050"/>
          <w:highlight w:val="yellow"/>
        </w:rPr>
        <w:t>Estimación: [Número de Horas/Días]</w:t>
      </w:r>
    </w:p>
    <w:p w:rsidRPr="00DC53C3" w:rsidR="44F6BD92" w:rsidP="7E878A0B" w:rsidRDefault="589BA509" w14:paraId="4BD3FBF6" w14:textId="7DFAA285">
      <w:pPr>
        <w:ind w:firstLine="708"/>
        <w:jc w:val="both"/>
        <w:rPr>
          <w:rFonts w:ascii="Arial" w:hAnsi="Arial" w:eastAsia="Arial" w:cs="Arial"/>
          <w:color w:val="00B050"/>
          <w:highlight w:val="yellow"/>
        </w:rPr>
      </w:pPr>
      <w:r w:rsidRPr="7E878A0B">
        <w:rPr>
          <w:rFonts w:ascii="Arial" w:hAnsi="Arial" w:eastAsia="Arial" w:cs="Arial"/>
          <w:color w:val="00B050"/>
          <w:highlight w:val="yellow"/>
        </w:rPr>
        <w:t>...</w:t>
      </w:r>
    </w:p>
    <w:p w:rsidRPr="00DC53C3" w:rsidR="44F6BD92" w:rsidP="7E878A0B" w:rsidRDefault="589BA509" w14:paraId="01E6BFFF" w14:textId="616ED537">
      <w:pPr>
        <w:jc w:val="both"/>
        <w:rPr>
          <w:rFonts w:ascii="Arial" w:hAnsi="Arial" w:eastAsia="Arial" w:cs="Arial"/>
          <w:b/>
          <w:bCs/>
          <w:color w:val="00B050"/>
          <w:highlight w:val="yellow"/>
        </w:rPr>
      </w:pPr>
      <w:r w:rsidRPr="7E878A0B">
        <w:rPr>
          <w:rFonts w:ascii="Arial" w:hAnsi="Arial" w:eastAsia="Arial" w:cs="Arial"/>
          <w:color w:val="00B050"/>
        </w:rPr>
        <w:t xml:space="preserve"> </w:t>
      </w:r>
      <w:r w:rsidRPr="7E878A0B">
        <w:rPr>
          <w:rFonts w:ascii="Arial" w:hAnsi="Arial" w:eastAsia="Arial" w:cs="Arial"/>
          <w:b/>
          <w:bCs/>
          <w:color w:val="00B050"/>
          <w:highlight w:val="yellow"/>
        </w:rPr>
        <w:t>Notas Adicionales</w:t>
      </w:r>
    </w:p>
    <w:p w:rsidRPr="00DC53C3" w:rsidR="44F6BD92" w:rsidP="7E878A0B" w:rsidRDefault="3F9FA309" w14:paraId="1B16895B" w14:textId="34633AD0">
      <w:pPr>
        <w:pStyle w:val="Prrafodelista"/>
        <w:numPr>
          <w:ilvl w:val="0"/>
          <w:numId w:val="28"/>
        </w:numPr>
        <w:jc w:val="both"/>
        <w:rPr>
          <w:rFonts w:ascii="Arial" w:hAnsi="Arial" w:eastAsia="Arial" w:cs="Arial"/>
          <w:color w:val="00B050"/>
          <w:highlight w:val="yellow"/>
        </w:rPr>
      </w:pPr>
      <w:r w:rsidRPr="5E3F4570">
        <w:rPr>
          <w:rFonts w:ascii="Arial" w:hAnsi="Arial" w:eastAsia="Arial" w:cs="Arial"/>
          <w:color w:val="00B050"/>
          <w:highlight w:val="yellow"/>
        </w:rPr>
        <w:t xml:space="preserve">El progreso del sprint se evaluará </w:t>
      </w:r>
      <w:r w:rsidRPr="5E3F4570" w:rsidR="09E91E56">
        <w:rPr>
          <w:rFonts w:ascii="Arial" w:hAnsi="Arial" w:eastAsia="Arial" w:cs="Arial"/>
          <w:color w:val="00B050"/>
          <w:highlight w:val="yellow"/>
        </w:rPr>
        <w:t>en</w:t>
      </w:r>
      <w:r w:rsidRPr="5E3F4570">
        <w:rPr>
          <w:rFonts w:ascii="Arial" w:hAnsi="Arial" w:eastAsia="Arial" w:cs="Arial"/>
          <w:color w:val="00B050"/>
          <w:highlight w:val="yellow"/>
        </w:rPr>
        <w:t xml:space="preserve"> </w:t>
      </w:r>
      <w:r w:rsidRPr="5E3F4570" w:rsidR="76943522">
        <w:rPr>
          <w:rFonts w:ascii="Arial" w:hAnsi="Arial" w:eastAsia="Arial" w:cs="Arial"/>
          <w:color w:val="00B050"/>
          <w:highlight w:val="yellow"/>
        </w:rPr>
        <w:t>tres</w:t>
      </w:r>
      <w:r w:rsidRPr="5E3F4570" w:rsidR="519E0DA7">
        <w:rPr>
          <w:rFonts w:ascii="Arial" w:hAnsi="Arial" w:eastAsia="Arial" w:cs="Arial"/>
          <w:color w:val="00B050"/>
          <w:highlight w:val="yellow"/>
        </w:rPr>
        <w:t xml:space="preserve"> </w:t>
      </w:r>
      <w:r w:rsidRPr="5E3F4570">
        <w:rPr>
          <w:rFonts w:ascii="Arial" w:hAnsi="Arial" w:eastAsia="Arial" w:cs="Arial"/>
          <w:color w:val="00B050"/>
          <w:highlight w:val="yellow"/>
        </w:rPr>
        <w:t xml:space="preserve">reuniones </w:t>
      </w:r>
      <w:r w:rsidRPr="5E3F4570" w:rsidR="20C6E5F8">
        <w:rPr>
          <w:rFonts w:ascii="Arial" w:hAnsi="Arial" w:eastAsia="Arial" w:cs="Arial"/>
          <w:color w:val="00B050"/>
          <w:highlight w:val="yellow"/>
        </w:rPr>
        <w:t>semanales</w:t>
      </w:r>
      <w:r w:rsidRPr="5E3F4570">
        <w:rPr>
          <w:rFonts w:ascii="Arial" w:hAnsi="Arial" w:eastAsia="Arial" w:cs="Arial"/>
          <w:color w:val="00B050"/>
          <w:highlight w:val="yellow"/>
        </w:rPr>
        <w:t xml:space="preserve"> de seguimiento</w:t>
      </w:r>
      <w:r w:rsidRPr="5E3F4570" w:rsidR="7C45341D">
        <w:rPr>
          <w:rFonts w:ascii="Arial" w:hAnsi="Arial" w:eastAsia="Arial" w:cs="Arial"/>
          <w:color w:val="00B050"/>
          <w:highlight w:val="yellow"/>
        </w:rPr>
        <w:t xml:space="preserve"> </w:t>
      </w:r>
      <w:r w:rsidRPr="5E3F4570" w:rsidR="3A83D99A">
        <w:rPr>
          <w:rFonts w:ascii="Arial" w:hAnsi="Arial" w:eastAsia="Arial" w:cs="Arial"/>
          <w:color w:val="00B050"/>
          <w:highlight w:val="yellow"/>
        </w:rPr>
        <w:t>con el equipo de desarrollo y al menos con un</w:t>
      </w:r>
      <w:r w:rsidRPr="5E3F4570" w:rsidR="7B16DACC">
        <w:rPr>
          <w:rFonts w:ascii="Arial" w:hAnsi="Arial" w:eastAsia="Arial" w:cs="Arial"/>
          <w:color w:val="00B050"/>
          <w:highlight w:val="yellow"/>
        </w:rPr>
        <w:t>a</w:t>
      </w:r>
      <w:r w:rsidRPr="5E3F4570" w:rsidR="3A83D99A">
        <w:rPr>
          <w:rFonts w:ascii="Arial" w:hAnsi="Arial" w:eastAsia="Arial" w:cs="Arial"/>
          <w:color w:val="00B050"/>
          <w:highlight w:val="yellow"/>
        </w:rPr>
        <w:t xml:space="preserve"> reunión semanal</w:t>
      </w:r>
      <w:r w:rsidRPr="5E3F4570" w:rsidR="7C45341D">
        <w:rPr>
          <w:rFonts w:ascii="Arial" w:hAnsi="Arial" w:eastAsia="Arial" w:cs="Arial"/>
          <w:color w:val="00B050"/>
          <w:highlight w:val="yellow"/>
        </w:rPr>
        <w:t xml:space="preserve"> con la célula de trabajo</w:t>
      </w:r>
      <w:r w:rsidRPr="5E3F4570" w:rsidR="6E4465DB">
        <w:rPr>
          <w:rFonts w:ascii="Arial" w:hAnsi="Arial" w:eastAsia="Arial" w:cs="Arial"/>
          <w:color w:val="00B050"/>
          <w:highlight w:val="yellow"/>
        </w:rPr>
        <w:t xml:space="preserve"> o cuando</w:t>
      </w:r>
      <w:r w:rsidRPr="5E3F4570" w:rsidR="77B06649">
        <w:rPr>
          <w:rFonts w:ascii="Arial" w:hAnsi="Arial" w:eastAsia="Arial" w:cs="Arial"/>
          <w:color w:val="00B050"/>
          <w:highlight w:val="yellow"/>
        </w:rPr>
        <w:t xml:space="preserve"> </w:t>
      </w:r>
      <w:r w:rsidRPr="5E3F4570" w:rsidR="7C45341D">
        <w:rPr>
          <w:rFonts w:ascii="Arial" w:hAnsi="Arial" w:eastAsia="Arial" w:cs="Arial"/>
          <w:color w:val="00B050"/>
          <w:highlight w:val="yellow"/>
        </w:rPr>
        <w:t>exista un avance significativo del sprint</w:t>
      </w:r>
      <w:r w:rsidRPr="5E3F4570" w:rsidR="369BEB43">
        <w:rPr>
          <w:rFonts w:ascii="Arial" w:hAnsi="Arial" w:eastAsia="Arial" w:cs="Arial"/>
          <w:color w:val="00B050"/>
          <w:highlight w:val="yellow"/>
        </w:rPr>
        <w:t>.</w:t>
      </w:r>
    </w:p>
    <w:p w:rsidRPr="00DC53C3" w:rsidR="44F6BD92" w:rsidP="7E878A0B" w:rsidRDefault="589BA509" w14:paraId="4FDBFCE4" w14:textId="744F1E2E">
      <w:pPr>
        <w:pStyle w:val="Prrafodelista"/>
        <w:numPr>
          <w:ilvl w:val="0"/>
          <w:numId w:val="28"/>
        </w:numPr>
        <w:jc w:val="both"/>
        <w:rPr>
          <w:rFonts w:ascii="Arial" w:hAnsi="Arial" w:eastAsia="Arial" w:cs="Arial"/>
          <w:color w:val="00B050"/>
          <w:highlight w:val="yellow"/>
        </w:rPr>
      </w:pPr>
      <w:r w:rsidRPr="7E878A0B">
        <w:rPr>
          <w:rFonts w:ascii="Arial" w:hAnsi="Arial" w:eastAsia="Arial" w:cs="Arial"/>
          <w:color w:val="00B050"/>
          <w:highlight w:val="yellow"/>
        </w:rPr>
        <w:t xml:space="preserve">Cualquier impedimento o problema debe ser comunicado inmediatamente al </w:t>
      </w:r>
      <w:r w:rsidRPr="7E878A0B" w:rsidR="6AB8AC4C">
        <w:rPr>
          <w:rFonts w:ascii="Arial" w:hAnsi="Arial" w:eastAsia="Arial" w:cs="Arial"/>
          <w:color w:val="00B050"/>
          <w:highlight w:val="yellow"/>
        </w:rPr>
        <w:t>Jefe de Desarrollo de Sistemas</w:t>
      </w:r>
      <w:r w:rsidRPr="7E878A0B">
        <w:rPr>
          <w:rFonts w:ascii="Arial" w:hAnsi="Arial" w:eastAsia="Arial" w:cs="Arial"/>
          <w:color w:val="00B050"/>
          <w:highlight w:val="yellow"/>
        </w:rPr>
        <w:t>.</w:t>
      </w:r>
    </w:p>
    <w:p w:rsidR="00175F12" w:rsidP="7E878A0B" w:rsidRDefault="589BA509" w14:paraId="6880DE60" w14:textId="6A5FF015">
      <w:pPr>
        <w:pStyle w:val="Prrafodelista"/>
        <w:numPr>
          <w:ilvl w:val="0"/>
          <w:numId w:val="28"/>
        </w:numPr>
        <w:jc w:val="both"/>
        <w:rPr>
          <w:rFonts w:ascii="Arial" w:hAnsi="Arial" w:eastAsia="Arial" w:cs="Arial"/>
          <w:color w:val="00B050"/>
          <w:highlight w:val="yellow"/>
        </w:rPr>
      </w:pPr>
      <w:r w:rsidRPr="7E878A0B">
        <w:rPr>
          <w:rFonts w:ascii="Arial" w:hAnsi="Arial" w:eastAsia="Arial" w:cs="Arial"/>
          <w:color w:val="00B050"/>
          <w:highlight w:val="yellow"/>
        </w:rPr>
        <w:t>La entrega del sprint está programada para el [Fecha de Entrega].</w:t>
      </w:r>
    </w:p>
    <w:p w:rsidR="00F64F88" w:rsidP="00F64F88" w:rsidRDefault="00F64F88" w14:paraId="41097C61" w14:textId="77777777">
      <w:pPr>
        <w:jc w:val="both"/>
        <w:rPr>
          <w:rFonts w:ascii="Arial" w:hAnsi="Arial" w:eastAsia="Arial" w:cs="Arial"/>
          <w:color w:val="00B050"/>
        </w:rPr>
        <w:sectPr w:rsidR="00F64F88" w:rsidSect="00A607D6">
          <w:headerReference w:type="even" r:id="rId76"/>
          <w:headerReference w:type="default" r:id="rId77"/>
          <w:footerReference w:type="even" r:id="rId78"/>
          <w:footerReference w:type="default" r:id="rId79"/>
          <w:headerReference w:type="first" r:id="rId80"/>
          <w:footerReference w:type="first" r:id="rId81"/>
          <w:pgSz w:w="12240" w:h="15840" w:orient="portrait" w:code="123"/>
          <w:pgMar w:top="1418" w:right="1701" w:bottom="1418" w:left="1701" w:header="567" w:footer="567" w:gutter="0"/>
          <w:cols w:space="708"/>
          <w:titlePg/>
          <w:docGrid w:linePitch="360"/>
        </w:sectPr>
      </w:pPr>
    </w:p>
    <w:p w:rsidRPr="00750FAA" w:rsidR="3732B929" w:rsidP="00750FAA" w:rsidRDefault="2F19C16A" w14:paraId="340EC2D6" w14:textId="039F2AEE">
      <w:pPr>
        <w:pStyle w:val="Ttulo2"/>
        <w:rPr>
          <w:rFonts w:ascii="Arial" w:hAnsi="Arial" w:cs="Arial"/>
          <w:color w:val="auto"/>
          <w:sz w:val="22"/>
          <w:szCs w:val="22"/>
        </w:rPr>
      </w:pPr>
      <w:bookmarkStart w:name="_ANEXO_#26:_Kanban" w:id="803"/>
      <w:bookmarkStart w:name="_Toc163723250" w:id="804"/>
      <w:bookmarkStart w:name="_Toc1420332183" w:id="805"/>
      <w:bookmarkStart w:name="_Toc1915694277" w:id="806"/>
      <w:bookmarkStart w:name="_Toc2006528140" w:id="807"/>
      <w:bookmarkStart w:name="_Toc165286698" w:id="808"/>
      <w:bookmarkStart w:name="_Toc1756235780" w:id="809"/>
      <w:r w:rsidRPr="5E3F4570">
        <w:rPr>
          <w:rFonts w:ascii="Arial" w:hAnsi="Arial" w:cs="Arial"/>
          <w:color w:val="auto"/>
          <w:sz w:val="22"/>
          <w:szCs w:val="22"/>
        </w:rPr>
        <w:t>A</w:t>
      </w:r>
      <w:r w:rsidRPr="5E3F4570" w:rsidR="0C9A5A10">
        <w:rPr>
          <w:rFonts w:ascii="Arial" w:hAnsi="Arial" w:cs="Arial"/>
          <w:color w:val="auto"/>
          <w:sz w:val="22"/>
          <w:szCs w:val="22"/>
        </w:rPr>
        <w:t>NEXO</w:t>
      </w:r>
      <w:r w:rsidRPr="5E3F4570">
        <w:rPr>
          <w:rFonts w:ascii="Arial" w:hAnsi="Arial" w:cs="Arial"/>
          <w:color w:val="auto"/>
          <w:sz w:val="22"/>
          <w:szCs w:val="22"/>
        </w:rPr>
        <w:t xml:space="preserve"> #22</w:t>
      </w:r>
      <w:r w:rsidRPr="5E3F4570" w:rsidR="785DAC57">
        <w:rPr>
          <w:rFonts w:ascii="Arial" w:hAnsi="Arial" w:cs="Arial"/>
          <w:color w:val="auto"/>
          <w:sz w:val="22"/>
          <w:szCs w:val="22"/>
        </w:rPr>
        <w:t>:</w:t>
      </w:r>
      <w:r w:rsidRPr="5E3F4570">
        <w:rPr>
          <w:rFonts w:ascii="Arial" w:hAnsi="Arial" w:cs="Arial"/>
          <w:color w:val="auto"/>
          <w:sz w:val="22"/>
          <w:szCs w:val="22"/>
        </w:rPr>
        <w:t xml:space="preserve"> </w:t>
      </w:r>
      <w:r w:rsidRPr="5E3F4570" w:rsidR="20456975">
        <w:rPr>
          <w:rFonts w:ascii="Arial" w:hAnsi="Arial" w:cs="Arial"/>
          <w:color w:val="auto"/>
          <w:sz w:val="22"/>
          <w:szCs w:val="22"/>
        </w:rPr>
        <w:t>Ka</w:t>
      </w:r>
      <w:r w:rsidRPr="5E3F4570" w:rsidR="393AAB84">
        <w:rPr>
          <w:rFonts w:ascii="Arial" w:hAnsi="Arial" w:cs="Arial"/>
          <w:color w:val="auto"/>
          <w:sz w:val="22"/>
          <w:szCs w:val="22"/>
        </w:rPr>
        <w:t>nban</w:t>
      </w:r>
      <w:bookmarkEnd w:id="803"/>
      <w:bookmarkEnd w:id="804"/>
      <w:bookmarkEnd w:id="805"/>
      <w:bookmarkEnd w:id="806"/>
      <w:bookmarkEnd w:id="807"/>
      <w:bookmarkEnd w:id="808"/>
      <w:bookmarkEnd w:id="809"/>
    </w:p>
    <w:p w:rsidR="002E270E" w:rsidP="002E270E" w:rsidRDefault="00AB5E42" w14:paraId="423C5574" w14:textId="77777777">
      <w:pPr>
        <w:rPr>
          <w:rFonts w:ascii="Arial" w:hAnsi="Arial" w:cs="Arial"/>
        </w:rPr>
      </w:pPr>
      <w:r>
        <w:rPr>
          <w:noProof/>
        </w:rPr>
        <w:drawing>
          <wp:inline distT="0" distB="0" distL="0" distR="0" wp14:anchorId="649F5DD3" wp14:editId="0061E871">
            <wp:extent cx="8929716" cy="2567940"/>
            <wp:effectExtent l="0" t="0" r="5080" b="3810"/>
            <wp:docPr id="15401612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093275" cy="2614975"/>
                    </a:xfrm>
                    <a:prstGeom prst="rect">
                      <a:avLst/>
                    </a:prstGeom>
                    <a:noFill/>
                    <a:ln>
                      <a:noFill/>
                    </a:ln>
                  </pic:spPr>
                </pic:pic>
              </a:graphicData>
            </a:graphic>
          </wp:inline>
        </w:drawing>
      </w:r>
    </w:p>
    <w:p w:rsidR="00E750E0" w:rsidP="002E270E" w:rsidRDefault="00E750E0" w14:paraId="42E8DEA5" w14:textId="77777777">
      <w:pPr>
        <w:rPr>
          <w:rFonts w:ascii="Arial" w:hAnsi="Arial" w:cs="Arial"/>
        </w:rPr>
      </w:pPr>
    </w:p>
    <w:p w:rsidRPr="002E270E" w:rsidR="00F64F88" w:rsidP="002E270E" w:rsidRDefault="689DC43F" w14:paraId="71D9D2B1" w14:textId="2186C6F8">
      <w:pPr>
        <w:rPr>
          <w:rFonts w:ascii="Arial" w:hAnsi="Arial" w:cs="Arial"/>
        </w:rPr>
        <w:sectPr w:rsidRPr="002E270E" w:rsidR="00F64F88" w:rsidSect="00A607D6">
          <w:pgSz w:w="15840" w:h="12240" w:orient="landscape" w:code="123"/>
          <w:pgMar w:top="1701" w:right="1418" w:bottom="1701" w:left="1418" w:header="567" w:footer="567" w:gutter="0"/>
          <w:cols w:space="708"/>
          <w:titlePg/>
          <w:docGrid w:linePitch="360"/>
        </w:sectPr>
      </w:pPr>
      <w:bookmarkStart w:name="_Hlk164851025" w:id="810"/>
      <w:r w:rsidRPr="00852750">
        <w:rPr>
          <w:rFonts w:ascii="Arial" w:hAnsi="Arial" w:cs="Arial"/>
        </w:rPr>
        <w:t xml:space="preserve"> </w:t>
      </w:r>
    </w:p>
    <w:bookmarkEnd w:id="810"/>
    <w:p w:rsidRPr="009B7550" w:rsidR="689DC43F" w:rsidP="002B0E6E" w:rsidRDefault="009B7550" w14:paraId="47877C0E" w14:textId="66BC0BBB">
      <w:pPr>
        <w:jc w:val="both"/>
      </w:pPr>
      <w:r w:rsidRPr="00852750">
        <w:rPr>
          <w:rFonts w:ascii="Arial" w:hAnsi="Arial" w:cs="Arial"/>
        </w:rPr>
        <w:t>El Método Kanban es una forma de trabajar mediante la gestión visual para facilitar la gestión de proyectos dentro del desarrollo de</w:t>
      </w:r>
      <w:r>
        <w:t xml:space="preserve"> </w:t>
      </w:r>
      <w:r w:rsidRPr="00852750" w:rsidR="689DC43F">
        <w:rPr>
          <w:rFonts w:ascii="Arial" w:hAnsi="Arial" w:cs="Arial"/>
        </w:rPr>
        <w:t xml:space="preserve">software. Se basa en el principio de visualizar el flujo de trabajo y limitar la cantidad de trabajo en progreso (WIP) para optimizar la eficiencia y la entrega continua. A continuación, se detalla cómo se puede implementar el Método Kanban en el seguimiento de proyectos, </w:t>
      </w:r>
      <w:r w:rsidRPr="00852750" w:rsidR="67F9BB08">
        <w:rPr>
          <w:rFonts w:ascii="Arial" w:hAnsi="Arial" w:cs="Arial"/>
        </w:rPr>
        <w:t>facilitando la visualización d</w:t>
      </w:r>
      <w:r w:rsidRPr="00852750" w:rsidR="689DC43F">
        <w:rPr>
          <w:rFonts w:ascii="Arial" w:hAnsi="Arial" w:cs="Arial"/>
        </w:rPr>
        <w:t>el progreso de las etapas del proyecto en lugar de las tareas individuales:</w:t>
      </w:r>
    </w:p>
    <w:p w:rsidRPr="00852750" w:rsidR="00EF0E8A" w:rsidP="00852750" w:rsidRDefault="4CF29531" w14:paraId="35E6B790" w14:textId="77777777">
      <w:pPr>
        <w:pStyle w:val="Prrafodelista"/>
        <w:numPr>
          <w:ilvl w:val="0"/>
          <w:numId w:val="3"/>
        </w:numPr>
        <w:jc w:val="both"/>
        <w:rPr>
          <w:rFonts w:ascii="Arial" w:hAnsi="Arial" w:cs="Arial"/>
        </w:rPr>
      </w:pPr>
      <w:r w:rsidRPr="00852750">
        <w:rPr>
          <w:rFonts w:ascii="Arial" w:hAnsi="Arial" w:cs="Arial"/>
          <w:b/>
        </w:rPr>
        <w:t>Creación del Tablero Kanban:</w:t>
      </w:r>
    </w:p>
    <w:p w:rsidRPr="00852750" w:rsidR="4CF29531" w:rsidP="00852750" w:rsidRDefault="4CF29531" w14:paraId="178ACD55" w14:textId="6F1CCD33">
      <w:pPr>
        <w:jc w:val="both"/>
        <w:rPr>
          <w:rFonts w:ascii="Arial" w:hAnsi="Arial" w:cs="Arial"/>
        </w:rPr>
      </w:pPr>
      <w:r w:rsidRPr="00852750">
        <w:rPr>
          <w:rFonts w:ascii="Arial" w:hAnsi="Arial" w:cs="Arial"/>
        </w:rPr>
        <w:t xml:space="preserve">Tablero de Etapas del Proyecto: </w:t>
      </w:r>
      <w:r w:rsidRPr="00852750" w:rsidR="031596A2">
        <w:rPr>
          <w:rFonts w:ascii="Arial" w:hAnsi="Arial" w:cs="Arial"/>
        </w:rPr>
        <w:t>Se maneja</w:t>
      </w:r>
      <w:r w:rsidRPr="00852750">
        <w:rPr>
          <w:rFonts w:ascii="Arial" w:hAnsi="Arial" w:cs="Arial"/>
        </w:rPr>
        <w:t xml:space="preserve"> un tablero Kanban que represente las diferentes etapas del proyecto. Estas etapas pueden incluir "</w:t>
      </w:r>
      <w:r w:rsidRPr="00852750" w:rsidR="2050B491">
        <w:rPr>
          <w:rFonts w:ascii="Arial" w:hAnsi="Arial" w:cs="Arial"/>
        </w:rPr>
        <w:t>Pendiente (</w:t>
      </w:r>
      <w:r w:rsidRPr="00852750">
        <w:rPr>
          <w:rFonts w:ascii="Arial" w:hAnsi="Arial" w:cs="Arial"/>
        </w:rPr>
        <w:t>A</w:t>
      </w:r>
      <w:r w:rsidRPr="00852750" w:rsidR="4BC1502A">
        <w:rPr>
          <w:rFonts w:ascii="Arial" w:hAnsi="Arial" w:cs="Arial"/>
        </w:rPr>
        <w:t>bierto</w:t>
      </w:r>
      <w:r w:rsidRPr="00852750" w:rsidR="2E28CF73">
        <w:rPr>
          <w:rFonts w:ascii="Arial" w:hAnsi="Arial" w:cs="Arial"/>
        </w:rPr>
        <w:t>)</w:t>
      </w:r>
      <w:r w:rsidRPr="00852750">
        <w:rPr>
          <w:rFonts w:ascii="Arial" w:hAnsi="Arial" w:cs="Arial"/>
        </w:rPr>
        <w:t>", "Desarrollo", "Pruebas</w:t>
      </w:r>
      <w:r w:rsidRPr="00852750" w:rsidR="2BE81064">
        <w:rPr>
          <w:rFonts w:ascii="Arial" w:hAnsi="Arial" w:cs="Arial"/>
        </w:rPr>
        <w:t xml:space="preserve"> técnicas</w:t>
      </w:r>
      <w:r w:rsidRPr="00852750">
        <w:rPr>
          <w:rFonts w:ascii="Arial" w:hAnsi="Arial" w:cs="Arial"/>
        </w:rPr>
        <w:t>"</w:t>
      </w:r>
      <w:r w:rsidRPr="00852750" w:rsidR="2BFE1E9B">
        <w:rPr>
          <w:rFonts w:ascii="Arial" w:hAnsi="Arial" w:cs="Arial"/>
        </w:rPr>
        <w:t>, “Ajustes de pruebas de usuario”</w:t>
      </w:r>
      <w:r w:rsidRPr="00852750" w:rsidR="4AD03CFD">
        <w:rPr>
          <w:rFonts w:ascii="Arial" w:hAnsi="Arial" w:cs="Arial"/>
        </w:rPr>
        <w:t xml:space="preserve">, </w:t>
      </w:r>
      <w:r w:rsidRPr="00852750">
        <w:rPr>
          <w:rFonts w:ascii="Arial" w:hAnsi="Arial" w:cs="Arial"/>
        </w:rPr>
        <w:t>"</w:t>
      </w:r>
      <w:r w:rsidRPr="00852750" w:rsidR="0A8F5BEF">
        <w:rPr>
          <w:rFonts w:ascii="Arial" w:hAnsi="Arial" w:cs="Arial"/>
        </w:rPr>
        <w:t>Pruebas de usuario</w:t>
      </w:r>
      <w:r w:rsidRPr="00852750">
        <w:rPr>
          <w:rFonts w:ascii="Arial" w:hAnsi="Arial" w:cs="Arial"/>
        </w:rPr>
        <w:t xml:space="preserve">", </w:t>
      </w:r>
      <w:r w:rsidRPr="00852750" w:rsidR="692DD336">
        <w:rPr>
          <w:rFonts w:ascii="Arial" w:hAnsi="Arial" w:cs="Arial"/>
        </w:rPr>
        <w:t>“</w:t>
      </w:r>
      <w:r w:rsidRPr="00852750" w:rsidR="4CF6BD23">
        <w:rPr>
          <w:rFonts w:ascii="Arial" w:hAnsi="Arial" w:cs="Arial"/>
        </w:rPr>
        <w:t>Ajustes de pruebas de usuario</w:t>
      </w:r>
      <w:r w:rsidRPr="00852750" w:rsidR="692DD336">
        <w:rPr>
          <w:rFonts w:ascii="Arial" w:hAnsi="Arial" w:cs="Arial"/>
        </w:rPr>
        <w:t>”</w:t>
      </w:r>
      <w:r w:rsidRPr="00852750" w:rsidR="0667E2C8">
        <w:rPr>
          <w:rFonts w:ascii="Arial" w:hAnsi="Arial" w:cs="Arial"/>
        </w:rPr>
        <w:t xml:space="preserve">, </w:t>
      </w:r>
      <w:r w:rsidRPr="00852750" w:rsidR="42D7CA5C">
        <w:rPr>
          <w:rFonts w:ascii="Arial" w:hAnsi="Arial" w:cs="Arial"/>
        </w:rPr>
        <w:t>“Pruebas controladas”, “Producción (Cerrado)”</w:t>
      </w:r>
      <w:r w:rsidRPr="00852750" w:rsidR="5E1883E3">
        <w:rPr>
          <w:rFonts w:ascii="Arial" w:hAnsi="Arial" w:cs="Arial"/>
        </w:rPr>
        <w:t>,</w:t>
      </w:r>
      <w:r w:rsidRPr="00852750" w:rsidR="42D7CA5C">
        <w:rPr>
          <w:rFonts w:ascii="Arial" w:hAnsi="Arial" w:cs="Arial"/>
        </w:rPr>
        <w:t xml:space="preserve"> </w:t>
      </w:r>
      <w:r w:rsidRPr="00852750">
        <w:rPr>
          <w:rFonts w:ascii="Arial" w:hAnsi="Arial" w:cs="Arial"/>
        </w:rPr>
        <w:t>por ejemplo.</w:t>
      </w:r>
      <w:r w:rsidRPr="00852750">
        <w:rPr>
          <w:rFonts w:ascii="Arial" w:hAnsi="Arial" w:cs="Arial"/>
        </w:rPr>
        <w:br/>
      </w:r>
      <w:r w:rsidRPr="00852750">
        <w:rPr>
          <w:rFonts w:ascii="Arial" w:hAnsi="Arial" w:cs="Arial"/>
        </w:rPr>
        <w:t>Columnas de Etapas: Cada etapa del proyecto se representa como una columna en el tablero Kanban. Cada columna muestra el estado actual de las tareas en esa etapa.</w:t>
      </w:r>
    </w:p>
    <w:p w:rsidRPr="00852750" w:rsidR="00EF0E8A" w:rsidP="00852750" w:rsidRDefault="4CF29531" w14:paraId="1F09F5CC" w14:textId="77777777">
      <w:pPr>
        <w:pStyle w:val="Prrafodelista"/>
        <w:numPr>
          <w:ilvl w:val="0"/>
          <w:numId w:val="3"/>
        </w:numPr>
        <w:jc w:val="both"/>
        <w:rPr>
          <w:rFonts w:ascii="Arial" w:hAnsi="Arial" w:cs="Arial"/>
        </w:rPr>
      </w:pPr>
      <w:r w:rsidRPr="00852750">
        <w:rPr>
          <w:rFonts w:ascii="Arial" w:hAnsi="Arial" w:cs="Arial"/>
          <w:b/>
        </w:rPr>
        <w:t>Definición de las Tareas del Proyecto:</w:t>
      </w:r>
    </w:p>
    <w:p w:rsidRPr="00852750" w:rsidR="00175F12" w:rsidP="00852750" w:rsidRDefault="4CF29531" w14:paraId="0EB69DFA" w14:textId="3D202402">
      <w:pPr>
        <w:jc w:val="both"/>
        <w:rPr>
          <w:rFonts w:ascii="Arial" w:hAnsi="Arial" w:cs="Arial"/>
        </w:rPr>
      </w:pPr>
      <w:r w:rsidRPr="00852750">
        <w:rPr>
          <w:rFonts w:ascii="Arial" w:hAnsi="Arial" w:cs="Arial"/>
        </w:rPr>
        <w:t xml:space="preserve">Cada tarea o actividad del proyecto </w:t>
      </w:r>
      <w:r w:rsidRPr="00852750" w:rsidR="20146E2C">
        <w:rPr>
          <w:rFonts w:ascii="Arial" w:hAnsi="Arial" w:cs="Arial"/>
        </w:rPr>
        <w:t xml:space="preserve">debe poder accederse desde el tablero </w:t>
      </w:r>
      <w:r w:rsidRPr="00852750">
        <w:rPr>
          <w:rFonts w:ascii="Arial" w:hAnsi="Arial" w:cs="Arial"/>
        </w:rPr>
        <w:t xml:space="preserve">Kanban. </w:t>
      </w:r>
      <w:r w:rsidRPr="00852750" w:rsidR="22266B6E">
        <w:rPr>
          <w:rFonts w:ascii="Arial" w:hAnsi="Arial" w:cs="Arial"/>
        </w:rPr>
        <w:t xml:space="preserve">Las </w:t>
      </w:r>
      <w:r w:rsidRPr="00852750" w:rsidR="3683407F">
        <w:rPr>
          <w:rFonts w:ascii="Arial" w:hAnsi="Arial" w:cs="Arial"/>
        </w:rPr>
        <w:t>Tarjetas</w:t>
      </w:r>
      <w:r w:rsidRPr="00852750">
        <w:rPr>
          <w:rFonts w:ascii="Arial" w:hAnsi="Arial" w:cs="Arial"/>
        </w:rPr>
        <w:t xml:space="preserve"> </w:t>
      </w:r>
      <w:r w:rsidRPr="00852750" w:rsidR="717F7C8F">
        <w:rPr>
          <w:rFonts w:ascii="Arial" w:hAnsi="Arial" w:cs="Arial"/>
        </w:rPr>
        <w:t xml:space="preserve">de cada proyecto </w:t>
      </w:r>
      <w:r w:rsidRPr="00852750">
        <w:rPr>
          <w:rFonts w:ascii="Arial" w:hAnsi="Arial" w:cs="Arial"/>
        </w:rPr>
        <w:t xml:space="preserve">contienen información sobre </w:t>
      </w:r>
      <w:r w:rsidRPr="00852750" w:rsidR="4C801B44">
        <w:rPr>
          <w:rFonts w:ascii="Arial" w:hAnsi="Arial" w:cs="Arial"/>
        </w:rPr>
        <w:t>cada</w:t>
      </w:r>
      <w:r w:rsidRPr="00852750">
        <w:rPr>
          <w:rFonts w:ascii="Arial" w:hAnsi="Arial" w:cs="Arial"/>
        </w:rPr>
        <w:t xml:space="preserve"> tarea, incluyendo u</w:t>
      </w:r>
      <w:r w:rsidRPr="00852750" w:rsidR="61DF8E86">
        <w:rPr>
          <w:rFonts w:ascii="Arial" w:hAnsi="Arial" w:cs="Arial"/>
        </w:rPr>
        <w:t>na</w:t>
      </w:r>
      <w:r w:rsidRPr="00852750">
        <w:rPr>
          <w:rFonts w:ascii="Arial" w:hAnsi="Arial" w:cs="Arial"/>
        </w:rPr>
        <w:t xml:space="preserve"> descripción, estado actual</w:t>
      </w:r>
      <w:r w:rsidRPr="00852750" w:rsidR="3DCEE603">
        <w:rPr>
          <w:rFonts w:ascii="Arial" w:hAnsi="Arial" w:cs="Arial"/>
        </w:rPr>
        <w:t xml:space="preserve"> o porcentaje de avance, desarrollador encargado, fechas estimadas de inicio y fin,</w:t>
      </w:r>
      <w:r w:rsidRPr="00852750">
        <w:rPr>
          <w:rFonts w:ascii="Arial" w:hAnsi="Arial" w:cs="Arial"/>
        </w:rPr>
        <w:t xml:space="preserve"> y cualquier otra información relevante.</w:t>
      </w:r>
    </w:p>
    <w:p w:rsidRPr="00852750" w:rsidR="00EF0E8A" w:rsidP="00852750" w:rsidRDefault="4CF29531" w14:paraId="2E9744DA" w14:textId="06FFB676">
      <w:pPr>
        <w:pStyle w:val="Prrafodelista"/>
        <w:numPr>
          <w:ilvl w:val="0"/>
          <w:numId w:val="3"/>
        </w:numPr>
        <w:jc w:val="both"/>
        <w:rPr>
          <w:rFonts w:ascii="Arial" w:hAnsi="Arial" w:cs="Arial"/>
        </w:rPr>
      </w:pPr>
      <w:r w:rsidRPr="00852750">
        <w:rPr>
          <w:rFonts w:ascii="Arial" w:hAnsi="Arial" w:cs="Arial"/>
          <w:b/>
        </w:rPr>
        <w:t>Visualización del Progreso:</w:t>
      </w:r>
    </w:p>
    <w:p w:rsidRPr="00852750" w:rsidR="4CF29531" w:rsidP="00852750" w:rsidRDefault="4CF29531" w14:paraId="5946B57C" w14:textId="3B61B631">
      <w:pPr>
        <w:jc w:val="both"/>
        <w:rPr>
          <w:rFonts w:ascii="Arial" w:hAnsi="Arial" w:cs="Arial"/>
        </w:rPr>
      </w:pPr>
      <w:r w:rsidRPr="00852750">
        <w:rPr>
          <w:rFonts w:ascii="Arial" w:hAnsi="Arial" w:cs="Arial"/>
        </w:rPr>
        <w:t>Movimiento de Tarjetas: A medida que las tareas progresan a través de las diferentes etapas del proyecto, las tarjetas se mueven de una columna a otra en el tablero Kanban. Esto proporciona una visualización clara del progreso del proyecto y de las tareas en curso.</w:t>
      </w:r>
    </w:p>
    <w:p w:rsidRPr="00852750" w:rsidR="00EF0E8A" w:rsidP="00852750" w:rsidRDefault="4CF29531" w14:paraId="382E9863" w14:textId="77777777">
      <w:pPr>
        <w:pStyle w:val="Prrafodelista"/>
        <w:numPr>
          <w:ilvl w:val="0"/>
          <w:numId w:val="3"/>
        </w:numPr>
        <w:jc w:val="both"/>
        <w:rPr>
          <w:rFonts w:ascii="Arial" w:hAnsi="Arial" w:cs="Arial"/>
        </w:rPr>
      </w:pPr>
      <w:r w:rsidRPr="00852750">
        <w:rPr>
          <w:rFonts w:ascii="Arial" w:hAnsi="Arial" w:cs="Arial"/>
          <w:b/>
        </w:rPr>
        <w:t>Actualización y Seguimiento Continuo:</w:t>
      </w:r>
    </w:p>
    <w:p w:rsidRPr="00A73CEC" w:rsidR="003F4330" w:rsidP="00A73CEC" w:rsidRDefault="4CF29531" w14:paraId="0C97086D" w14:textId="38FCD789">
      <w:pPr>
        <w:jc w:val="both"/>
        <w:rPr>
          <w:rFonts w:ascii="Arial" w:hAnsi="Arial" w:cs="Arial"/>
        </w:rPr>
      </w:pPr>
      <w:r w:rsidRPr="00852750">
        <w:rPr>
          <w:rFonts w:ascii="Arial" w:hAnsi="Arial" w:cs="Arial"/>
        </w:rPr>
        <w:t xml:space="preserve">Reuniones de Seguimiento: </w:t>
      </w:r>
      <w:r w:rsidRPr="00852750" w:rsidR="5395DE21">
        <w:rPr>
          <w:rFonts w:ascii="Arial" w:hAnsi="Arial" w:cs="Arial"/>
        </w:rPr>
        <w:t>Se sugiere r</w:t>
      </w:r>
      <w:r w:rsidRPr="00852750">
        <w:rPr>
          <w:rFonts w:ascii="Arial" w:hAnsi="Arial" w:cs="Arial"/>
        </w:rPr>
        <w:t>ealiza</w:t>
      </w:r>
      <w:r w:rsidRPr="00852750" w:rsidR="7E23C786">
        <w:rPr>
          <w:rFonts w:ascii="Arial" w:hAnsi="Arial" w:cs="Arial"/>
        </w:rPr>
        <w:t>r</w:t>
      </w:r>
      <w:r w:rsidRPr="00852750">
        <w:rPr>
          <w:rFonts w:ascii="Arial" w:hAnsi="Arial" w:cs="Arial"/>
        </w:rPr>
        <w:t xml:space="preserve"> reuniones periódicas para revisar el tablero Kanban y el progreso del proyecto. Durante estas reuniones, se actualizan las tarjetas Kanban según sea necesario y se identifican posibles cuellos de botella o áreas de mejora.</w:t>
      </w:r>
    </w:p>
    <w:p w:rsidRPr="00364475" w:rsidR="00364475" w:rsidP="00364475" w:rsidRDefault="72BF90C3" w14:paraId="01852407" w14:textId="03377607">
      <w:pPr>
        <w:pStyle w:val="Prrafodelista"/>
        <w:numPr>
          <w:ilvl w:val="0"/>
          <w:numId w:val="3"/>
        </w:numPr>
        <w:jc w:val="both"/>
        <w:rPr>
          <w:rFonts w:ascii="Arial" w:hAnsi="Arial" w:cs="Arial"/>
        </w:rPr>
      </w:pPr>
      <w:r w:rsidRPr="00852750">
        <w:rPr>
          <w:rFonts w:ascii="Arial" w:hAnsi="Arial" w:cs="Arial"/>
          <w:b/>
          <w:bCs/>
        </w:rPr>
        <w:t>Priorización por etiquetas:</w:t>
      </w:r>
    </w:p>
    <w:p w:rsidRPr="00364475" w:rsidR="4CF29531" w:rsidP="00364475" w:rsidRDefault="0ACD15D3" w14:paraId="34376586" w14:textId="3D3CFD3B">
      <w:pPr>
        <w:jc w:val="both"/>
        <w:rPr>
          <w:rFonts w:ascii="Arial" w:hAnsi="Arial" w:cs="Arial"/>
        </w:rPr>
      </w:pPr>
      <w:r w:rsidRPr="00364475">
        <w:rPr>
          <w:rFonts w:ascii="Arial" w:hAnsi="Arial" w:cs="Arial"/>
        </w:rPr>
        <w:t>Los proyectos deben ser segmentados según su origen. Se requiere un conjunto de etiquetas con un orden establecido para identificar su prioridad. Por ejemplo:</w:t>
      </w:r>
    </w:p>
    <w:p w:rsidR="00A73CEC" w:rsidP="00A73CEC" w:rsidRDefault="0075621E" w14:paraId="7F20F650" w14:textId="2A8A2821">
      <w:pPr>
        <w:jc w:val="center"/>
        <w:rPr>
          <w:rFonts w:ascii="Arial" w:hAnsi="Arial" w:cs="Arial"/>
        </w:rPr>
      </w:pPr>
      <w:r w:rsidRPr="0075621E">
        <w:rPr>
          <w:rFonts w:ascii="Arial" w:hAnsi="Arial" w:cs="Arial"/>
          <w:noProof/>
        </w:rPr>
        <w:drawing>
          <wp:inline distT="0" distB="0" distL="0" distR="0" wp14:anchorId="7934D405" wp14:editId="7B21994E">
            <wp:extent cx="3796340" cy="5334000"/>
            <wp:effectExtent l="0" t="0" r="0" b="0"/>
            <wp:docPr id="1963687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7635" name=""/>
                    <pic:cNvPicPr/>
                  </pic:nvPicPr>
                  <pic:blipFill rotWithShape="1">
                    <a:blip r:embed="rId83"/>
                    <a:srcRect b="3058"/>
                    <a:stretch/>
                  </pic:blipFill>
                  <pic:spPr bwMode="auto">
                    <a:xfrm>
                      <a:off x="0" y="0"/>
                      <a:ext cx="3805361" cy="5346674"/>
                    </a:xfrm>
                    <a:prstGeom prst="rect">
                      <a:avLst/>
                    </a:prstGeom>
                    <a:ln>
                      <a:noFill/>
                    </a:ln>
                    <a:extLst>
                      <a:ext uri="{53640926-AAD7-44D8-BBD7-CCE9431645EC}">
                        <a14:shadowObscured xmlns:a14="http://schemas.microsoft.com/office/drawing/2010/main"/>
                      </a:ext>
                    </a:extLst>
                  </pic:spPr>
                </pic:pic>
              </a:graphicData>
            </a:graphic>
          </wp:inline>
        </w:drawing>
      </w:r>
    </w:p>
    <w:p w:rsidRPr="00852750" w:rsidR="00A73CEC" w:rsidP="00A73CEC" w:rsidRDefault="00A73CEC" w14:paraId="51624DB9" w14:textId="77777777">
      <w:pPr>
        <w:jc w:val="center"/>
        <w:rPr>
          <w:rFonts w:ascii="Arial" w:hAnsi="Arial" w:cs="Arial"/>
        </w:rPr>
      </w:pPr>
    </w:p>
    <w:p w:rsidRPr="00852750" w:rsidR="00EF0E8A" w:rsidP="00852750" w:rsidRDefault="4CF29531" w14:paraId="3A20E5F4" w14:textId="77777777">
      <w:pPr>
        <w:pStyle w:val="Prrafodelista"/>
        <w:numPr>
          <w:ilvl w:val="0"/>
          <w:numId w:val="3"/>
        </w:numPr>
        <w:jc w:val="both"/>
        <w:rPr>
          <w:rFonts w:ascii="Arial" w:hAnsi="Arial" w:cs="Arial"/>
        </w:rPr>
      </w:pPr>
      <w:r w:rsidRPr="00852750">
        <w:rPr>
          <w:rFonts w:ascii="Arial" w:hAnsi="Arial" w:cs="Arial"/>
          <w:b/>
        </w:rPr>
        <w:t>Mejora Continua:</w:t>
      </w:r>
    </w:p>
    <w:p w:rsidRPr="00852750" w:rsidR="4CF29531" w:rsidP="00852750" w:rsidRDefault="4CF29531" w14:paraId="42EFF18A" w14:textId="1B2287DA">
      <w:pPr>
        <w:jc w:val="both"/>
        <w:rPr>
          <w:rFonts w:ascii="Arial" w:hAnsi="Arial" w:cs="Arial"/>
        </w:rPr>
      </w:pPr>
      <w:r w:rsidRPr="00852750">
        <w:rPr>
          <w:rFonts w:ascii="Arial" w:hAnsi="Arial" w:cs="Arial"/>
        </w:rPr>
        <w:t xml:space="preserve">Retrospectivas Regulares: </w:t>
      </w:r>
      <w:r w:rsidRPr="00852750" w:rsidR="479CE015">
        <w:rPr>
          <w:rFonts w:ascii="Arial" w:hAnsi="Arial" w:cs="Arial"/>
        </w:rPr>
        <w:t xml:space="preserve">Se analiza </w:t>
      </w:r>
      <w:r w:rsidRPr="00852750">
        <w:rPr>
          <w:rFonts w:ascii="Arial" w:hAnsi="Arial" w:cs="Arial"/>
        </w:rPr>
        <w:t>el proceso</w:t>
      </w:r>
      <w:r w:rsidRPr="00852750" w:rsidR="4EB77FE7">
        <w:rPr>
          <w:rFonts w:ascii="Arial" w:hAnsi="Arial" w:cs="Arial"/>
        </w:rPr>
        <w:t xml:space="preserve"> </w:t>
      </w:r>
      <w:r w:rsidRPr="00852750">
        <w:rPr>
          <w:rFonts w:ascii="Arial" w:hAnsi="Arial" w:cs="Arial"/>
        </w:rPr>
        <w:t xml:space="preserve">y </w:t>
      </w:r>
      <w:r w:rsidRPr="00852750" w:rsidR="50614648">
        <w:rPr>
          <w:rFonts w:ascii="Arial" w:hAnsi="Arial" w:cs="Arial"/>
        </w:rPr>
        <w:t xml:space="preserve">se </w:t>
      </w:r>
      <w:r w:rsidRPr="00852750">
        <w:rPr>
          <w:rFonts w:ascii="Arial" w:hAnsi="Arial" w:cs="Arial"/>
        </w:rPr>
        <w:t xml:space="preserve">busca oportunidades de mejora. A partir de los comentarios recibidos, </w:t>
      </w:r>
      <w:r w:rsidRPr="00852750" w:rsidR="26EF52AE">
        <w:rPr>
          <w:rFonts w:ascii="Arial" w:hAnsi="Arial" w:cs="Arial"/>
        </w:rPr>
        <w:t xml:space="preserve">se </w:t>
      </w:r>
      <w:r w:rsidRPr="00852750">
        <w:rPr>
          <w:rFonts w:ascii="Arial" w:hAnsi="Arial" w:cs="Arial"/>
        </w:rPr>
        <w:t>ajusta y optimiza el tablero Kanban y el flujo de trabajo del proyecto.</w:t>
      </w:r>
    </w:p>
    <w:p w:rsidR="4CF29531" w:rsidP="00852750" w:rsidRDefault="4CF29531" w14:paraId="621EE3A4" w14:textId="4212B01A">
      <w:pPr>
        <w:jc w:val="both"/>
        <w:rPr>
          <w:rFonts w:ascii="Arial" w:hAnsi="Arial" w:cs="Arial"/>
        </w:rPr>
      </w:pPr>
      <w:r w:rsidRPr="00852750">
        <w:rPr>
          <w:rFonts w:ascii="Arial" w:hAnsi="Arial" w:cs="Arial"/>
        </w:rPr>
        <w:t>La implementación del Método Kanban en el seguimiento de proyectos permite una gestión más visual y transparente del trabajo, lo que facilita la colaboración del equipo, mejora la eficiencia y ayuda a cumplir con los plazos y objetivos del proyecto de manera más efectiva.</w:t>
      </w:r>
    </w:p>
    <w:p w:rsidR="00504847" w:rsidP="00852750" w:rsidRDefault="00504847" w14:paraId="23443998" w14:textId="77777777">
      <w:pPr>
        <w:jc w:val="both"/>
        <w:rPr>
          <w:rFonts w:ascii="Arial" w:hAnsi="Arial" w:cs="Arial"/>
        </w:rPr>
      </w:pPr>
    </w:p>
    <w:p w:rsidR="00504847" w:rsidP="00852750" w:rsidRDefault="00504847" w14:paraId="517360D6" w14:textId="77777777">
      <w:pPr>
        <w:jc w:val="both"/>
        <w:rPr>
          <w:rFonts w:ascii="Arial" w:hAnsi="Arial" w:cs="Arial"/>
        </w:rPr>
      </w:pPr>
    </w:p>
    <w:p w:rsidR="00504847" w:rsidP="00852750" w:rsidRDefault="00504847" w14:paraId="63FA15DD" w14:textId="77777777">
      <w:pPr>
        <w:jc w:val="both"/>
        <w:rPr>
          <w:rFonts w:ascii="Arial" w:hAnsi="Arial" w:cs="Arial"/>
        </w:rPr>
      </w:pPr>
    </w:p>
    <w:p w:rsidR="00504847" w:rsidP="00852750" w:rsidRDefault="00504847" w14:paraId="7B072619" w14:textId="77777777">
      <w:pPr>
        <w:jc w:val="both"/>
        <w:rPr>
          <w:rFonts w:ascii="Arial" w:hAnsi="Arial" w:cs="Arial"/>
        </w:rPr>
      </w:pPr>
    </w:p>
    <w:p w:rsidR="00504847" w:rsidP="00852750" w:rsidRDefault="00504847" w14:paraId="516592C1" w14:textId="77777777">
      <w:pPr>
        <w:jc w:val="both"/>
        <w:rPr>
          <w:rFonts w:ascii="Arial" w:hAnsi="Arial" w:cs="Arial"/>
        </w:rPr>
      </w:pPr>
    </w:p>
    <w:p w:rsidR="00504847" w:rsidP="00852750" w:rsidRDefault="00504847" w14:paraId="150D6D14" w14:textId="77777777">
      <w:pPr>
        <w:jc w:val="both"/>
        <w:rPr>
          <w:rFonts w:ascii="Arial" w:hAnsi="Arial" w:cs="Arial"/>
        </w:rPr>
      </w:pPr>
    </w:p>
    <w:p w:rsidR="00504847" w:rsidP="00852750" w:rsidRDefault="00504847" w14:paraId="56094708" w14:textId="77777777">
      <w:pPr>
        <w:jc w:val="both"/>
        <w:rPr>
          <w:rFonts w:ascii="Arial" w:hAnsi="Arial" w:cs="Arial"/>
        </w:rPr>
      </w:pPr>
    </w:p>
    <w:p w:rsidR="00504847" w:rsidP="00852750" w:rsidRDefault="00504847" w14:paraId="1B707C7A" w14:textId="77777777">
      <w:pPr>
        <w:jc w:val="both"/>
        <w:rPr>
          <w:rFonts w:ascii="Arial" w:hAnsi="Arial" w:cs="Arial"/>
        </w:rPr>
      </w:pPr>
    </w:p>
    <w:p w:rsidR="00504847" w:rsidP="00852750" w:rsidRDefault="00504847" w14:paraId="472C8827" w14:textId="77777777">
      <w:pPr>
        <w:jc w:val="both"/>
        <w:rPr>
          <w:rFonts w:ascii="Arial" w:hAnsi="Arial" w:cs="Arial"/>
        </w:rPr>
      </w:pPr>
    </w:p>
    <w:p w:rsidR="002B0E6E" w:rsidP="00852750" w:rsidRDefault="002B0E6E" w14:paraId="3BBAF645" w14:textId="77777777">
      <w:pPr>
        <w:jc w:val="both"/>
        <w:rPr>
          <w:rFonts w:ascii="Arial" w:hAnsi="Arial" w:cs="Arial"/>
        </w:rPr>
      </w:pPr>
    </w:p>
    <w:p w:rsidR="00504847" w:rsidP="00852750" w:rsidRDefault="00504847" w14:paraId="0BEAF668" w14:textId="77777777">
      <w:pPr>
        <w:jc w:val="both"/>
        <w:rPr>
          <w:rFonts w:ascii="Arial" w:hAnsi="Arial" w:cs="Arial"/>
        </w:rPr>
      </w:pPr>
    </w:p>
    <w:p w:rsidR="00504847" w:rsidP="00852750" w:rsidRDefault="00504847" w14:paraId="473F38BA" w14:textId="77777777">
      <w:pPr>
        <w:jc w:val="both"/>
        <w:rPr>
          <w:rFonts w:ascii="Arial" w:hAnsi="Arial" w:cs="Arial"/>
        </w:rPr>
      </w:pPr>
    </w:p>
    <w:p w:rsidR="00504847" w:rsidP="00852750" w:rsidRDefault="00504847" w14:paraId="570D5B25" w14:textId="77777777">
      <w:pPr>
        <w:jc w:val="both"/>
        <w:rPr>
          <w:rFonts w:ascii="Arial" w:hAnsi="Arial" w:cs="Arial"/>
        </w:rPr>
      </w:pPr>
    </w:p>
    <w:p w:rsidRPr="000A6585" w:rsidR="000D08E3" w:rsidP="000D08E3" w:rsidRDefault="1B16A4F2" w14:paraId="54919B72" w14:textId="73C28577">
      <w:pPr>
        <w:pStyle w:val="Ttulo2"/>
        <w:spacing w:before="0"/>
        <w:rPr>
          <w:rFonts w:ascii="Arial" w:hAnsi="Arial" w:eastAsia="Arial" w:cs="Arial"/>
          <w:color w:val="00B050"/>
          <w:sz w:val="24"/>
          <w:szCs w:val="24"/>
        </w:rPr>
      </w:pPr>
      <w:bookmarkStart w:name="_ANEXO_#27:_Seguridad_1" w:id="811"/>
      <w:bookmarkStart w:name="_ANEXO__#27:" w:id="812"/>
      <w:bookmarkStart w:name="_Ref162365254" w:id="813"/>
      <w:bookmarkStart w:name="_ANEXO_#27:_Seguridad" w:id="814"/>
      <w:bookmarkStart w:name="_Toc163723252" w:id="815"/>
      <w:bookmarkStart w:name="_Toc846811713" w:id="816"/>
      <w:bookmarkStart w:name="_Toc713263659" w:id="817"/>
      <w:bookmarkStart w:name="_Toc902136308" w:id="818"/>
      <w:bookmarkStart w:name="_Toc165286699" w:id="819"/>
      <w:bookmarkStart w:name="_Toc1781165191" w:id="820"/>
      <w:bookmarkEnd w:id="811"/>
      <w:bookmarkEnd w:id="812"/>
      <w:r w:rsidRPr="5E3F4570">
        <w:rPr>
          <w:rFonts w:ascii="Arial" w:hAnsi="Arial" w:eastAsia="Arial" w:cs="Arial"/>
          <w:color w:val="00B050"/>
          <w:sz w:val="22"/>
          <w:szCs w:val="22"/>
        </w:rPr>
        <w:t xml:space="preserve">ANEXO </w:t>
      </w:r>
      <w:r w:rsidRPr="5E3F4570" w:rsidR="5891DCBF">
        <w:rPr>
          <w:rFonts w:ascii="Arial" w:hAnsi="Arial" w:eastAsia="Arial" w:cs="Arial"/>
          <w:color w:val="00B050"/>
          <w:sz w:val="22"/>
          <w:szCs w:val="22"/>
        </w:rPr>
        <w:t>#2</w:t>
      </w:r>
      <w:r w:rsidRPr="5E3F4570" w:rsidR="3F2F8387">
        <w:rPr>
          <w:rFonts w:ascii="Arial" w:hAnsi="Arial" w:eastAsia="Arial" w:cs="Arial"/>
          <w:color w:val="00B050"/>
          <w:sz w:val="22"/>
          <w:szCs w:val="22"/>
        </w:rPr>
        <w:t>3</w:t>
      </w:r>
      <w:r w:rsidRPr="5E3F4570" w:rsidR="5891DCBF">
        <w:rPr>
          <w:rFonts w:ascii="Arial" w:hAnsi="Arial" w:eastAsia="Arial" w:cs="Arial"/>
          <w:color w:val="00B050"/>
          <w:sz w:val="22"/>
          <w:szCs w:val="22"/>
        </w:rPr>
        <w:t>: Seguridad en el desarrollo de Software.</w:t>
      </w:r>
      <w:bookmarkEnd w:id="813"/>
      <w:bookmarkEnd w:id="814"/>
      <w:bookmarkEnd w:id="815"/>
      <w:bookmarkEnd w:id="816"/>
      <w:bookmarkEnd w:id="817"/>
      <w:bookmarkEnd w:id="818"/>
      <w:bookmarkEnd w:id="819"/>
      <w:bookmarkEnd w:id="820"/>
    </w:p>
    <w:p w:rsidRPr="00C44BC4" w:rsidR="00DD5524" w:rsidP="00ED418B" w:rsidRDefault="00DD5524" w14:paraId="77F66AF2" w14:textId="0761D0CA">
      <w:pPr>
        <w:spacing w:before="240" w:line="240" w:lineRule="auto"/>
        <w:jc w:val="both"/>
        <w:rPr>
          <w:rFonts w:ascii="Arial" w:hAnsi="Arial" w:cs="Arial"/>
        </w:rPr>
      </w:pPr>
      <w:r w:rsidRPr="00C44BC4">
        <w:rPr>
          <w:rFonts w:ascii="Arial" w:hAnsi="Arial" w:cs="Arial"/>
        </w:rPr>
        <w:t>La importancia del desarrollo de software seguro radica en la mitigación de posibles brechas de seguridad. Estas vulnerabilidades pueden comprometer los servicios ofrecidos por la cooperativa, dañar su reputación o exponer información sensible.</w:t>
      </w:r>
    </w:p>
    <w:p w:rsidR="00E848D3" w:rsidP="2A84EE2C" w:rsidRDefault="00ED418B" w14:paraId="32962413" w14:textId="5F134333">
      <w:pPr>
        <w:spacing w:before="240" w:line="240" w:lineRule="auto"/>
        <w:jc w:val="center"/>
      </w:pPr>
      <w:r>
        <w:rPr>
          <w:noProof/>
        </w:rPr>
        <w:drawing>
          <wp:inline distT="0" distB="0" distL="0" distR="0" wp14:anchorId="48ED5F1A" wp14:editId="265465F0">
            <wp:extent cx="5217968" cy="264795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84">
                      <a:extLst>
                        <a:ext uri="{28A0092B-C50C-407E-A947-70E740481C1C}">
                          <a14:useLocalDpi xmlns:a14="http://schemas.microsoft.com/office/drawing/2010/main" val="0"/>
                        </a:ext>
                      </a:extLst>
                    </a:blip>
                    <a:stretch>
                      <a:fillRect/>
                    </a:stretch>
                  </pic:blipFill>
                  <pic:spPr>
                    <a:xfrm>
                      <a:off x="0" y="0"/>
                      <a:ext cx="5217968" cy="2647950"/>
                    </a:xfrm>
                    <a:prstGeom prst="rect">
                      <a:avLst/>
                    </a:prstGeom>
                  </pic:spPr>
                </pic:pic>
              </a:graphicData>
            </a:graphic>
          </wp:inline>
        </w:drawing>
      </w:r>
    </w:p>
    <w:p w:rsidRPr="00B77417" w:rsidR="00513374" w:rsidP="2A84EE2C" w:rsidRDefault="00513374" w14:paraId="777247D8" w14:textId="6668583F">
      <w:pPr>
        <w:spacing w:after="0" w:line="259" w:lineRule="auto"/>
        <w:jc w:val="both"/>
        <w:rPr>
          <w:rFonts w:ascii="Arial" w:hAnsi="Arial" w:cs="Arial"/>
        </w:rPr>
      </w:pPr>
      <w:r w:rsidRPr="00B77417">
        <w:rPr>
          <w:rFonts w:ascii="Arial" w:hAnsi="Arial" w:cs="Arial"/>
        </w:rPr>
        <w:t>Abordar las vulnerabilidades detectadas tardíamente durante el ciclo de vida del desarrollo de software resulta significativamente más costoso que construir un software seguro desde el principio. Por lo tanto, es más económico invertir en seguridad durante el proceso de desarrollo que tratar las brechas de seguridad en un software ya finalizado</w:t>
      </w:r>
      <w:r w:rsidR="000B2E65">
        <w:rPr>
          <w:rFonts w:ascii="Arial" w:hAnsi="Arial" w:cs="Arial"/>
        </w:rPr>
        <w:t>.</w:t>
      </w:r>
    </w:p>
    <w:p w:rsidRPr="00B77417" w:rsidR="00513374" w:rsidP="2A84EE2C" w:rsidRDefault="00513374" w14:paraId="5430DA75" w14:textId="77777777">
      <w:pPr>
        <w:spacing w:after="0" w:line="259" w:lineRule="auto"/>
        <w:jc w:val="both"/>
        <w:rPr>
          <w:sz w:val="24"/>
          <w:szCs w:val="24"/>
        </w:rPr>
      </w:pPr>
    </w:p>
    <w:p w:rsidRPr="00B77417" w:rsidR="00DD5524" w:rsidP="2A84EE2C" w:rsidRDefault="00DD5524" w14:paraId="7CB676A4" w14:textId="763B18BC">
      <w:pPr>
        <w:spacing w:after="0" w:line="259" w:lineRule="auto"/>
        <w:jc w:val="both"/>
        <w:rPr>
          <w:rFonts w:ascii="Arial" w:hAnsi="Arial" w:cs="Arial"/>
        </w:rPr>
      </w:pPr>
      <w:r w:rsidRPr="00B77417">
        <w:rPr>
          <w:rFonts w:ascii="Arial" w:hAnsi="Arial" w:cs="Arial"/>
        </w:rPr>
        <w:t xml:space="preserve">Al aplicar seguridad en cada una de las etapas del ciclo de vida de desarrollo del software, se busca garantizar los principios fundamentales de la seguridad del software: </w:t>
      </w:r>
    </w:p>
    <w:p w:rsidRPr="00B77417" w:rsidR="00DD5524" w:rsidP="00FB5E7A" w:rsidRDefault="00DD5524" w14:paraId="7EF27A65" w14:textId="77777777">
      <w:pPr>
        <w:pStyle w:val="Prrafodelista"/>
        <w:numPr>
          <w:ilvl w:val="0"/>
          <w:numId w:val="38"/>
        </w:numPr>
        <w:spacing w:before="240" w:after="0" w:line="259" w:lineRule="auto"/>
        <w:jc w:val="both"/>
        <w:rPr>
          <w:rFonts w:ascii="Arial" w:hAnsi="Arial" w:cs="Arial"/>
        </w:rPr>
      </w:pPr>
      <w:r w:rsidRPr="00B77417">
        <w:rPr>
          <w:rFonts w:ascii="Arial" w:hAnsi="Arial" w:cs="Arial"/>
          <w:b/>
          <w:bCs/>
        </w:rPr>
        <w:t>Integridad:</w:t>
      </w:r>
      <w:r w:rsidRPr="00B77417">
        <w:rPr>
          <w:rFonts w:ascii="Arial" w:hAnsi="Arial" w:cs="Arial"/>
        </w:rPr>
        <w:t xml:space="preserve"> Se refiere a la capacidad del software para protegerse contra modificaciones maliciosas, destrucción o inserción de código malintencionado. </w:t>
      </w:r>
    </w:p>
    <w:p w:rsidRPr="00B77417" w:rsidR="00DD5524" w:rsidP="00FB5E7A" w:rsidRDefault="00DD5524" w14:paraId="374E689B" w14:textId="77777777">
      <w:pPr>
        <w:pStyle w:val="Prrafodelista"/>
        <w:numPr>
          <w:ilvl w:val="0"/>
          <w:numId w:val="38"/>
        </w:numPr>
        <w:spacing w:after="0" w:line="259" w:lineRule="auto"/>
        <w:jc w:val="both"/>
        <w:rPr>
          <w:rFonts w:ascii="Arial" w:hAnsi="Arial" w:cs="Arial"/>
        </w:rPr>
      </w:pPr>
      <w:r w:rsidRPr="00B77417">
        <w:rPr>
          <w:rFonts w:ascii="Arial" w:hAnsi="Arial" w:cs="Arial"/>
          <w:b/>
          <w:bCs/>
        </w:rPr>
        <w:t>Confidencialidad:</w:t>
      </w:r>
      <w:r w:rsidRPr="00B77417">
        <w:rPr>
          <w:rFonts w:ascii="Arial" w:hAnsi="Arial" w:cs="Arial"/>
        </w:rPr>
        <w:t xml:space="preserve"> Implica asegurar que el software restrinja el acceso no autorizado a su código fuente, contenidos y activos relacionados.</w:t>
      </w:r>
    </w:p>
    <w:p w:rsidRPr="00B77417" w:rsidR="00DD5524" w:rsidP="00FB5E7A" w:rsidRDefault="00DD5524" w14:paraId="397D6F7A" w14:textId="7A6C24DD">
      <w:pPr>
        <w:pStyle w:val="Prrafodelista"/>
        <w:numPr>
          <w:ilvl w:val="0"/>
          <w:numId w:val="38"/>
        </w:numPr>
        <w:spacing w:after="0" w:line="259" w:lineRule="auto"/>
        <w:jc w:val="both"/>
        <w:rPr>
          <w:rFonts w:ascii="Arial" w:hAnsi="Arial" w:cs="Arial"/>
        </w:rPr>
      </w:pPr>
      <w:r w:rsidRPr="00B77417">
        <w:rPr>
          <w:rFonts w:ascii="Arial" w:hAnsi="Arial" w:cs="Arial"/>
          <w:b/>
          <w:bCs/>
        </w:rPr>
        <w:t>Disponibilidad:</w:t>
      </w:r>
      <w:r w:rsidRPr="00B77417">
        <w:rPr>
          <w:rFonts w:ascii="Arial" w:hAnsi="Arial" w:cs="Arial"/>
        </w:rPr>
        <w:t xml:space="preserve"> El software debe estar disponible y funcional para todos los usuarios, servicios y procesos autorizados en la cooperativa.</w:t>
      </w:r>
    </w:p>
    <w:p w:rsidRPr="00FF42A7" w:rsidR="00FF42A7" w:rsidP="2A84EE2C" w:rsidRDefault="00FF42A7" w14:paraId="22C86EA4" w14:textId="77777777">
      <w:pPr>
        <w:pStyle w:val="Prrafodelista"/>
        <w:spacing w:after="0" w:line="259" w:lineRule="auto"/>
        <w:jc w:val="both"/>
        <w:rPr>
          <w:rFonts w:ascii="Arial" w:hAnsi="Arial" w:cs="Arial"/>
          <w:sz w:val="20"/>
          <w:szCs w:val="20"/>
        </w:rPr>
      </w:pPr>
    </w:p>
    <w:p w:rsidRPr="00B77417" w:rsidR="00DD5524" w:rsidP="2A84EE2C" w:rsidRDefault="00DD5524" w14:paraId="1C2A74B6" w14:textId="77777777">
      <w:pPr>
        <w:spacing w:line="240" w:lineRule="auto"/>
        <w:jc w:val="both"/>
        <w:rPr>
          <w:rFonts w:ascii="Arial" w:hAnsi="Arial" w:cs="Arial"/>
        </w:rPr>
      </w:pPr>
      <w:r w:rsidRPr="00B77417">
        <w:rPr>
          <w:rFonts w:ascii="Arial" w:hAnsi="Arial" w:cs="Arial"/>
        </w:rPr>
        <w:t>Por este motivo, es importante aplicar las seguridades necesarias durante todo el proceso de desarrollo de soluciones informáticas. A continuación, se describe cada uno de ellos:</w:t>
      </w:r>
    </w:p>
    <w:p w:rsidRPr="00B77417" w:rsidR="00221A61" w:rsidP="00ED418B" w:rsidRDefault="00221A61" w14:paraId="0A180DD3" w14:textId="19452DD3">
      <w:pPr>
        <w:spacing w:after="0" w:line="240" w:lineRule="auto"/>
        <w:jc w:val="both"/>
        <w:rPr>
          <w:rFonts w:ascii="Arial" w:hAnsi="Arial" w:cs="Arial"/>
          <w:b/>
          <w:bCs/>
        </w:rPr>
      </w:pPr>
      <w:r w:rsidRPr="00B77417">
        <w:rPr>
          <w:rFonts w:ascii="Arial" w:hAnsi="Arial" w:cs="Arial"/>
          <w:b/>
          <w:bCs/>
        </w:rPr>
        <w:t xml:space="preserve">Seguridad en el Análisis </w:t>
      </w:r>
      <w:r w:rsidRPr="00B77417" w:rsidR="001110BF">
        <w:rPr>
          <w:rFonts w:ascii="Arial" w:hAnsi="Arial" w:cs="Arial"/>
          <w:b/>
          <w:bCs/>
        </w:rPr>
        <w:t xml:space="preserve">y Definición </w:t>
      </w:r>
      <w:r w:rsidRPr="00B77417">
        <w:rPr>
          <w:rFonts w:ascii="Arial" w:hAnsi="Arial" w:cs="Arial"/>
          <w:b/>
          <w:bCs/>
        </w:rPr>
        <w:t>de Requerimientos</w:t>
      </w:r>
    </w:p>
    <w:p w:rsidRPr="00B77417" w:rsidR="001110BF" w:rsidP="0012686E" w:rsidRDefault="001110BF" w14:paraId="0BAA199C" w14:textId="77777777">
      <w:pPr>
        <w:spacing w:after="0" w:line="240" w:lineRule="auto"/>
        <w:jc w:val="both"/>
        <w:rPr>
          <w:rFonts w:ascii="Arial" w:hAnsi="Arial" w:cs="Arial"/>
          <w:b/>
          <w:bCs/>
        </w:rPr>
      </w:pPr>
    </w:p>
    <w:p w:rsidRPr="00B77417" w:rsidR="001110BF" w:rsidP="0012686E" w:rsidRDefault="000E074E" w14:paraId="38DA4970" w14:textId="7F814623">
      <w:pPr>
        <w:spacing w:after="0" w:line="240" w:lineRule="auto"/>
        <w:jc w:val="both"/>
        <w:rPr>
          <w:rFonts w:ascii="Arial" w:hAnsi="Arial" w:cs="Arial"/>
        </w:rPr>
      </w:pPr>
      <w:r w:rsidRPr="00B77417">
        <w:rPr>
          <w:rFonts w:ascii="Arial" w:hAnsi="Arial" w:cs="Arial"/>
        </w:rPr>
        <w:t>Al igual que se definen los requerimientos funcionales, se debe definir los requerimientos de seguridad</w:t>
      </w:r>
      <w:r w:rsidRPr="00B77417" w:rsidR="00AB701F">
        <w:rPr>
          <w:rFonts w:ascii="Arial" w:hAnsi="Arial" w:cs="Arial"/>
        </w:rPr>
        <w:t xml:space="preserve"> </w:t>
      </w:r>
      <w:r w:rsidRPr="00B77417" w:rsidR="00A73B68">
        <w:rPr>
          <w:rFonts w:ascii="Arial" w:hAnsi="Arial" w:cs="Arial"/>
        </w:rPr>
        <w:t>que garanticen la triada de la seguridad antes mencionada.</w:t>
      </w:r>
    </w:p>
    <w:p w:rsidRPr="00B77417" w:rsidR="00A73B68" w:rsidRDefault="00A73B68" w14:paraId="6A1EE88D" w14:textId="77777777">
      <w:pPr>
        <w:spacing w:after="0" w:line="240" w:lineRule="auto"/>
        <w:jc w:val="both"/>
        <w:rPr>
          <w:rFonts w:ascii="Arial" w:hAnsi="Arial" w:cs="Arial"/>
        </w:rPr>
      </w:pPr>
    </w:p>
    <w:p w:rsidRPr="00B77417" w:rsidR="00A73B68" w:rsidRDefault="00C80F14" w14:paraId="40ADC686" w14:textId="35C728E3">
      <w:pPr>
        <w:spacing w:after="0" w:line="240" w:lineRule="auto"/>
        <w:jc w:val="both"/>
        <w:rPr>
          <w:rFonts w:ascii="Arial" w:hAnsi="Arial" w:cs="Arial"/>
        </w:rPr>
      </w:pPr>
      <w:r w:rsidRPr="00B77417">
        <w:rPr>
          <w:rFonts w:ascii="Arial" w:hAnsi="Arial" w:cs="Arial"/>
        </w:rPr>
        <w:t>Al definir los requerimientos de seguridad, se deben considerar los siguientes aspectos</w:t>
      </w:r>
      <w:r w:rsidRPr="00B77417" w:rsidR="00A73B68">
        <w:rPr>
          <w:rFonts w:ascii="Arial" w:hAnsi="Arial" w:cs="Arial"/>
        </w:rPr>
        <w:t>:</w:t>
      </w:r>
    </w:p>
    <w:p w:rsidRPr="00B77417" w:rsidR="00A73B68" w:rsidP="00FB5E7A" w:rsidRDefault="06251DCA" w14:paraId="0FF2B69B" w14:textId="241D8991">
      <w:pPr>
        <w:pStyle w:val="Prrafodelista"/>
        <w:numPr>
          <w:ilvl w:val="0"/>
          <w:numId w:val="39"/>
        </w:numPr>
        <w:spacing w:before="240" w:after="0" w:line="240" w:lineRule="auto"/>
        <w:jc w:val="both"/>
        <w:rPr>
          <w:rFonts w:ascii="Arial" w:hAnsi="Arial" w:cs="Arial"/>
        </w:rPr>
      </w:pPr>
      <w:r w:rsidRPr="5E3F4570">
        <w:rPr>
          <w:rFonts w:ascii="Arial" w:hAnsi="Arial" w:cs="Arial"/>
          <w:b/>
          <w:bCs/>
        </w:rPr>
        <w:t>Análisis de riesgos (</w:t>
      </w:r>
      <w:hyperlink w:anchor="_ANEXO_#13:_Lineamientos">
        <w:r w:rsidRPr="5E3F4570">
          <w:rPr>
            <w:rStyle w:val="Hipervnculo"/>
            <w:rFonts w:ascii="Arial" w:hAnsi="Arial" w:cs="Arial"/>
            <w:b/>
            <w:bCs/>
          </w:rPr>
          <w:t>Anexo #</w:t>
        </w:r>
        <w:r w:rsidRPr="5E3F4570" w:rsidR="4E734B9A">
          <w:rPr>
            <w:rStyle w:val="Hipervnculo"/>
            <w:rFonts w:ascii="Arial" w:hAnsi="Arial" w:cs="Arial"/>
            <w:b/>
            <w:bCs/>
          </w:rPr>
          <w:t>13</w:t>
        </w:r>
      </w:hyperlink>
      <w:r w:rsidRPr="5E3F4570">
        <w:rPr>
          <w:rFonts w:ascii="Arial" w:hAnsi="Arial" w:cs="Arial"/>
          <w:b/>
          <w:bCs/>
        </w:rPr>
        <w:t>):</w:t>
      </w:r>
      <w:r w:rsidRPr="5E3F4570">
        <w:rPr>
          <w:rFonts w:ascii="Arial" w:hAnsi="Arial" w:cs="Arial"/>
        </w:rPr>
        <w:t xml:space="preserve"> Identificar y evaluar los riesgos potenciales para la seguridad del software, y luego implementar medidas de seguridad proporcionales a estos riesgos y prioridades.</w:t>
      </w:r>
    </w:p>
    <w:p w:rsidRPr="00B77417" w:rsidR="00221A61" w:rsidP="00FB5E7A" w:rsidRDefault="005B564D" w14:paraId="48FD5B50" w14:textId="1761A74B">
      <w:pPr>
        <w:pStyle w:val="Prrafodelista"/>
        <w:numPr>
          <w:ilvl w:val="0"/>
          <w:numId w:val="39"/>
        </w:numPr>
        <w:spacing w:after="0" w:line="240" w:lineRule="auto"/>
        <w:jc w:val="both"/>
        <w:rPr>
          <w:rFonts w:ascii="Arial" w:hAnsi="Arial" w:cs="Arial"/>
        </w:rPr>
      </w:pPr>
      <w:r w:rsidRPr="00B77417">
        <w:rPr>
          <w:rFonts w:ascii="Arial" w:hAnsi="Arial" w:cs="Arial"/>
          <w:b/>
          <w:bCs/>
        </w:rPr>
        <w:t xml:space="preserve">El servidor que alojará </w:t>
      </w:r>
      <w:r w:rsidRPr="00B77417" w:rsidR="00363792">
        <w:rPr>
          <w:rFonts w:ascii="Arial" w:hAnsi="Arial" w:cs="Arial"/>
          <w:b/>
          <w:bCs/>
        </w:rPr>
        <w:t>la solución</w:t>
      </w:r>
      <w:r w:rsidRPr="00B77417" w:rsidR="00276F60">
        <w:rPr>
          <w:rFonts w:ascii="Arial" w:hAnsi="Arial" w:cs="Arial"/>
          <w:b/>
          <w:bCs/>
        </w:rPr>
        <w:t>:</w:t>
      </w:r>
      <w:r w:rsidRPr="00B77417" w:rsidR="00820138">
        <w:rPr>
          <w:rFonts w:ascii="Arial" w:hAnsi="Arial" w:cs="Arial"/>
        </w:rPr>
        <w:t xml:space="preserve"> </w:t>
      </w:r>
      <w:r w:rsidRPr="00B77417" w:rsidR="00D9747A">
        <w:rPr>
          <w:rFonts w:ascii="Arial" w:hAnsi="Arial" w:cs="Arial"/>
        </w:rPr>
        <w:t>Considerar la comunicación que tiene el servidor con otros (en caso de requerir peticiones), características de seguridad del servidor y protocolos de seguridad.</w:t>
      </w:r>
    </w:p>
    <w:p w:rsidRPr="00B77417" w:rsidR="007F529D" w:rsidP="00FB5E7A" w:rsidRDefault="00D01B7B" w14:paraId="24DC7521" w14:textId="4407B6E1">
      <w:pPr>
        <w:pStyle w:val="Prrafodelista"/>
        <w:numPr>
          <w:ilvl w:val="0"/>
          <w:numId w:val="39"/>
        </w:numPr>
        <w:spacing w:after="0" w:line="240" w:lineRule="auto"/>
        <w:jc w:val="both"/>
        <w:rPr>
          <w:rFonts w:ascii="Arial" w:hAnsi="Arial" w:cs="Arial"/>
        </w:rPr>
      </w:pPr>
      <w:r w:rsidRPr="00B77417">
        <w:rPr>
          <w:rFonts w:ascii="Arial" w:hAnsi="Arial" w:cs="Arial"/>
          <w:b/>
          <w:bCs/>
        </w:rPr>
        <w:t xml:space="preserve">Tipo de autenticación </w:t>
      </w:r>
      <w:r w:rsidRPr="00B77417" w:rsidR="00A96770">
        <w:rPr>
          <w:rFonts w:ascii="Arial" w:hAnsi="Arial" w:cs="Arial"/>
          <w:b/>
          <w:bCs/>
        </w:rPr>
        <w:t>de</w:t>
      </w:r>
      <w:r w:rsidRPr="00B77417">
        <w:rPr>
          <w:rFonts w:ascii="Arial" w:hAnsi="Arial" w:cs="Arial"/>
          <w:b/>
          <w:bCs/>
        </w:rPr>
        <w:t xml:space="preserve"> usuario</w:t>
      </w:r>
      <w:r w:rsidRPr="00B77417" w:rsidR="00A96770">
        <w:rPr>
          <w:rFonts w:ascii="Arial" w:hAnsi="Arial" w:cs="Arial"/>
          <w:b/>
          <w:bCs/>
        </w:rPr>
        <w:t>s</w:t>
      </w:r>
      <w:r w:rsidRPr="00B77417" w:rsidR="00276F60">
        <w:rPr>
          <w:rFonts w:ascii="Arial" w:hAnsi="Arial" w:cs="Arial"/>
          <w:b/>
          <w:bCs/>
        </w:rPr>
        <w:t>:</w:t>
      </w:r>
      <w:r w:rsidRPr="00B77417" w:rsidR="00276F60">
        <w:rPr>
          <w:rFonts w:ascii="Arial" w:hAnsi="Arial" w:cs="Arial"/>
        </w:rPr>
        <w:t xml:space="preserve"> Tipo de autenticación que tendrán los usuarios (contraseñas, tokens, biométricos, etc</w:t>
      </w:r>
      <w:r w:rsidRPr="00B77417" w:rsidR="00C86CDE">
        <w:rPr>
          <w:rFonts w:ascii="Arial" w:hAnsi="Arial" w:cs="Arial"/>
        </w:rPr>
        <w:t>.</w:t>
      </w:r>
      <w:r w:rsidRPr="00B77417" w:rsidR="00276F60">
        <w:rPr>
          <w:rFonts w:ascii="Arial" w:hAnsi="Arial" w:cs="Arial"/>
        </w:rPr>
        <w:t>).</w:t>
      </w:r>
    </w:p>
    <w:p w:rsidRPr="00B77417" w:rsidR="003C2060" w:rsidP="00FB5E7A" w:rsidRDefault="003C0C36" w14:paraId="393F2686" w14:textId="7766F41C">
      <w:pPr>
        <w:pStyle w:val="Prrafodelista"/>
        <w:numPr>
          <w:ilvl w:val="0"/>
          <w:numId w:val="39"/>
        </w:numPr>
        <w:spacing w:after="0" w:line="240" w:lineRule="auto"/>
        <w:jc w:val="both"/>
        <w:rPr>
          <w:rFonts w:ascii="Arial" w:hAnsi="Arial" w:cs="Arial"/>
        </w:rPr>
      </w:pPr>
      <w:r w:rsidRPr="00B77417">
        <w:rPr>
          <w:rFonts w:ascii="Arial" w:hAnsi="Arial" w:cs="Arial"/>
          <w:b/>
          <w:bCs/>
        </w:rPr>
        <w:t xml:space="preserve">Registros </w:t>
      </w:r>
      <w:r w:rsidRPr="00B77417" w:rsidR="002D3012">
        <w:rPr>
          <w:rFonts w:ascii="Arial" w:hAnsi="Arial" w:cs="Arial"/>
          <w:b/>
          <w:bCs/>
        </w:rPr>
        <w:t>generados por el</w:t>
      </w:r>
      <w:r w:rsidRPr="00B77417">
        <w:rPr>
          <w:rFonts w:ascii="Arial" w:hAnsi="Arial" w:cs="Arial"/>
          <w:b/>
          <w:bCs/>
        </w:rPr>
        <w:t xml:space="preserve"> sistema</w:t>
      </w:r>
      <w:r w:rsidRPr="00B77417" w:rsidR="00F333F5">
        <w:rPr>
          <w:rFonts w:ascii="Arial" w:hAnsi="Arial" w:cs="Arial"/>
          <w:b/>
          <w:bCs/>
        </w:rPr>
        <w:t>:</w:t>
      </w:r>
      <w:r w:rsidRPr="00B77417" w:rsidR="00F333F5">
        <w:rPr>
          <w:rFonts w:ascii="Arial" w:hAnsi="Arial" w:cs="Arial"/>
        </w:rPr>
        <w:t xml:space="preserve"> Definir los eventos y acciones que se registrarán en los registros de auditoría para monitorear la actividad del sistema y detectar posibles amenazas o incidentes de seguridad.</w:t>
      </w:r>
    </w:p>
    <w:p w:rsidRPr="00B77417" w:rsidR="00F367A4" w:rsidP="00FB5E7A" w:rsidRDefault="00577208" w14:paraId="5390701E" w14:textId="5F5DBC35">
      <w:pPr>
        <w:pStyle w:val="Prrafodelista"/>
        <w:numPr>
          <w:ilvl w:val="0"/>
          <w:numId w:val="39"/>
        </w:numPr>
        <w:spacing w:after="0" w:line="240" w:lineRule="auto"/>
        <w:jc w:val="both"/>
        <w:rPr>
          <w:rFonts w:ascii="Arial" w:hAnsi="Arial" w:cs="Arial"/>
        </w:rPr>
      </w:pPr>
      <w:r w:rsidRPr="00B77417">
        <w:rPr>
          <w:rFonts w:ascii="Arial" w:hAnsi="Arial" w:cs="Arial"/>
          <w:b/>
          <w:bCs/>
        </w:rPr>
        <w:t xml:space="preserve">Perfiles para </w:t>
      </w:r>
      <w:r w:rsidRPr="00B77417" w:rsidR="00F367A4">
        <w:rPr>
          <w:rFonts w:ascii="Arial" w:hAnsi="Arial" w:cs="Arial"/>
          <w:b/>
          <w:bCs/>
        </w:rPr>
        <w:t>e</w:t>
      </w:r>
      <w:r w:rsidRPr="00B77417">
        <w:rPr>
          <w:rFonts w:ascii="Arial" w:hAnsi="Arial" w:cs="Arial"/>
          <w:b/>
          <w:bCs/>
        </w:rPr>
        <w:t>l</w:t>
      </w:r>
      <w:r w:rsidRPr="00B77417" w:rsidR="00F367A4">
        <w:rPr>
          <w:rFonts w:ascii="Arial" w:hAnsi="Arial" w:cs="Arial"/>
          <w:b/>
          <w:bCs/>
        </w:rPr>
        <w:t xml:space="preserve"> acceso al sistema</w:t>
      </w:r>
      <w:r w:rsidRPr="00B77417" w:rsidR="00F333F5">
        <w:rPr>
          <w:rFonts w:ascii="Arial" w:hAnsi="Arial" w:cs="Arial"/>
          <w:b/>
          <w:bCs/>
        </w:rPr>
        <w:t>:</w:t>
      </w:r>
      <w:r w:rsidRPr="00B77417" w:rsidR="00F333F5">
        <w:rPr>
          <w:rFonts w:ascii="Arial" w:hAnsi="Arial" w:cs="Arial"/>
        </w:rPr>
        <w:t xml:space="preserve"> </w:t>
      </w:r>
      <w:r w:rsidRPr="00B77417" w:rsidR="00DE2EDC">
        <w:rPr>
          <w:rFonts w:ascii="Arial" w:hAnsi="Arial" w:cs="Arial"/>
        </w:rPr>
        <w:t>Establecer los diferentes roles de usuario y los privilegios asociados a cada perfil para garantizar que solo los usuarios autorizados tengan acceso a las funciones y datos correspondientes.</w:t>
      </w:r>
    </w:p>
    <w:p w:rsidRPr="00B77417" w:rsidR="008462C8" w:rsidP="00FB5E7A" w:rsidRDefault="00D94ED2" w14:paraId="76FC521B" w14:textId="40A69115">
      <w:pPr>
        <w:pStyle w:val="Prrafodelista"/>
        <w:numPr>
          <w:ilvl w:val="0"/>
          <w:numId w:val="39"/>
        </w:numPr>
        <w:spacing w:after="0" w:line="240" w:lineRule="auto"/>
        <w:jc w:val="both"/>
        <w:rPr>
          <w:rFonts w:ascii="Arial" w:hAnsi="Arial" w:cs="Arial"/>
        </w:rPr>
      </w:pPr>
      <w:r w:rsidRPr="00B77417">
        <w:rPr>
          <w:rFonts w:ascii="Arial" w:hAnsi="Arial" w:cs="Arial"/>
          <w:b/>
          <w:bCs/>
        </w:rPr>
        <w:t>Tipos de acceso a los dato</w:t>
      </w:r>
      <w:r w:rsidRPr="00B77417" w:rsidR="002D3012">
        <w:rPr>
          <w:rFonts w:ascii="Arial" w:hAnsi="Arial" w:cs="Arial"/>
          <w:b/>
          <w:bCs/>
        </w:rPr>
        <w:t>s</w:t>
      </w:r>
      <w:r w:rsidRPr="00B77417" w:rsidR="003B4A74">
        <w:rPr>
          <w:rFonts w:ascii="Arial" w:hAnsi="Arial" w:cs="Arial"/>
          <w:b/>
          <w:bCs/>
        </w:rPr>
        <w:t>:</w:t>
      </w:r>
      <w:r w:rsidRPr="00B77417" w:rsidR="003B4A74">
        <w:rPr>
          <w:rFonts w:ascii="Arial" w:hAnsi="Arial" w:cs="Arial"/>
        </w:rPr>
        <w:t xml:space="preserve"> Especificar los niveles de acceso que tendrán los diferentes perfiles de usuario a los datos almacenados en el sistema, asegurando que se cumplan los principios de necesidad y mínimos privilegios.</w:t>
      </w:r>
    </w:p>
    <w:p w:rsidR="008462C8" w:rsidP="2A84EE2C" w:rsidRDefault="008462C8" w14:paraId="5987D007" w14:textId="77777777">
      <w:pPr>
        <w:pStyle w:val="Prrafodelista"/>
        <w:spacing w:after="0" w:line="240" w:lineRule="auto"/>
        <w:jc w:val="both"/>
        <w:rPr>
          <w:rFonts w:ascii="Arial" w:hAnsi="Arial" w:cs="Arial"/>
          <w:sz w:val="20"/>
          <w:szCs w:val="20"/>
        </w:rPr>
      </w:pPr>
    </w:p>
    <w:p w:rsidRPr="00B77417" w:rsidR="008462C8" w:rsidP="00ED418B" w:rsidRDefault="008462C8" w14:paraId="65DDA63F" w14:textId="7B5DD55D">
      <w:pPr>
        <w:spacing w:after="0" w:line="240" w:lineRule="auto"/>
        <w:jc w:val="both"/>
        <w:rPr>
          <w:rFonts w:ascii="Arial" w:hAnsi="Arial" w:cs="Arial"/>
          <w:b/>
          <w:bCs/>
        </w:rPr>
      </w:pPr>
      <w:r w:rsidRPr="00B77417">
        <w:rPr>
          <w:rFonts w:ascii="Arial" w:hAnsi="Arial" w:cs="Arial"/>
          <w:b/>
          <w:bCs/>
        </w:rPr>
        <w:t>Seguridad en el Diseño del Sistema</w:t>
      </w:r>
    </w:p>
    <w:p w:rsidRPr="00B77417" w:rsidR="008462C8" w:rsidRDefault="009F722D" w14:paraId="7ED36924" w14:textId="35DC9A26">
      <w:pPr>
        <w:spacing w:before="240" w:after="0" w:line="240" w:lineRule="auto"/>
        <w:jc w:val="both"/>
        <w:rPr>
          <w:rFonts w:ascii="Arial" w:hAnsi="Arial" w:cs="Arial"/>
        </w:rPr>
      </w:pPr>
      <w:r w:rsidRPr="00B77417">
        <w:rPr>
          <w:rFonts w:ascii="Arial" w:hAnsi="Arial" w:cs="Arial"/>
        </w:rPr>
        <w:t>En esta etapa se define como se construirá la solución informática</w:t>
      </w:r>
      <w:r w:rsidRPr="00B77417" w:rsidR="0038227E">
        <w:rPr>
          <w:rFonts w:ascii="Arial" w:hAnsi="Arial" w:cs="Arial"/>
        </w:rPr>
        <w:t>, cumpliendo con los requerimientos funcionales especificados y las seguridades necesarias que este necesite.</w:t>
      </w:r>
    </w:p>
    <w:p w:rsidRPr="00B77417" w:rsidR="0038227E" w:rsidRDefault="003876BD" w14:paraId="3B744244" w14:textId="422A8B11">
      <w:pPr>
        <w:spacing w:before="240" w:after="0" w:line="240" w:lineRule="auto"/>
        <w:jc w:val="both"/>
        <w:rPr>
          <w:rFonts w:ascii="Arial" w:hAnsi="Arial" w:cs="Arial"/>
        </w:rPr>
      </w:pPr>
      <w:r w:rsidRPr="00B77417">
        <w:rPr>
          <w:rFonts w:ascii="Arial" w:hAnsi="Arial" w:cs="Arial"/>
        </w:rPr>
        <w:t>Algunos principios de seguridad que se debe tener en cuenta durante el diseño son los siguientes:</w:t>
      </w:r>
    </w:p>
    <w:p w:rsidRPr="00B77417" w:rsidR="003876BD" w:rsidP="00FB5E7A" w:rsidRDefault="006C50D1" w14:paraId="48EC8657" w14:textId="655E0F8E">
      <w:pPr>
        <w:pStyle w:val="Prrafodelista"/>
        <w:numPr>
          <w:ilvl w:val="0"/>
          <w:numId w:val="40"/>
        </w:numPr>
        <w:spacing w:before="240" w:after="0" w:line="240" w:lineRule="auto"/>
        <w:jc w:val="both"/>
        <w:rPr>
          <w:rFonts w:ascii="Arial" w:hAnsi="Arial" w:cs="Arial"/>
        </w:rPr>
      </w:pPr>
      <w:r w:rsidRPr="00B77417">
        <w:rPr>
          <w:rFonts w:ascii="Arial" w:hAnsi="Arial" w:cs="Arial"/>
          <w:b/>
          <w:bCs/>
        </w:rPr>
        <w:t>Minimizar la superficie de exposición:</w:t>
      </w:r>
      <w:r w:rsidRPr="00B77417" w:rsidR="00C82568">
        <w:rPr>
          <w:rFonts w:ascii="Arial" w:hAnsi="Arial" w:cs="Arial"/>
        </w:rPr>
        <w:t xml:space="preserve"> </w:t>
      </w:r>
      <w:r w:rsidRPr="00B77417" w:rsidR="00AA43D4">
        <w:rPr>
          <w:rFonts w:ascii="Arial" w:hAnsi="Arial" w:cs="Arial"/>
        </w:rPr>
        <w:t>Reducir</w:t>
      </w:r>
      <w:r w:rsidRPr="00B77417" w:rsidR="006E058F">
        <w:rPr>
          <w:rFonts w:ascii="Arial" w:hAnsi="Arial" w:cs="Arial"/>
        </w:rPr>
        <w:t xml:space="preserve"> el número de puntos de entrada posibles para un atacante, reduciendo así la exposición a posibles vulnerabilidades.</w:t>
      </w:r>
    </w:p>
    <w:p w:rsidRPr="00B77417" w:rsidR="0046212C" w:rsidP="00FB5E7A" w:rsidRDefault="0046212C" w14:paraId="3B905AB1" w14:textId="567AFC42">
      <w:pPr>
        <w:pStyle w:val="Prrafodelista"/>
        <w:numPr>
          <w:ilvl w:val="0"/>
          <w:numId w:val="40"/>
        </w:numPr>
        <w:spacing w:before="240" w:after="0" w:line="240" w:lineRule="auto"/>
        <w:jc w:val="both"/>
        <w:rPr>
          <w:rFonts w:ascii="Arial" w:hAnsi="Arial" w:cs="Arial"/>
        </w:rPr>
      </w:pPr>
      <w:r w:rsidRPr="00B77417">
        <w:rPr>
          <w:rFonts w:ascii="Arial" w:hAnsi="Arial" w:cs="Arial"/>
          <w:b/>
          <w:bCs/>
        </w:rPr>
        <w:t>Criterio de menor privilegio</w:t>
      </w:r>
      <w:r w:rsidRPr="00B77417" w:rsidR="000642EE">
        <w:rPr>
          <w:rFonts w:ascii="Arial" w:hAnsi="Arial" w:cs="Arial"/>
          <w:b/>
          <w:bCs/>
        </w:rPr>
        <w:t>:</w:t>
      </w:r>
      <w:r w:rsidRPr="00B77417" w:rsidR="006E058F">
        <w:rPr>
          <w:rFonts w:ascii="Arial" w:hAnsi="Arial" w:cs="Arial"/>
        </w:rPr>
        <w:t xml:space="preserve"> </w:t>
      </w:r>
      <w:r w:rsidRPr="00B77417" w:rsidR="00590EC2">
        <w:rPr>
          <w:rFonts w:ascii="Arial" w:hAnsi="Arial" w:cs="Arial"/>
        </w:rPr>
        <w:t>Conceder</w:t>
      </w:r>
      <w:r w:rsidRPr="00B77417" w:rsidR="00825D28">
        <w:rPr>
          <w:rFonts w:ascii="Arial" w:hAnsi="Arial" w:cs="Arial"/>
        </w:rPr>
        <w:t xml:space="preserve"> a los usuarios o componentes del sistema </w:t>
      </w:r>
      <w:r w:rsidRPr="00B77417" w:rsidR="00590EC2">
        <w:rPr>
          <w:rFonts w:ascii="Arial" w:hAnsi="Arial" w:cs="Arial"/>
        </w:rPr>
        <w:t>únicamente</w:t>
      </w:r>
      <w:r w:rsidRPr="00B77417" w:rsidR="00825D28">
        <w:rPr>
          <w:rFonts w:ascii="Arial" w:hAnsi="Arial" w:cs="Arial"/>
        </w:rPr>
        <w:t xml:space="preserve"> los privilegios necesarios para llevar a cabo sus funciones.</w:t>
      </w:r>
    </w:p>
    <w:p w:rsidRPr="00B77417" w:rsidR="0046212C" w:rsidP="00FB5E7A" w:rsidRDefault="000642EE" w14:paraId="666FDF76" w14:textId="3AE82AB8">
      <w:pPr>
        <w:pStyle w:val="Prrafodelista"/>
        <w:numPr>
          <w:ilvl w:val="0"/>
          <w:numId w:val="40"/>
        </w:numPr>
        <w:spacing w:before="240" w:after="0" w:line="240" w:lineRule="auto"/>
        <w:jc w:val="both"/>
        <w:rPr>
          <w:rFonts w:ascii="Arial" w:hAnsi="Arial" w:cs="Arial"/>
          <w:sz w:val="24"/>
          <w:szCs w:val="24"/>
        </w:rPr>
      </w:pPr>
      <w:r w:rsidRPr="00B77417">
        <w:rPr>
          <w:rFonts w:ascii="Arial" w:hAnsi="Arial" w:cs="Arial"/>
          <w:b/>
          <w:bCs/>
        </w:rPr>
        <w:t>Criterio de defensa en profundidad:</w:t>
      </w:r>
      <w:r w:rsidRPr="00B77417" w:rsidR="007950F1">
        <w:rPr>
          <w:rFonts w:ascii="Arial" w:hAnsi="Arial" w:cs="Arial"/>
        </w:rPr>
        <w:t xml:space="preserve"> Implementa</w:t>
      </w:r>
      <w:r w:rsidRPr="00B77417" w:rsidR="00590A0B">
        <w:rPr>
          <w:rFonts w:ascii="Arial" w:hAnsi="Arial" w:cs="Arial"/>
        </w:rPr>
        <w:t xml:space="preserve">r </w:t>
      </w:r>
      <w:r w:rsidRPr="00B77417" w:rsidR="007950F1">
        <w:rPr>
          <w:rFonts w:ascii="Arial" w:hAnsi="Arial" w:cs="Arial"/>
        </w:rPr>
        <w:t>múltiples capas de seguridad en un sistema, de modo que, si una capa es comprometida, las demás capas puedan prevenir o mitigar el impacto del ataque.</w:t>
      </w:r>
    </w:p>
    <w:p w:rsidRPr="00B77417" w:rsidR="000642EE" w:rsidP="00FB5E7A" w:rsidRDefault="000A2F95" w14:paraId="4F3180BD" w14:textId="4983F032">
      <w:pPr>
        <w:pStyle w:val="Prrafodelista"/>
        <w:numPr>
          <w:ilvl w:val="0"/>
          <w:numId w:val="40"/>
        </w:numPr>
        <w:spacing w:before="240" w:after="0" w:line="240" w:lineRule="auto"/>
        <w:jc w:val="both"/>
        <w:rPr>
          <w:rFonts w:ascii="Arial" w:hAnsi="Arial" w:cs="Arial"/>
        </w:rPr>
      </w:pPr>
      <w:r w:rsidRPr="00B77417">
        <w:rPr>
          <w:rFonts w:ascii="Arial" w:hAnsi="Arial" w:cs="Arial"/>
          <w:b/>
          <w:bCs/>
        </w:rPr>
        <w:t>Separación de privilegios:</w:t>
      </w:r>
      <w:r w:rsidRPr="00B77417" w:rsidR="005B4B7B">
        <w:rPr>
          <w:rFonts w:ascii="Arial" w:hAnsi="Arial" w:cs="Arial"/>
        </w:rPr>
        <w:t xml:space="preserve"> </w:t>
      </w:r>
      <w:r w:rsidRPr="00B77417" w:rsidR="00B02682">
        <w:rPr>
          <w:rFonts w:ascii="Arial" w:hAnsi="Arial" w:cs="Arial"/>
        </w:rPr>
        <w:t>Dividir las funciones y privilegios del sistema para que cada usuario o componente solo tenga acceso a los recursos y datos necesarios para llevar a cabo sus tareas</w:t>
      </w:r>
      <w:r w:rsidRPr="00B77417" w:rsidR="005C18BB">
        <w:rPr>
          <w:rFonts w:ascii="Arial" w:hAnsi="Arial" w:cs="Arial"/>
        </w:rPr>
        <w:t>.</w:t>
      </w:r>
    </w:p>
    <w:p w:rsidRPr="00B77417" w:rsidR="000A2F95" w:rsidP="00FB5E7A" w:rsidRDefault="00E30C04" w14:paraId="17DF96A2" w14:textId="0C3CE2D5">
      <w:pPr>
        <w:pStyle w:val="Prrafodelista"/>
        <w:numPr>
          <w:ilvl w:val="0"/>
          <w:numId w:val="40"/>
        </w:numPr>
        <w:spacing w:before="240" w:after="0" w:line="240" w:lineRule="auto"/>
        <w:jc w:val="both"/>
        <w:rPr>
          <w:rFonts w:ascii="Arial" w:hAnsi="Arial" w:cs="Arial"/>
        </w:rPr>
      </w:pPr>
      <w:r w:rsidRPr="00B77417">
        <w:rPr>
          <w:rFonts w:ascii="Arial" w:hAnsi="Arial" w:cs="Arial"/>
          <w:b/>
          <w:bCs/>
        </w:rPr>
        <w:t>Administración segura de información sensible:</w:t>
      </w:r>
      <w:r w:rsidRPr="00B77417" w:rsidR="00981E54">
        <w:rPr>
          <w:rFonts w:ascii="Arial" w:hAnsi="Arial" w:cs="Arial"/>
        </w:rPr>
        <w:t xml:space="preserve"> </w:t>
      </w:r>
      <w:r w:rsidRPr="00B77417" w:rsidR="008F0F3E">
        <w:rPr>
          <w:rFonts w:ascii="Arial" w:hAnsi="Arial" w:cs="Arial"/>
        </w:rPr>
        <w:t>Implementar controles adecuados como cifrado de datos, controles de acceso y auditorías de seguridad.</w:t>
      </w:r>
    </w:p>
    <w:p w:rsidRPr="00B77417" w:rsidR="00BA04FE" w:rsidP="00FB5E7A" w:rsidRDefault="4A3D916F" w14:paraId="467B7D06" w14:textId="1DDD9B27">
      <w:pPr>
        <w:pStyle w:val="Prrafodelista"/>
        <w:numPr>
          <w:ilvl w:val="0"/>
          <w:numId w:val="40"/>
        </w:numPr>
        <w:spacing w:before="240" w:after="0" w:line="240" w:lineRule="auto"/>
        <w:jc w:val="both"/>
        <w:rPr>
          <w:rFonts w:ascii="Arial" w:hAnsi="Arial" w:cs="Arial"/>
        </w:rPr>
      </w:pPr>
      <w:r w:rsidRPr="5E3F4570">
        <w:rPr>
          <w:rFonts w:ascii="Arial" w:hAnsi="Arial" w:cs="Arial"/>
          <w:b/>
          <w:bCs/>
        </w:rPr>
        <w:t>Diseño de Auditoria y Logs:</w:t>
      </w:r>
      <w:r w:rsidRPr="5E3F4570" w:rsidR="6961A703">
        <w:rPr>
          <w:rFonts w:ascii="Arial" w:hAnsi="Arial" w:cs="Arial"/>
        </w:rPr>
        <w:t xml:space="preserve"> </w:t>
      </w:r>
      <w:r w:rsidRPr="5E3F4570" w:rsidR="362138E3">
        <w:rPr>
          <w:rFonts w:ascii="Arial" w:hAnsi="Arial" w:cs="Arial"/>
        </w:rPr>
        <w:t>Definir las tramas que se registrarán en la auditoría,</w:t>
      </w:r>
      <w:r w:rsidRPr="5E3F4570" w:rsidR="2DBD361F">
        <w:rPr>
          <w:rFonts w:ascii="Arial" w:hAnsi="Arial" w:cs="Arial"/>
        </w:rPr>
        <w:t xml:space="preserve"> </w:t>
      </w:r>
      <w:r w:rsidRPr="5E3F4570" w:rsidR="6961A703">
        <w:rPr>
          <w:rFonts w:ascii="Arial" w:hAnsi="Arial" w:cs="Arial"/>
        </w:rPr>
        <w:t>permitiendo rastrear y registrar eventos importantes del sistema</w:t>
      </w:r>
      <w:r w:rsidRPr="5E3F4570" w:rsidR="5AF4273A">
        <w:rPr>
          <w:rFonts w:ascii="Arial" w:hAnsi="Arial" w:cs="Arial"/>
        </w:rPr>
        <w:t>, para facilitar</w:t>
      </w:r>
      <w:r w:rsidRPr="5E3F4570" w:rsidR="6961A703">
        <w:rPr>
          <w:rFonts w:ascii="Arial" w:hAnsi="Arial" w:cs="Arial"/>
        </w:rPr>
        <w:t xml:space="preserve"> la detección y respuesta a posibles ataques o violaciones de seguridad.</w:t>
      </w:r>
      <w:r w:rsidRPr="5E3F4570" w:rsidR="79E656E1">
        <w:rPr>
          <w:rFonts w:ascii="Arial" w:hAnsi="Arial" w:cs="Arial"/>
        </w:rPr>
        <w:t xml:space="preserve"> </w:t>
      </w:r>
    </w:p>
    <w:p w:rsidRPr="00B77417" w:rsidR="00644744" w:rsidP="00ED418B" w:rsidRDefault="00644744" w14:paraId="66871959" w14:textId="77777777">
      <w:pPr>
        <w:spacing w:after="0" w:line="240" w:lineRule="auto"/>
        <w:jc w:val="both"/>
        <w:rPr>
          <w:rFonts w:ascii="Arial" w:hAnsi="Arial" w:cs="Arial"/>
        </w:rPr>
      </w:pPr>
    </w:p>
    <w:p w:rsidRPr="00B77417" w:rsidR="004626D3" w:rsidRDefault="004626D3" w14:paraId="6F540598" w14:textId="1E04FD54">
      <w:pPr>
        <w:spacing w:after="0" w:line="240" w:lineRule="auto"/>
        <w:jc w:val="both"/>
        <w:rPr>
          <w:rFonts w:ascii="Arial" w:hAnsi="Arial" w:cs="Arial"/>
          <w:b/>
          <w:bCs/>
        </w:rPr>
      </w:pPr>
      <w:r w:rsidRPr="00B77417">
        <w:rPr>
          <w:rFonts w:ascii="Arial" w:hAnsi="Arial" w:cs="Arial"/>
          <w:b/>
          <w:bCs/>
        </w:rPr>
        <w:t>Seguridad en el Desarrollo del Sistema</w:t>
      </w:r>
    </w:p>
    <w:p w:rsidRPr="00B77417" w:rsidR="004626D3" w:rsidRDefault="00446DFB" w14:paraId="39A6B808" w14:textId="16650679">
      <w:pPr>
        <w:spacing w:before="240" w:after="0" w:line="240" w:lineRule="auto"/>
        <w:jc w:val="both"/>
        <w:rPr>
          <w:rFonts w:ascii="Arial" w:hAnsi="Arial" w:cs="Arial"/>
        </w:rPr>
      </w:pPr>
      <w:r w:rsidRPr="00B77417">
        <w:rPr>
          <w:rFonts w:ascii="Arial" w:hAnsi="Arial" w:cs="Arial"/>
        </w:rPr>
        <w:t xml:space="preserve">Esta etapa va de la mano con </w:t>
      </w:r>
      <w:r w:rsidRPr="00B77417" w:rsidR="00CA4543">
        <w:rPr>
          <w:rFonts w:ascii="Arial" w:hAnsi="Arial" w:cs="Arial"/>
        </w:rPr>
        <w:t>los lineamientos de la etapa de diseño</w:t>
      </w:r>
      <w:r w:rsidRPr="00B77417" w:rsidR="00A12305">
        <w:rPr>
          <w:rFonts w:ascii="Arial" w:hAnsi="Arial" w:cs="Arial"/>
        </w:rPr>
        <w:t xml:space="preserve"> al igual el tiempo es proporcional a que tan bien est</w:t>
      </w:r>
      <w:r w:rsidRPr="00B77417" w:rsidR="00DE1FBC">
        <w:rPr>
          <w:rFonts w:ascii="Arial" w:hAnsi="Arial" w:cs="Arial"/>
        </w:rPr>
        <w:t>é</w:t>
      </w:r>
      <w:r w:rsidRPr="00B77417" w:rsidR="00A12305">
        <w:rPr>
          <w:rFonts w:ascii="Arial" w:hAnsi="Arial" w:cs="Arial"/>
        </w:rPr>
        <w:t xml:space="preserve"> definido</w:t>
      </w:r>
      <w:r w:rsidRPr="00B77417" w:rsidR="00DE1FBC">
        <w:rPr>
          <w:rFonts w:ascii="Arial" w:hAnsi="Arial" w:cs="Arial"/>
        </w:rPr>
        <w:t xml:space="preserve"> el diseño.</w:t>
      </w:r>
    </w:p>
    <w:p w:rsidRPr="00B77417" w:rsidR="00DE1FBC" w:rsidRDefault="00DE1FBC" w14:paraId="30EA65C0" w14:textId="4CC03BDB">
      <w:pPr>
        <w:spacing w:before="240" w:after="0" w:line="240" w:lineRule="auto"/>
        <w:jc w:val="both"/>
        <w:rPr>
          <w:rFonts w:ascii="Arial" w:hAnsi="Arial" w:cs="Arial"/>
        </w:rPr>
      </w:pPr>
      <w:r w:rsidRPr="00B77417">
        <w:rPr>
          <w:rFonts w:ascii="Arial" w:hAnsi="Arial" w:cs="Arial"/>
        </w:rPr>
        <w:t>En esta etapa se puede tener en cuenta los siguientes puntos:</w:t>
      </w:r>
    </w:p>
    <w:p w:rsidRPr="00B77417" w:rsidR="00DE1FBC" w:rsidP="00FB5E7A" w:rsidRDefault="00853E2B" w14:paraId="75EE8896" w14:textId="3C1A0375">
      <w:pPr>
        <w:pStyle w:val="Prrafodelista"/>
        <w:numPr>
          <w:ilvl w:val="0"/>
          <w:numId w:val="41"/>
        </w:numPr>
        <w:spacing w:before="240" w:after="0" w:line="240" w:lineRule="auto"/>
        <w:jc w:val="both"/>
        <w:rPr>
          <w:rFonts w:ascii="Arial" w:hAnsi="Arial" w:cs="Arial"/>
        </w:rPr>
      </w:pPr>
      <w:r w:rsidRPr="00B77417">
        <w:rPr>
          <w:rFonts w:ascii="Arial" w:hAnsi="Arial" w:cs="Arial"/>
          <w:b/>
          <w:bCs/>
        </w:rPr>
        <w:t>Siempre validar los datos de entrada previo a procesarlos</w:t>
      </w:r>
      <w:r w:rsidRPr="00B77417" w:rsidR="00772C81">
        <w:rPr>
          <w:rFonts w:ascii="Arial" w:hAnsi="Arial" w:cs="Arial"/>
          <w:b/>
          <w:bCs/>
        </w:rPr>
        <w:t>:</w:t>
      </w:r>
      <w:r w:rsidRPr="00B77417" w:rsidR="004478DF">
        <w:rPr>
          <w:rFonts w:ascii="Arial" w:hAnsi="Arial" w:cs="Arial"/>
        </w:rPr>
        <w:t xml:space="preserve"> </w:t>
      </w:r>
      <w:r w:rsidRPr="00B77417" w:rsidR="000069AC">
        <w:rPr>
          <w:rFonts w:ascii="Arial" w:hAnsi="Arial" w:cs="Arial"/>
        </w:rPr>
        <w:t>Verificar que los datos proporcionados por el usuario o externamente cumplan con los requisitos esperados antes de realizar cualquier tipo de procesamiento</w:t>
      </w:r>
      <w:r w:rsidRPr="00B77417">
        <w:rPr>
          <w:rFonts w:ascii="Arial" w:hAnsi="Arial" w:cs="Arial"/>
        </w:rPr>
        <w:t>.</w:t>
      </w:r>
    </w:p>
    <w:p w:rsidRPr="00B77417" w:rsidR="00853E2B" w:rsidP="00FB5E7A" w:rsidRDefault="00853E2B" w14:paraId="758B24D2" w14:textId="02EB106C">
      <w:pPr>
        <w:pStyle w:val="Prrafodelista"/>
        <w:numPr>
          <w:ilvl w:val="0"/>
          <w:numId w:val="41"/>
        </w:numPr>
        <w:spacing w:before="240" w:after="0" w:line="240" w:lineRule="auto"/>
        <w:jc w:val="both"/>
        <w:rPr>
          <w:rFonts w:ascii="Arial" w:hAnsi="Arial" w:cs="Arial"/>
        </w:rPr>
      </w:pPr>
      <w:r w:rsidRPr="00B77417">
        <w:rPr>
          <w:rFonts w:ascii="Arial" w:hAnsi="Arial" w:cs="Arial"/>
          <w:b/>
          <w:bCs/>
        </w:rPr>
        <w:t>No confiar en que los datos re</w:t>
      </w:r>
      <w:r w:rsidRPr="00B77417" w:rsidR="00A3669D">
        <w:rPr>
          <w:rFonts w:ascii="Arial" w:hAnsi="Arial" w:cs="Arial"/>
          <w:b/>
          <w:bCs/>
        </w:rPr>
        <w:t>cibidos son correctos</w:t>
      </w:r>
      <w:r w:rsidRPr="00B77417" w:rsidR="00772C81">
        <w:rPr>
          <w:rFonts w:ascii="Arial" w:hAnsi="Arial" w:cs="Arial"/>
          <w:b/>
          <w:bCs/>
        </w:rPr>
        <w:t>:</w:t>
      </w:r>
      <w:r w:rsidRPr="00B77417" w:rsidR="000069AC">
        <w:rPr>
          <w:rFonts w:ascii="Segoe UI" w:hAnsi="Segoe UI" w:cs="Segoe UI"/>
          <w:color w:val="0D0D0D"/>
          <w:sz w:val="24"/>
          <w:szCs w:val="24"/>
          <w:shd w:val="clear" w:color="auto" w:fill="FFFFFF"/>
        </w:rPr>
        <w:t xml:space="preserve"> </w:t>
      </w:r>
      <w:r w:rsidRPr="00B77417" w:rsidR="000069AC">
        <w:rPr>
          <w:rFonts w:ascii="Arial" w:hAnsi="Arial" w:cs="Arial"/>
        </w:rPr>
        <w:t xml:space="preserve">Asumir que los datos proporcionados pueden ser maliciosos o incorrectos, </w:t>
      </w:r>
      <w:r w:rsidRPr="00B77417" w:rsidR="002D318D">
        <w:rPr>
          <w:rFonts w:ascii="Arial" w:hAnsi="Arial" w:cs="Arial"/>
        </w:rPr>
        <w:t>y,</w:t>
      </w:r>
      <w:r w:rsidRPr="00B77417" w:rsidR="000069AC">
        <w:rPr>
          <w:rFonts w:ascii="Arial" w:hAnsi="Arial" w:cs="Arial"/>
        </w:rPr>
        <w:t xml:space="preserve"> por lo tanto, validarlos adecuadamente antes de utilizarlos</w:t>
      </w:r>
      <w:r w:rsidRPr="00B77417" w:rsidR="00A3669D">
        <w:rPr>
          <w:rFonts w:ascii="Arial" w:hAnsi="Arial" w:cs="Arial"/>
        </w:rPr>
        <w:t>.</w:t>
      </w:r>
    </w:p>
    <w:p w:rsidRPr="00B77417" w:rsidR="00A3669D" w:rsidP="00FB5E7A" w:rsidRDefault="00A3669D" w14:paraId="6EBD5FA1" w14:textId="4A4157EF">
      <w:pPr>
        <w:pStyle w:val="Prrafodelista"/>
        <w:numPr>
          <w:ilvl w:val="0"/>
          <w:numId w:val="41"/>
        </w:numPr>
        <w:spacing w:before="240" w:after="0" w:line="240" w:lineRule="auto"/>
        <w:jc w:val="both"/>
        <w:rPr>
          <w:rFonts w:ascii="Arial" w:hAnsi="Arial" w:cs="Arial"/>
        </w:rPr>
      </w:pPr>
      <w:r w:rsidRPr="00B77417">
        <w:rPr>
          <w:rFonts w:ascii="Arial" w:hAnsi="Arial" w:cs="Arial"/>
          <w:b/>
          <w:bCs/>
        </w:rPr>
        <w:t>Utilizar validación de datos entre capa</w:t>
      </w:r>
      <w:r w:rsidRPr="00B77417" w:rsidR="00A2583F">
        <w:rPr>
          <w:rFonts w:ascii="Arial" w:hAnsi="Arial" w:cs="Arial"/>
          <w:b/>
          <w:bCs/>
        </w:rPr>
        <w:t>s</w:t>
      </w:r>
      <w:r w:rsidRPr="00B77417" w:rsidR="00772C81">
        <w:rPr>
          <w:rFonts w:ascii="Arial" w:hAnsi="Arial" w:cs="Arial"/>
          <w:b/>
          <w:bCs/>
        </w:rPr>
        <w:t>:</w:t>
      </w:r>
      <w:r w:rsidRPr="00B77417" w:rsidR="00A2583F">
        <w:rPr>
          <w:rFonts w:ascii="Segoe UI" w:hAnsi="Segoe UI" w:cs="Segoe UI"/>
          <w:color w:val="0D0D0D"/>
          <w:sz w:val="24"/>
          <w:szCs w:val="24"/>
          <w:shd w:val="clear" w:color="auto" w:fill="FFFFFF"/>
        </w:rPr>
        <w:t xml:space="preserve"> </w:t>
      </w:r>
      <w:r w:rsidRPr="00B77417" w:rsidR="00A2583F">
        <w:rPr>
          <w:rFonts w:ascii="Arial" w:hAnsi="Arial" w:cs="Arial"/>
        </w:rPr>
        <w:t>Validar los datos en cada punto de entrada del sistema, incluyendo la interfaz de usuario, las APIs, y cualquier otro punto de acceso</w:t>
      </w:r>
      <w:r w:rsidRPr="00B77417">
        <w:rPr>
          <w:rFonts w:ascii="Arial" w:hAnsi="Arial" w:cs="Arial"/>
        </w:rPr>
        <w:t>.</w:t>
      </w:r>
    </w:p>
    <w:p w:rsidRPr="00B77417" w:rsidR="00476750" w:rsidP="00FB5E7A" w:rsidRDefault="0034768C" w14:paraId="6CC2EBD3" w14:textId="1B822D3C">
      <w:pPr>
        <w:pStyle w:val="Prrafodelista"/>
        <w:numPr>
          <w:ilvl w:val="0"/>
          <w:numId w:val="41"/>
        </w:numPr>
        <w:spacing w:before="240" w:after="0" w:line="240" w:lineRule="auto"/>
        <w:jc w:val="both"/>
        <w:rPr>
          <w:rFonts w:ascii="Arial" w:hAnsi="Arial" w:cs="Arial"/>
        </w:rPr>
      </w:pPr>
      <w:r w:rsidRPr="00B77417">
        <w:rPr>
          <w:rFonts w:ascii="Arial" w:hAnsi="Arial" w:cs="Arial"/>
          <w:b/>
          <w:bCs/>
        </w:rPr>
        <w:t>Controlar el tamaño de datos a recibir</w:t>
      </w:r>
      <w:r w:rsidRPr="00B77417" w:rsidR="00772C81">
        <w:rPr>
          <w:rFonts w:ascii="Arial" w:hAnsi="Arial" w:cs="Arial"/>
          <w:b/>
          <w:bCs/>
        </w:rPr>
        <w:t>:</w:t>
      </w:r>
      <w:r w:rsidRPr="00B77417" w:rsidR="005406DF">
        <w:rPr>
          <w:rFonts w:ascii="Segoe UI" w:hAnsi="Segoe UI" w:cs="Segoe UI"/>
          <w:color w:val="0D0D0D"/>
          <w:sz w:val="24"/>
          <w:szCs w:val="24"/>
          <w:shd w:val="clear" w:color="auto" w:fill="FFFFFF"/>
        </w:rPr>
        <w:t xml:space="preserve"> </w:t>
      </w:r>
      <w:r w:rsidRPr="00B77417" w:rsidR="005406DF">
        <w:rPr>
          <w:rFonts w:ascii="Arial" w:hAnsi="Arial" w:cs="Arial"/>
        </w:rPr>
        <w:t>Limitar el tamaño y tipo de datos aceptados para evitar posibles ataques de denegación de servicio (DoS) o manipulación de datos</w:t>
      </w:r>
      <w:r w:rsidRPr="00B77417">
        <w:rPr>
          <w:rFonts w:ascii="Arial" w:hAnsi="Arial" w:cs="Arial"/>
        </w:rPr>
        <w:t xml:space="preserve">. </w:t>
      </w:r>
    </w:p>
    <w:p w:rsidRPr="00B77417" w:rsidR="0034768C" w:rsidP="00FB5E7A" w:rsidRDefault="009511FA" w14:paraId="019E7D2D" w14:textId="176640EE">
      <w:pPr>
        <w:pStyle w:val="Prrafodelista"/>
        <w:numPr>
          <w:ilvl w:val="0"/>
          <w:numId w:val="41"/>
        </w:numPr>
        <w:spacing w:before="240" w:after="0" w:line="240" w:lineRule="auto"/>
        <w:jc w:val="both"/>
        <w:rPr>
          <w:rFonts w:ascii="Arial" w:hAnsi="Arial" w:cs="Arial"/>
        </w:rPr>
      </w:pPr>
      <w:r w:rsidRPr="00B77417">
        <w:rPr>
          <w:rFonts w:ascii="Arial" w:hAnsi="Arial" w:cs="Arial"/>
          <w:b/>
          <w:bCs/>
        </w:rPr>
        <w:t xml:space="preserve">Eliminar caracteres especiales </w:t>
      </w:r>
      <w:r w:rsidRPr="00507632">
        <w:rPr>
          <w:rFonts w:ascii="Arial" w:hAnsi="Arial" w:cs="Arial"/>
        </w:rPr>
        <w:t>(</w:t>
      </w:r>
      <w:hyperlink w:history="1" w:anchor="_ANEXO_#7:_Estándares">
        <w:r w:rsidRPr="00507632" w:rsidR="001F6A63">
          <w:rPr>
            <w:rStyle w:val="Hipervnculo"/>
            <w:rFonts w:ascii="Arial" w:hAnsi="Arial" w:cs="Arial"/>
          </w:rPr>
          <w:t xml:space="preserve">Anexo </w:t>
        </w:r>
        <w:r w:rsidRPr="00507632">
          <w:rPr>
            <w:rStyle w:val="Hipervnculo"/>
            <w:rFonts w:ascii="Arial" w:hAnsi="Arial" w:cs="Arial"/>
          </w:rPr>
          <w:t>#</w:t>
        </w:r>
        <w:r w:rsidRPr="00507632" w:rsidR="000B19AA">
          <w:rPr>
            <w:rStyle w:val="Hipervnculo"/>
            <w:rFonts w:ascii="Arial" w:hAnsi="Arial" w:cs="Arial"/>
          </w:rPr>
          <w:t>7</w:t>
        </w:r>
      </w:hyperlink>
      <w:r w:rsidRPr="00507632">
        <w:rPr>
          <w:rFonts w:ascii="Arial" w:hAnsi="Arial" w:cs="Arial"/>
        </w:rPr>
        <w:t>)</w:t>
      </w:r>
      <w:r w:rsidRPr="00B77417" w:rsidR="00772C81">
        <w:rPr>
          <w:rFonts w:ascii="Arial" w:hAnsi="Arial" w:cs="Arial"/>
          <w:b/>
          <w:bCs/>
        </w:rPr>
        <w:t>:</w:t>
      </w:r>
      <w:r w:rsidRPr="00B77417" w:rsidR="005406DF">
        <w:rPr>
          <w:rFonts w:ascii="Segoe UI" w:hAnsi="Segoe UI" w:cs="Segoe UI"/>
          <w:color w:val="0D0D0D"/>
          <w:sz w:val="24"/>
          <w:szCs w:val="24"/>
          <w:shd w:val="clear" w:color="auto" w:fill="FFFFFF"/>
        </w:rPr>
        <w:t xml:space="preserve"> </w:t>
      </w:r>
      <w:r w:rsidRPr="00B77417" w:rsidR="005406DF">
        <w:rPr>
          <w:rFonts w:ascii="Arial" w:hAnsi="Arial" w:cs="Arial"/>
        </w:rPr>
        <w:t>Eliminar o neutralizar caracteres especiales que puedan ser utilizados para ataques de inyección de código, como por ejemplo SQL injection o Cross-Site Scripting (XSS)</w:t>
      </w:r>
      <w:r w:rsidRPr="00B77417" w:rsidR="004B21D1">
        <w:rPr>
          <w:rFonts w:ascii="Arial" w:hAnsi="Arial" w:cs="Arial"/>
        </w:rPr>
        <w:t>.</w:t>
      </w:r>
    </w:p>
    <w:p w:rsidRPr="00B77417" w:rsidR="00221A61" w:rsidP="00FB5E7A" w:rsidRDefault="03E57BBA" w14:paraId="03D9880B" w14:textId="5B29C7D1">
      <w:pPr>
        <w:pStyle w:val="Prrafodelista"/>
        <w:numPr>
          <w:ilvl w:val="0"/>
          <w:numId w:val="41"/>
        </w:numPr>
        <w:spacing w:before="240" w:after="0" w:line="240" w:lineRule="auto"/>
        <w:jc w:val="both"/>
        <w:rPr>
          <w:rFonts w:ascii="Arial" w:hAnsi="Arial" w:cs="Arial"/>
        </w:rPr>
      </w:pPr>
      <w:r w:rsidRPr="00B77417">
        <w:rPr>
          <w:rFonts w:ascii="Arial" w:hAnsi="Arial" w:cs="Arial"/>
          <w:b/>
          <w:bCs/>
        </w:rPr>
        <w:t>Capturar errores de capas inferiores y no mostrarlos al usuario</w:t>
      </w:r>
      <w:r w:rsidRPr="00B77417" w:rsidR="2E233EA9">
        <w:rPr>
          <w:rFonts w:ascii="Arial" w:hAnsi="Arial" w:cs="Arial"/>
          <w:b/>
          <w:bCs/>
        </w:rPr>
        <w:t>:</w:t>
      </w:r>
      <w:r w:rsidRPr="00B77417" w:rsidR="2F80EB5B">
        <w:rPr>
          <w:rFonts w:ascii="Segoe UI" w:hAnsi="Segoe UI" w:cs="Segoe UI"/>
          <w:color w:val="0D0D0D"/>
          <w:sz w:val="24"/>
          <w:szCs w:val="24"/>
          <w:shd w:val="clear" w:color="auto" w:fill="FFFFFF"/>
        </w:rPr>
        <w:t xml:space="preserve"> </w:t>
      </w:r>
      <w:r w:rsidRPr="00B77417" w:rsidR="2F80EB5B">
        <w:rPr>
          <w:rFonts w:ascii="Arial" w:hAnsi="Arial" w:cs="Arial"/>
        </w:rPr>
        <w:t>Manejar los errores de manera adecuada, capturándolos en las capas inferiores del sistema y presentando mensajes de error genéricos al usuario para evitar la divulgación de información sensible o potencialmente útil para un atacante</w:t>
      </w:r>
      <w:r w:rsidRPr="00B77417" w:rsidR="2E233EA9">
        <w:rPr>
          <w:rFonts w:ascii="Arial" w:hAnsi="Arial" w:cs="Arial"/>
        </w:rPr>
        <w:t>.</w:t>
      </w:r>
    </w:p>
    <w:p w:rsidRPr="00B77417" w:rsidR="7B826F36" w:rsidP="00FB5E7A" w:rsidRDefault="711A6976" w14:paraId="4622F101" w14:textId="2BF671C3">
      <w:pPr>
        <w:pStyle w:val="Prrafodelista"/>
        <w:numPr>
          <w:ilvl w:val="0"/>
          <w:numId w:val="41"/>
        </w:numPr>
        <w:spacing w:before="240" w:after="0" w:line="240" w:lineRule="auto"/>
        <w:jc w:val="both"/>
        <w:rPr>
          <w:rFonts w:ascii="Arial" w:hAnsi="Arial" w:cs="Arial"/>
        </w:rPr>
      </w:pPr>
      <w:r w:rsidRPr="00B77417">
        <w:rPr>
          <w:rFonts w:ascii="Arial" w:hAnsi="Arial" w:cs="Arial"/>
          <w:b/>
          <w:bCs/>
        </w:rPr>
        <w:t>Control de Acceso Basado en Parámetros:</w:t>
      </w:r>
      <w:r w:rsidRPr="00B77417">
        <w:rPr>
          <w:rFonts w:ascii="Arial" w:hAnsi="Arial" w:cs="Arial"/>
        </w:rPr>
        <w:t xml:space="preserve"> Establecer controles de acceso basados en los parámetros del usuario y del contexto de la solicitud, limitando el acceso a funcionalidades y recursos sensibles según los roles y privilegios asignados.</w:t>
      </w:r>
    </w:p>
    <w:p w:rsidRPr="00B77417" w:rsidR="00862E85" w:rsidP="2A84EE2C" w:rsidRDefault="00862E85" w14:paraId="6FF95039" w14:textId="77777777">
      <w:pPr>
        <w:pStyle w:val="Prrafodelista"/>
        <w:spacing w:before="240" w:after="0" w:line="240" w:lineRule="auto"/>
        <w:jc w:val="both"/>
        <w:rPr>
          <w:rFonts w:ascii="Arial" w:hAnsi="Arial" w:cs="Arial"/>
          <w:sz w:val="24"/>
          <w:szCs w:val="24"/>
        </w:rPr>
      </w:pPr>
    </w:p>
    <w:p w:rsidRPr="00B77417" w:rsidR="00862E85" w:rsidP="00ED418B" w:rsidRDefault="00812541" w14:paraId="5EE396EE" w14:textId="26B99617">
      <w:pPr>
        <w:spacing w:after="0" w:line="240" w:lineRule="auto"/>
        <w:jc w:val="both"/>
        <w:rPr>
          <w:rFonts w:ascii="Arial" w:hAnsi="Arial" w:cs="Arial"/>
          <w:b/>
          <w:bCs/>
        </w:rPr>
      </w:pPr>
      <w:r w:rsidRPr="00B77417">
        <w:rPr>
          <w:rFonts w:ascii="Arial" w:hAnsi="Arial" w:cs="Arial"/>
          <w:b/>
          <w:bCs/>
        </w:rPr>
        <w:t>P</w:t>
      </w:r>
      <w:r w:rsidRPr="00B77417" w:rsidR="00AD1F16">
        <w:rPr>
          <w:rFonts w:ascii="Arial" w:hAnsi="Arial" w:cs="Arial"/>
          <w:b/>
          <w:bCs/>
        </w:rPr>
        <w:t>ruebas de Seguridad</w:t>
      </w:r>
    </w:p>
    <w:p w:rsidRPr="00B77417" w:rsidR="00862E85" w:rsidP="00ED418B" w:rsidRDefault="00AD1F16" w14:paraId="2CED96EA" w14:textId="2F359D15">
      <w:pPr>
        <w:spacing w:before="240" w:after="0" w:line="240" w:lineRule="auto"/>
        <w:jc w:val="both"/>
        <w:rPr>
          <w:rFonts w:ascii="Arial" w:hAnsi="Arial" w:cs="Arial"/>
        </w:rPr>
      </w:pPr>
      <w:r w:rsidRPr="00B77417">
        <w:rPr>
          <w:rFonts w:ascii="Arial" w:hAnsi="Arial" w:cs="Arial"/>
        </w:rPr>
        <w:t xml:space="preserve">Estas pruebas </w:t>
      </w:r>
      <w:r w:rsidRPr="00B77417" w:rsidR="00D93B0B">
        <w:rPr>
          <w:rFonts w:ascii="Arial" w:hAnsi="Arial" w:cs="Arial"/>
        </w:rPr>
        <w:t xml:space="preserve">buscan </w:t>
      </w:r>
      <w:r w:rsidRPr="00B77417" w:rsidR="002B29A9">
        <w:rPr>
          <w:rFonts w:ascii="Arial" w:hAnsi="Arial" w:cs="Arial"/>
        </w:rPr>
        <w:t xml:space="preserve">confirmar que los criterios de seguridad </w:t>
      </w:r>
      <w:r w:rsidRPr="00B77417" w:rsidR="00377722">
        <w:rPr>
          <w:rFonts w:ascii="Arial" w:hAnsi="Arial" w:cs="Arial"/>
        </w:rPr>
        <w:t xml:space="preserve">definidos en la etapa de </w:t>
      </w:r>
      <w:r w:rsidRPr="00B77417" w:rsidR="00900506">
        <w:rPr>
          <w:rFonts w:ascii="Arial" w:hAnsi="Arial" w:cs="Arial"/>
        </w:rPr>
        <w:t xml:space="preserve">análisis y levantamiento de requerimientos </w:t>
      </w:r>
      <w:r w:rsidRPr="00B77417" w:rsidR="002B29A9">
        <w:rPr>
          <w:rFonts w:ascii="Arial" w:hAnsi="Arial" w:cs="Arial"/>
        </w:rPr>
        <w:t>fueron implementados</w:t>
      </w:r>
      <w:r w:rsidRPr="00B77417" w:rsidR="00900506">
        <w:rPr>
          <w:rFonts w:ascii="Arial" w:hAnsi="Arial" w:cs="Arial"/>
        </w:rPr>
        <w:t xml:space="preserve"> en la etapa de diseño</w:t>
      </w:r>
      <w:r w:rsidRPr="00B77417" w:rsidR="00635DA5">
        <w:rPr>
          <w:rFonts w:ascii="Arial" w:hAnsi="Arial" w:cs="Arial"/>
        </w:rPr>
        <w:t xml:space="preserve">. </w:t>
      </w:r>
      <w:r w:rsidRPr="00B77417" w:rsidR="00F235E8">
        <w:rPr>
          <w:rFonts w:ascii="Arial" w:hAnsi="Arial" w:cs="Arial"/>
        </w:rPr>
        <w:t>Algunas pruebas de seguridad son:</w:t>
      </w:r>
    </w:p>
    <w:p w:rsidRPr="00F55DAE" w:rsidR="008D4F21" w:rsidP="00F55DAE" w:rsidRDefault="008D4F21" w14:paraId="15E5121A" w14:textId="535C16E5">
      <w:pPr>
        <w:spacing w:before="240" w:after="0" w:line="240" w:lineRule="auto"/>
        <w:jc w:val="both"/>
        <w:rPr>
          <w:rFonts w:ascii="Arial" w:hAnsi="Arial" w:cs="Arial"/>
          <w:b/>
          <w:bCs/>
        </w:rPr>
      </w:pPr>
      <w:r w:rsidRPr="00F55DAE">
        <w:rPr>
          <w:rFonts w:ascii="Arial" w:hAnsi="Arial" w:cs="Arial"/>
          <w:b/>
          <w:bCs/>
        </w:rPr>
        <w:t>Pruebas de seguridad funci</w:t>
      </w:r>
      <w:r w:rsidRPr="00F55DAE" w:rsidR="00E9328C">
        <w:rPr>
          <w:rFonts w:ascii="Arial" w:hAnsi="Arial" w:cs="Arial"/>
          <w:b/>
          <w:bCs/>
        </w:rPr>
        <w:t>o</w:t>
      </w:r>
      <w:r w:rsidRPr="00F55DAE">
        <w:rPr>
          <w:rFonts w:ascii="Arial" w:hAnsi="Arial" w:cs="Arial"/>
          <w:b/>
          <w:bCs/>
        </w:rPr>
        <w:t>nal</w:t>
      </w:r>
    </w:p>
    <w:p w:rsidRPr="00B77417" w:rsidR="00F235E8" w:rsidP="00FB5E7A" w:rsidRDefault="00E6028F" w14:paraId="1765454E" w14:textId="7CE742EF">
      <w:pPr>
        <w:pStyle w:val="Prrafodelista"/>
        <w:numPr>
          <w:ilvl w:val="0"/>
          <w:numId w:val="42"/>
        </w:numPr>
        <w:spacing w:before="240" w:after="0" w:line="240" w:lineRule="auto"/>
        <w:ind w:left="1068"/>
        <w:jc w:val="both"/>
        <w:rPr>
          <w:rFonts w:ascii="Arial" w:hAnsi="Arial" w:cs="Arial"/>
        </w:rPr>
      </w:pPr>
      <w:r w:rsidRPr="00B77417">
        <w:rPr>
          <w:rFonts w:ascii="Arial" w:hAnsi="Arial" w:cs="Arial"/>
          <w:b/>
          <w:bCs/>
        </w:rPr>
        <w:t>Autenticación:</w:t>
      </w:r>
      <w:r w:rsidRPr="00B77417" w:rsidR="00550055">
        <w:rPr>
          <w:rFonts w:ascii="Arial" w:hAnsi="Arial" w:cs="Arial"/>
        </w:rPr>
        <w:t xml:space="preserve"> Evaluar </w:t>
      </w:r>
      <w:r w:rsidRPr="00B77417" w:rsidR="00A736E2">
        <w:rPr>
          <w:rFonts w:ascii="Arial" w:hAnsi="Arial" w:cs="Arial"/>
        </w:rPr>
        <w:t>la robustez</w:t>
      </w:r>
      <w:r w:rsidRPr="00B77417" w:rsidR="00A44343">
        <w:rPr>
          <w:rFonts w:ascii="Arial" w:hAnsi="Arial" w:cs="Arial"/>
        </w:rPr>
        <w:t xml:space="preserve"> del proceso de autenticación del sistema</w:t>
      </w:r>
      <w:r w:rsidRPr="00B77417" w:rsidR="005978F8">
        <w:rPr>
          <w:rFonts w:ascii="Arial" w:hAnsi="Arial" w:cs="Arial"/>
        </w:rPr>
        <w:t xml:space="preserve"> y resistencia a posibles ataques de suplantación de identidad.</w:t>
      </w:r>
    </w:p>
    <w:p w:rsidRPr="00B77417" w:rsidR="00E6028F" w:rsidP="00FB5E7A" w:rsidRDefault="00E6028F" w14:paraId="36AAFB6D" w14:textId="3D07F16F">
      <w:pPr>
        <w:pStyle w:val="Prrafodelista"/>
        <w:numPr>
          <w:ilvl w:val="0"/>
          <w:numId w:val="42"/>
        </w:numPr>
        <w:spacing w:before="240" w:after="0" w:line="240" w:lineRule="auto"/>
        <w:ind w:left="1068"/>
        <w:jc w:val="both"/>
        <w:rPr>
          <w:rFonts w:ascii="Arial" w:hAnsi="Arial" w:cs="Arial"/>
        </w:rPr>
      </w:pPr>
      <w:r w:rsidRPr="00B77417">
        <w:rPr>
          <w:rFonts w:ascii="Arial" w:hAnsi="Arial" w:cs="Arial"/>
          <w:b/>
          <w:bCs/>
        </w:rPr>
        <w:t>Complejidad de contraseñas:</w:t>
      </w:r>
      <w:r w:rsidRPr="00B77417" w:rsidR="00DF617D">
        <w:rPr>
          <w:rFonts w:ascii="Arial" w:hAnsi="Arial" w:cs="Arial"/>
        </w:rPr>
        <w:t xml:space="preserve"> Evaluar que el sistema imponga una política de contraseña para que sea seguro el ingreso al sistema.</w:t>
      </w:r>
    </w:p>
    <w:p w:rsidRPr="00B77417" w:rsidR="00E6028F" w:rsidP="00FB5E7A" w:rsidRDefault="00E6028F" w14:paraId="3E4D61BE" w14:textId="2161A8B2">
      <w:pPr>
        <w:pStyle w:val="Prrafodelista"/>
        <w:numPr>
          <w:ilvl w:val="0"/>
          <w:numId w:val="42"/>
        </w:numPr>
        <w:spacing w:before="240" w:after="0" w:line="240" w:lineRule="auto"/>
        <w:ind w:left="1068"/>
        <w:jc w:val="both"/>
        <w:rPr>
          <w:rFonts w:ascii="Arial" w:hAnsi="Arial" w:cs="Arial"/>
        </w:rPr>
      </w:pPr>
      <w:r w:rsidRPr="00B77417">
        <w:rPr>
          <w:rFonts w:ascii="Arial" w:hAnsi="Arial" w:cs="Arial"/>
          <w:b/>
          <w:bCs/>
        </w:rPr>
        <w:t>Bloqueo de cuentas:</w:t>
      </w:r>
      <w:r w:rsidRPr="00B77417" w:rsidR="0033121F">
        <w:rPr>
          <w:rFonts w:ascii="Arial" w:hAnsi="Arial" w:cs="Arial"/>
        </w:rPr>
        <w:t xml:space="preserve"> </w:t>
      </w:r>
      <w:r w:rsidRPr="00B77417" w:rsidR="003D49EA">
        <w:rPr>
          <w:rFonts w:ascii="Arial" w:hAnsi="Arial" w:cs="Arial"/>
        </w:rPr>
        <w:t>Probar el bloqueo de cuenta después de ciertos intentos de acceso</w:t>
      </w:r>
      <w:r w:rsidRPr="00B77417" w:rsidR="00DE7C77">
        <w:rPr>
          <w:rFonts w:ascii="Arial" w:hAnsi="Arial" w:cs="Arial"/>
        </w:rPr>
        <w:t>.</w:t>
      </w:r>
    </w:p>
    <w:p w:rsidRPr="00B77417" w:rsidR="00E6028F" w:rsidP="00FB5E7A" w:rsidRDefault="00A40679" w14:paraId="5E37BC8F" w14:textId="56D418A5">
      <w:pPr>
        <w:pStyle w:val="Prrafodelista"/>
        <w:numPr>
          <w:ilvl w:val="0"/>
          <w:numId w:val="42"/>
        </w:numPr>
        <w:spacing w:before="240" w:after="0" w:line="240" w:lineRule="auto"/>
        <w:ind w:left="1068"/>
        <w:jc w:val="both"/>
        <w:rPr>
          <w:rFonts w:ascii="Arial" w:hAnsi="Arial" w:cs="Arial"/>
        </w:rPr>
      </w:pPr>
      <w:r w:rsidRPr="00B77417">
        <w:rPr>
          <w:rFonts w:ascii="Arial" w:hAnsi="Arial" w:cs="Arial"/>
          <w:b/>
          <w:bCs/>
        </w:rPr>
        <w:t>Restricciones de acceso en el diseño:</w:t>
      </w:r>
      <w:r w:rsidRPr="00B77417" w:rsidR="003D49EA">
        <w:rPr>
          <w:rFonts w:ascii="Arial" w:hAnsi="Arial" w:cs="Arial"/>
        </w:rPr>
        <w:t xml:space="preserve"> </w:t>
      </w:r>
      <w:r w:rsidRPr="00B77417" w:rsidR="00F5242A">
        <w:rPr>
          <w:rFonts w:ascii="Arial" w:hAnsi="Arial" w:cs="Arial"/>
        </w:rPr>
        <w:t xml:space="preserve">Impedir el acceso a </w:t>
      </w:r>
      <w:r w:rsidRPr="00B77417" w:rsidR="00FA56E7">
        <w:rPr>
          <w:rFonts w:ascii="Arial" w:hAnsi="Arial" w:cs="Arial"/>
        </w:rPr>
        <w:t>funcionalidades que no tengan autoriza</w:t>
      </w:r>
      <w:r w:rsidRPr="00B77417" w:rsidR="00E67568">
        <w:rPr>
          <w:rFonts w:ascii="Arial" w:hAnsi="Arial" w:cs="Arial"/>
        </w:rPr>
        <w:t>ción</w:t>
      </w:r>
      <w:r w:rsidRPr="00B77417" w:rsidR="003C0993">
        <w:rPr>
          <w:rFonts w:ascii="Arial" w:hAnsi="Arial" w:cs="Arial"/>
        </w:rPr>
        <w:t xml:space="preserve"> ni el perfil sugerido</w:t>
      </w:r>
      <w:r w:rsidRPr="00B77417" w:rsidR="00FA56E7">
        <w:rPr>
          <w:rFonts w:ascii="Arial" w:hAnsi="Arial" w:cs="Arial"/>
        </w:rPr>
        <w:t>.</w:t>
      </w:r>
    </w:p>
    <w:p w:rsidRPr="00B77417" w:rsidR="00A40679" w:rsidP="00FB5E7A" w:rsidRDefault="00A40679" w14:paraId="5F850172" w14:textId="39814015">
      <w:pPr>
        <w:pStyle w:val="Prrafodelista"/>
        <w:numPr>
          <w:ilvl w:val="0"/>
          <w:numId w:val="42"/>
        </w:numPr>
        <w:spacing w:before="240" w:after="0" w:line="240" w:lineRule="auto"/>
        <w:ind w:left="1068"/>
        <w:jc w:val="both"/>
        <w:rPr>
          <w:rFonts w:ascii="Arial" w:hAnsi="Arial" w:cs="Arial"/>
        </w:rPr>
      </w:pPr>
      <w:r w:rsidRPr="00B77417">
        <w:rPr>
          <w:rFonts w:ascii="Arial" w:hAnsi="Arial" w:cs="Arial"/>
          <w:b/>
          <w:bCs/>
        </w:rPr>
        <w:t>Mecanismos</w:t>
      </w:r>
      <w:r w:rsidRPr="00B77417" w:rsidR="006301DE">
        <w:rPr>
          <w:rFonts w:ascii="Arial" w:hAnsi="Arial" w:cs="Arial"/>
          <w:b/>
          <w:bCs/>
        </w:rPr>
        <w:t xml:space="preserve"> de registros y logs:</w:t>
      </w:r>
      <w:r w:rsidRPr="00B77417" w:rsidR="004D7626">
        <w:rPr>
          <w:rFonts w:ascii="Arial" w:hAnsi="Arial" w:cs="Arial"/>
        </w:rPr>
        <w:t xml:space="preserve"> </w:t>
      </w:r>
      <w:r w:rsidRPr="00B77417" w:rsidR="00F563A5">
        <w:rPr>
          <w:rFonts w:ascii="Arial" w:hAnsi="Arial" w:cs="Arial"/>
        </w:rPr>
        <w:t>Verificar como se está almacenando la información para que sea posible realizar auditoría sobre las operaciones realizadas por el usuario</w:t>
      </w:r>
      <w:r w:rsidRPr="00B77417" w:rsidR="004D7626">
        <w:rPr>
          <w:rFonts w:ascii="Arial" w:hAnsi="Arial" w:cs="Arial"/>
        </w:rPr>
        <w:t xml:space="preserve"> que tenga sesión activa.</w:t>
      </w:r>
    </w:p>
    <w:p w:rsidRPr="00B77417" w:rsidR="00B870EB" w:rsidP="00FB5E7A" w:rsidRDefault="00393180" w14:paraId="1D99D155" w14:textId="6F8D1DCF">
      <w:pPr>
        <w:pStyle w:val="Prrafodelista"/>
        <w:numPr>
          <w:ilvl w:val="0"/>
          <w:numId w:val="42"/>
        </w:numPr>
        <w:spacing w:before="240" w:after="0" w:line="240" w:lineRule="auto"/>
        <w:ind w:left="1068"/>
        <w:jc w:val="both"/>
        <w:rPr>
          <w:rFonts w:ascii="Arial" w:hAnsi="Arial" w:eastAsia="Arial" w:cs="Arial"/>
          <w:b/>
          <w:bCs/>
          <w:color w:val="000000" w:themeColor="text1"/>
        </w:rPr>
      </w:pPr>
      <w:r w:rsidRPr="00B77417">
        <w:rPr>
          <w:rFonts w:ascii="Arial" w:hAnsi="Arial" w:cs="Arial"/>
          <w:b/>
          <w:bCs/>
          <w:color w:val="000000" w:themeColor="text1"/>
        </w:rPr>
        <w:t>Mensajes de error especificados:</w:t>
      </w:r>
      <w:r w:rsidRPr="00B77417">
        <w:rPr>
          <w:rFonts w:ascii="Arial" w:hAnsi="Arial" w:cs="Arial"/>
          <w:color w:val="000000" w:themeColor="text1"/>
        </w:rPr>
        <w:t xml:space="preserve"> Verificar si los mensajes de error que presentan los sistemas son los correctos y no revelan información delicada que pueda ser usada por atacante para vulnerar la seguridad.</w:t>
      </w:r>
    </w:p>
    <w:p w:rsidRPr="00B77417" w:rsidR="00B870EB" w:rsidP="00FB5E7A" w:rsidRDefault="002B1AB8" w14:paraId="73CFE8F5" w14:textId="3AA5C25B">
      <w:pPr>
        <w:pStyle w:val="Prrafodelista"/>
        <w:numPr>
          <w:ilvl w:val="0"/>
          <w:numId w:val="42"/>
        </w:numPr>
        <w:spacing w:before="240" w:after="0" w:line="240" w:lineRule="auto"/>
        <w:ind w:left="1068"/>
        <w:jc w:val="both"/>
        <w:rPr>
          <w:rFonts w:ascii="Arial" w:hAnsi="Arial" w:eastAsia="Arial" w:cs="Arial"/>
          <w:b/>
          <w:bCs/>
          <w:color w:val="000000" w:themeColor="text1"/>
        </w:rPr>
      </w:pPr>
      <w:r w:rsidRPr="00B77417">
        <w:rPr>
          <w:rFonts w:ascii="Arial" w:hAnsi="Arial" w:eastAsia="Arial" w:cs="Arial"/>
          <w:b/>
          <w:bCs/>
          <w:color w:val="000000" w:themeColor="text1"/>
        </w:rPr>
        <w:t xml:space="preserve">Pruebas de </w:t>
      </w:r>
      <w:r w:rsidRPr="00B77417" w:rsidR="006E1232">
        <w:rPr>
          <w:rFonts w:ascii="Arial" w:hAnsi="Arial" w:eastAsia="Arial" w:cs="Arial"/>
          <w:b/>
          <w:bCs/>
          <w:color w:val="000000" w:themeColor="text1"/>
        </w:rPr>
        <w:t>s</w:t>
      </w:r>
      <w:r w:rsidRPr="00B77417" w:rsidR="00393180">
        <w:rPr>
          <w:rFonts w:ascii="Arial" w:hAnsi="Arial" w:eastAsia="Arial" w:cs="Arial"/>
          <w:b/>
          <w:bCs/>
          <w:color w:val="000000" w:themeColor="text1"/>
        </w:rPr>
        <w:t xml:space="preserve">eguridad basadas en </w:t>
      </w:r>
      <w:r w:rsidRPr="00B77417" w:rsidR="006E1232">
        <w:rPr>
          <w:rFonts w:ascii="Arial" w:hAnsi="Arial" w:eastAsia="Arial" w:cs="Arial"/>
          <w:b/>
          <w:bCs/>
          <w:color w:val="000000" w:themeColor="text1"/>
        </w:rPr>
        <w:t>r</w:t>
      </w:r>
      <w:r w:rsidRPr="00B77417" w:rsidR="00393180">
        <w:rPr>
          <w:rFonts w:ascii="Arial" w:hAnsi="Arial" w:eastAsia="Arial" w:cs="Arial"/>
          <w:b/>
          <w:bCs/>
          <w:color w:val="000000" w:themeColor="text1"/>
        </w:rPr>
        <w:t>iesgo</w:t>
      </w:r>
      <w:r w:rsidRPr="00B77417" w:rsidR="001E617B">
        <w:rPr>
          <w:rFonts w:ascii="Arial" w:hAnsi="Arial" w:eastAsia="Arial" w:cs="Arial"/>
          <w:b/>
          <w:bCs/>
          <w:color w:val="000000" w:themeColor="text1"/>
        </w:rPr>
        <w:t xml:space="preserve">: </w:t>
      </w:r>
      <w:r w:rsidRPr="00B77417" w:rsidR="001E617B">
        <w:rPr>
          <w:rFonts w:ascii="Arial" w:hAnsi="Arial" w:eastAsia="Arial" w:cs="Arial"/>
          <w:color w:val="000000" w:themeColor="text1"/>
        </w:rPr>
        <w:t xml:space="preserve">Dependiendo del método seleccionado, </w:t>
      </w:r>
      <w:r w:rsidRPr="00B77417" w:rsidR="003D24BB">
        <w:rPr>
          <w:rFonts w:ascii="Arial" w:hAnsi="Arial" w:eastAsia="Arial" w:cs="Arial"/>
          <w:color w:val="000000" w:themeColor="text1"/>
        </w:rPr>
        <w:t xml:space="preserve">se debe validar que </w:t>
      </w:r>
      <w:r w:rsidRPr="00B77417" w:rsidR="00F43F72">
        <w:rPr>
          <w:rFonts w:ascii="Arial" w:hAnsi="Arial" w:eastAsia="Arial" w:cs="Arial"/>
          <w:color w:val="000000" w:themeColor="text1"/>
        </w:rPr>
        <w:t xml:space="preserve">las medidas propuestas han sido implementadas correctamente para mitigar </w:t>
      </w:r>
      <w:r w:rsidRPr="00B77417" w:rsidR="00767485">
        <w:rPr>
          <w:rFonts w:ascii="Arial" w:hAnsi="Arial" w:eastAsia="Arial" w:cs="Arial"/>
          <w:color w:val="000000" w:themeColor="text1"/>
        </w:rPr>
        <w:t>los escenarios propuestos durante el análisis de riesgo.</w:t>
      </w:r>
    </w:p>
    <w:p w:rsidRPr="00B77417" w:rsidR="00B870EB" w:rsidP="00FB5E7A" w:rsidRDefault="00140069" w14:paraId="4445E21A" w14:textId="688B68CB">
      <w:pPr>
        <w:pStyle w:val="Prrafodelista"/>
        <w:numPr>
          <w:ilvl w:val="0"/>
          <w:numId w:val="42"/>
        </w:numPr>
        <w:spacing w:before="240" w:after="0" w:line="240" w:lineRule="auto"/>
        <w:ind w:left="1068"/>
        <w:jc w:val="both"/>
        <w:rPr>
          <w:rFonts w:ascii="Arial" w:hAnsi="Arial" w:cs="Arial"/>
          <w:b/>
          <w:bCs/>
          <w:color w:val="000000" w:themeColor="text1"/>
        </w:rPr>
      </w:pPr>
      <w:r w:rsidRPr="00B77417">
        <w:rPr>
          <w:rFonts w:ascii="Arial" w:hAnsi="Arial" w:eastAsia="Arial" w:cs="Arial"/>
          <w:b/>
          <w:bCs/>
          <w:color w:val="000000" w:themeColor="text1"/>
        </w:rPr>
        <w:t xml:space="preserve">Test de </w:t>
      </w:r>
      <w:r w:rsidRPr="00B77417" w:rsidR="00FC5BD4">
        <w:rPr>
          <w:rFonts w:ascii="Arial" w:hAnsi="Arial" w:eastAsia="Arial" w:cs="Arial"/>
          <w:b/>
          <w:bCs/>
          <w:color w:val="000000" w:themeColor="text1"/>
        </w:rPr>
        <w:t>carga</w:t>
      </w:r>
      <w:r w:rsidRPr="00B77417">
        <w:rPr>
          <w:rFonts w:ascii="Arial" w:hAnsi="Arial" w:eastAsia="Arial" w:cs="Arial"/>
          <w:b/>
          <w:bCs/>
          <w:color w:val="000000" w:themeColor="text1"/>
        </w:rPr>
        <w:t xml:space="preserve">: </w:t>
      </w:r>
      <w:r w:rsidRPr="00B77417" w:rsidR="00C60143">
        <w:rPr>
          <w:rFonts w:ascii="Arial" w:hAnsi="Arial" w:eastAsia="Arial" w:cs="Arial"/>
          <w:color w:val="000000" w:themeColor="text1"/>
        </w:rPr>
        <w:t>Permite</w:t>
      </w:r>
      <w:r w:rsidRPr="00B77417" w:rsidR="00C60143">
        <w:rPr>
          <w:rFonts w:ascii="Segoe UI" w:hAnsi="Segoe UI" w:cs="Segoe UI"/>
          <w:color w:val="000000" w:themeColor="text1"/>
          <w:sz w:val="24"/>
          <w:szCs w:val="24"/>
          <w:shd w:val="clear" w:color="auto" w:fill="FFFFFF"/>
        </w:rPr>
        <w:t xml:space="preserve"> </w:t>
      </w:r>
      <w:r w:rsidRPr="00B77417" w:rsidR="00C60143">
        <w:rPr>
          <w:rFonts w:ascii="Arial" w:hAnsi="Arial" w:eastAsia="Arial" w:cs="Arial"/>
          <w:color w:val="000000" w:themeColor="text1"/>
        </w:rPr>
        <w:t>determinar el límite de rendimiento del sistema y observar cómo responde ante picos de actividad o cargas de trabajo intensas.</w:t>
      </w:r>
    </w:p>
    <w:p w:rsidRPr="00B77417" w:rsidR="00B870EB" w:rsidP="00FB5E7A" w:rsidRDefault="00635CB1" w14:paraId="64DD6BF9" w14:textId="5F66C244">
      <w:pPr>
        <w:pStyle w:val="Prrafodelista"/>
        <w:numPr>
          <w:ilvl w:val="0"/>
          <w:numId w:val="42"/>
        </w:numPr>
        <w:spacing w:before="240" w:after="0" w:line="240" w:lineRule="auto"/>
        <w:ind w:left="1068"/>
        <w:jc w:val="both"/>
        <w:rPr>
          <w:rFonts w:ascii="Arial" w:hAnsi="Arial" w:cs="Arial"/>
          <w:b/>
          <w:bCs/>
        </w:rPr>
      </w:pPr>
      <w:r w:rsidRPr="00B77417">
        <w:rPr>
          <w:rFonts w:ascii="Arial" w:hAnsi="Arial" w:cs="Arial"/>
          <w:b/>
          <w:bCs/>
        </w:rPr>
        <w:t>Test de mutación</w:t>
      </w:r>
      <w:r w:rsidRPr="00B77417" w:rsidR="0010737C">
        <w:rPr>
          <w:rFonts w:ascii="Arial" w:hAnsi="Arial" w:cs="Arial"/>
          <w:b/>
          <w:bCs/>
        </w:rPr>
        <w:t xml:space="preserve"> de datos</w:t>
      </w:r>
      <w:r w:rsidRPr="00B77417">
        <w:rPr>
          <w:rFonts w:ascii="Arial" w:hAnsi="Arial" w:cs="Arial"/>
          <w:b/>
          <w:bCs/>
        </w:rPr>
        <w:t xml:space="preserve">: </w:t>
      </w:r>
      <w:r w:rsidRPr="00B77417" w:rsidR="00C60143">
        <w:rPr>
          <w:rFonts w:ascii="Arial" w:hAnsi="Arial" w:cs="Arial"/>
          <w:b/>
          <w:bCs/>
        </w:rPr>
        <w:t xml:space="preserve"> </w:t>
      </w:r>
      <w:r w:rsidRPr="00B77417" w:rsidR="0073365D">
        <w:rPr>
          <w:rFonts w:ascii="Arial" w:hAnsi="Arial" w:cs="Arial"/>
        </w:rPr>
        <w:t>Técnica utilizada para evaluar la calidad y eficacia de las pruebas unitarias al introducir cambios deliberados en el código y observar cómo responden las pruebas a estos cambios.</w:t>
      </w:r>
    </w:p>
    <w:p w:rsidRPr="00B77417" w:rsidR="00A95E80" w:rsidP="2A84EE2C" w:rsidRDefault="00A95E80" w14:paraId="18DF0794" w14:textId="77777777">
      <w:pPr>
        <w:pStyle w:val="Prrafodelista"/>
        <w:spacing w:before="240" w:after="0" w:line="240" w:lineRule="auto"/>
        <w:jc w:val="both"/>
        <w:rPr>
          <w:rFonts w:ascii="Arial" w:hAnsi="Arial" w:cs="Arial"/>
          <w:b/>
          <w:bCs/>
        </w:rPr>
      </w:pPr>
    </w:p>
    <w:p w:rsidRPr="00B77417" w:rsidR="00A95E80" w:rsidP="00ED418B" w:rsidRDefault="00A95E80" w14:paraId="1CF06D9C" w14:textId="7CF6316A">
      <w:pPr>
        <w:spacing w:after="0" w:line="240" w:lineRule="auto"/>
        <w:jc w:val="both"/>
        <w:rPr>
          <w:rFonts w:ascii="Arial" w:hAnsi="Arial" w:cs="Arial"/>
          <w:b/>
          <w:bCs/>
        </w:rPr>
      </w:pPr>
      <w:r w:rsidRPr="00B77417">
        <w:rPr>
          <w:rFonts w:ascii="Arial" w:hAnsi="Arial" w:cs="Arial"/>
          <w:b/>
          <w:bCs/>
        </w:rPr>
        <w:t>Seguridad</w:t>
      </w:r>
      <w:r w:rsidRPr="00B77417" w:rsidR="00475252">
        <w:rPr>
          <w:rFonts w:ascii="Arial" w:hAnsi="Arial" w:cs="Arial"/>
          <w:b/>
          <w:bCs/>
        </w:rPr>
        <w:t xml:space="preserve"> en la Implementación</w:t>
      </w:r>
    </w:p>
    <w:p w:rsidRPr="00B77417" w:rsidR="00A95E80" w:rsidP="00ED418B" w:rsidRDefault="00E30DCA" w14:paraId="3F7E004F" w14:textId="70F7E6A8">
      <w:pPr>
        <w:spacing w:before="240" w:after="0" w:line="240" w:lineRule="auto"/>
        <w:jc w:val="both"/>
        <w:rPr>
          <w:rFonts w:ascii="Arial" w:hAnsi="Arial" w:cs="Arial"/>
        </w:rPr>
      </w:pPr>
      <w:r w:rsidRPr="00B77417">
        <w:rPr>
          <w:rFonts w:ascii="Arial" w:hAnsi="Arial" w:cs="Arial"/>
        </w:rPr>
        <w:t xml:space="preserve">Se verifica que la línea base de la configuración que se planteó sea la misma </w:t>
      </w:r>
      <w:r w:rsidRPr="00B77417" w:rsidR="0099559E">
        <w:rPr>
          <w:rFonts w:ascii="Arial" w:hAnsi="Arial" w:cs="Arial"/>
        </w:rPr>
        <w:t>sobre la cual se hará el despliegue</w:t>
      </w:r>
      <w:r w:rsidRPr="00B77417" w:rsidR="00454DC1">
        <w:rPr>
          <w:rFonts w:ascii="Arial" w:hAnsi="Arial" w:cs="Arial"/>
        </w:rPr>
        <w:t>; para ello hay que tener en cuenta los siguientes puntos</w:t>
      </w:r>
      <w:r w:rsidRPr="00B77417" w:rsidR="00D43EAA">
        <w:rPr>
          <w:rFonts w:ascii="Arial" w:hAnsi="Arial" w:cs="Arial"/>
        </w:rPr>
        <w:t>:</w:t>
      </w:r>
    </w:p>
    <w:p w:rsidRPr="00B77417" w:rsidR="00D43EAA" w:rsidP="00FB5E7A" w:rsidRDefault="00D43EAA" w14:paraId="731F699C" w14:textId="1E1DF862">
      <w:pPr>
        <w:pStyle w:val="Prrafodelista"/>
        <w:numPr>
          <w:ilvl w:val="0"/>
          <w:numId w:val="43"/>
        </w:numPr>
        <w:spacing w:before="240" w:after="0" w:line="240" w:lineRule="auto"/>
        <w:jc w:val="both"/>
        <w:rPr>
          <w:rFonts w:ascii="Arial" w:hAnsi="Arial" w:cs="Arial"/>
          <w:b/>
          <w:bCs/>
        </w:rPr>
      </w:pPr>
      <w:r w:rsidRPr="00B77417">
        <w:rPr>
          <w:rFonts w:ascii="Arial" w:hAnsi="Arial" w:cs="Arial"/>
          <w:b/>
          <w:bCs/>
        </w:rPr>
        <w:t xml:space="preserve">Proceso de Implementación: </w:t>
      </w:r>
      <w:r w:rsidRPr="00B77417" w:rsidR="6016288E">
        <w:rPr>
          <w:rFonts w:ascii="Arial" w:hAnsi="Arial" w:cs="Arial"/>
          <w:color w:val="000000" w:themeColor="text1"/>
        </w:rPr>
        <w:t>La separación de ambientes ayuda a</w:t>
      </w:r>
      <w:r w:rsidRPr="00B77417" w:rsidR="00A026AF">
        <w:rPr>
          <w:rFonts w:ascii="Arial" w:hAnsi="Arial" w:cs="Arial"/>
        </w:rPr>
        <w:t xml:space="preserve"> prevenir que problemas o vulnerabilidades en el entorno de desarrollo o pruebas afecten al entorno de producción, lo que reduce el riesgo de interrupciones o compromisos de seguridad.</w:t>
      </w:r>
    </w:p>
    <w:p w:rsidRPr="00B77417" w:rsidR="0012686E" w:rsidP="00FB5E7A" w:rsidRDefault="3F55176A" w14:paraId="0460A239" w14:textId="0F24AF3F">
      <w:pPr>
        <w:pStyle w:val="Prrafodelista"/>
        <w:numPr>
          <w:ilvl w:val="0"/>
          <w:numId w:val="43"/>
        </w:numPr>
        <w:spacing w:before="240" w:after="0" w:line="240" w:lineRule="auto"/>
        <w:jc w:val="both"/>
        <w:rPr>
          <w:rFonts w:ascii="Arial" w:hAnsi="Arial" w:cs="Arial"/>
          <w:b/>
          <w:bCs/>
        </w:rPr>
      </w:pPr>
      <w:r w:rsidRPr="00B77417">
        <w:rPr>
          <w:rFonts w:ascii="Arial" w:hAnsi="Arial" w:cs="Arial"/>
          <w:b/>
          <w:bCs/>
        </w:rPr>
        <w:t>Administración de implementación y mantenimiento: Releases, Parches y Firma de código:</w:t>
      </w:r>
      <w:r w:rsidRPr="00B77417" w:rsidR="6EB72C08">
        <w:rPr>
          <w:rFonts w:ascii="Arial" w:hAnsi="Arial" w:cs="Arial"/>
          <w:b/>
          <w:bCs/>
        </w:rPr>
        <w:t xml:space="preserve"> </w:t>
      </w:r>
      <w:r w:rsidRPr="00B77417" w:rsidR="6EB72C08">
        <w:rPr>
          <w:rFonts w:ascii="Arial" w:hAnsi="Arial" w:cs="Arial"/>
        </w:rPr>
        <w:t>Refiere a la gestión de la implementación y el mantenimiento continuo del software</w:t>
      </w:r>
      <w:r w:rsidRPr="00B77417" w:rsidR="0E662FE3">
        <w:rPr>
          <w:rFonts w:ascii="Arial" w:hAnsi="Arial" w:cs="Arial"/>
        </w:rPr>
        <w:t>, liberando las mejoras y correcciones de vulnerabilidades que se detecten, asegurando que el software se mantenga seguro y funcional a lo largo del tiempo.</w:t>
      </w:r>
    </w:p>
    <w:p w:rsidR="004E0683" w:rsidP="00FB5E7A" w:rsidRDefault="5404E625" w14:paraId="0921F748" w14:textId="13C6E532">
      <w:pPr>
        <w:pStyle w:val="Prrafodelista"/>
        <w:numPr>
          <w:ilvl w:val="0"/>
          <w:numId w:val="43"/>
        </w:numPr>
        <w:spacing w:before="240" w:after="0" w:line="240" w:lineRule="auto"/>
        <w:jc w:val="both"/>
        <w:rPr>
          <w:rFonts w:ascii="Arial" w:hAnsi="Arial" w:cs="Arial"/>
        </w:rPr>
      </w:pPr>
      <w:r w:rsidRPr="00B77417">
        <w:rPr>
          <w:rFonts w:ascii="Arial" w:hAnsi="Arial" w:cs="Arial"/>
          <w:b/>
          <w:bCs/>
        </w:rPr>
        <w:t>Validación</w:t>
      </w:r>
      <w:r w:rsidRPr="00B77417" w:rsidR="4A77D2E8">
        <w:rPr>
          <w:rFonts w:ascii="Arial" w:hAnsi="Arial" w:cs="Arial"/>
          <w:b/>
          <w:bCs/>
        </w:rPr>
        <w:t xml:space="preserve"> de Parámetros</w:t>
      </w:r>
      <w:r w:rsidRPr="00B77417" w:rsidR="4D02EC48">
        <w:rPr>
          <w:rFonts w:ascii="Arial" w:hAnsi="Arial" w:cs="Arial"/>
          <w:b/>
          <w:bCs/>
        </w:rPr>
        <w:t xml:space="preserve">: </w:t>
      </w:r>
      <w:r w:rsidRPr="00B77417" w:rsidR="21F5C55F">
        <w:rPr>
          <w:rFonts w:ascii="Arial" w:hAnsi="Arial" w:cs="Arial"/>
        </w:rPr>
        <w:t>Garantiza que los valores configurados en el sistema sean adecuados y estén alineados con los permisos y roles de usuario asignados.</w:t>
      </w:r>
    </w:p>
    <w:p w:rsidR="004D6C0C" w:rsidP="004D6C0C" w:rsidRDefault="004D6C0C" w14:paraId="2B60D22C" w14:textId="77777777">
      <w:pPr>
        <w:spacing w:before="240" w:after="0" w:line="240" w:lineRule="auto"/>
        <w:jc w:val="both"/>
        <w:rPr>
          <w:rFonts w:ascii="Arial" w:hAnsi="Arial" w:cs="Arial"/>
        </w:rPr>
      </w:pPr>
    </w:p>
    <w:p w:rsidR="00125063" w:rsidP="004D6C0C" w:rsidRDefault="00125063" w14:paraId="2666183B" w14:textId="77777777">
      <w:pPr>
        <w:spacing w:before="240" w:after="0" w:line="240" w:lineRule="auto"/>
        <w:jc w:val="both"/>
        <w:rPr>
          <w:rFonts w:ascii="Arial" w:hAnsi="Arial" w:cs="Arial"/>
        </w:rPr>
      </w:pPr>
    </w:p>
    <w:p w:rsidR="00125063" w:rsidP="004D6C0C" w:rsidRDefault="00125063" w14:paraId="16B26487" w14:textId="77777777">
      <w:pPr>
        <w:spacing w:before="240" w:after="0" w:line="240" w:lineRule="auto"/>
        <w:jc w:val="both"/>
        <w:rPr>
          <w:rFonts w:ascii="Arial" w:hAnsi="Arial" w:cs="Arial"/>
        </w:rPr>
      </w:pPr>
    </w:p>
    <w:p w:rsidR="00125063" w:rsidP="004D6C0C" w:rsidRDefault="00125063" w14:paraId="6AD4DC77" w14:textId="77777777">
      <w:pPr>
        <w:spacing w:before="240" w:after="0" w:line="240" w:lineRule="auto"/>
        <w:jc w:val="both"/>
        <w:rPr>
          <w:rFonts w:ascii="Arial" w:hAnsi="Arial" w:cs="Arial"/>
        </w:rPr>
      </w:pPr>
    </w:p>
    <w:p w:rsidR="00504847" w:rsidP="004D6C0C" w:rsidRDefault="00504847" w14:paraId="7C375E60" w14:textId="77777777">
      <w:pPr>
        <w:spacing w:before="240" w:after="0" w:line="240" w:lineRule="auto"/>
        <w:jc w:val="both"/>
        <w:rPr>
          <w:rFonts w:ascii="Arial" w:hAnsi="Arial" w:cs="Arial"/>
        </w:rPr>
      </w:pPr>
    </w:p>
    <w:p w:rsidR="00504847" w:rsidP="004D6C0C" w:rsidRDefault="00504847" w14:paraId="523ABB03" w14:textId="77777777">
      <w:pPr>
        <w:spacing w:before="240" w:after="0" w:line="240" w:lineRule="auto"/>
        <w:jc w:val="both"/>
        <w:rPr>
          <w:rFonts w:ascii="Arial" w:hAnsi="Arial" w:cs="Arial"/>
        </w:rPr>
      </w:pPr>
    </w:p>
    <w:p w:rsidR="00504847" w:rsidP="004D6C0C" w:rsidRDefault="00504847" w14:paraId="5D362011" w14:textId="77777777">
      <w:pPr>
        <w:spacing w:before="240" w:after="0" w:line="240" w:lineRule="auto"/>
        <w:jc w:val="both"/>
        <w:rPr>
          <w:rFonts w:ascii="Arial" w:hAnsi="Arial" w:cs="Arial"/>
        </w:rPr>
      </w:pPr>
    </w:p>
    <w:p w:rsidR="00504847" w:rsidP="004D6C0C" w:rsidRDefault="00504847" w14:paraId="3F27AAC5" w14:textId="77777777">
      <w:pPr>
        <w:spacing w:before="240" w:after="0" w:line="240" w:lineRule="auto"/>
        <w:jc w:val="both"/>
        <w:rPr>
          <w:rFonts w:ascii="Arial" w:hAnsi="Arial" w:cs="Arial"/>
        </w:rPr>
      </w:pPr>
    </w:p>
    <w:p w:rsidR="00504847" w:rsidP="004D6C0C" w:rsidRDefault="00504847" w14:paraId="14F5C2AC" w14:textId="77777777">
      <w:pPr>
        <w:spacing w:before="240" w:after="0" w:line="240" w:lineRule="auto"/>
        <w:jc w:val="both"/>
        <w:rPr>
          <w:rFonts w:ascii="Arial" w:hAnsi="Arial" w:cs="Arial"/>
        </w:rPr>
      </w:pPr>
    </w:p>
    <w:p w:rsidR="00504847" w:rsidP="004D6C0C" w:rsidRDefault="00504847" w14:paraId="1049FC67" w14:textId="77777777">
      <w:pPr>
        <w:spacing w:before="240" w:after="0" w:line="240" w:lineRule="auto"/>
        <w:jc w:val="both"/>
        <w:rPr>
          <w:rFonts w:ascii="Arial" w:hAnsi="Arial" w:cs="Arial"/>
        </w:rPr>
      </w:pPr>
    </w:p>
    <w:p w:rsidR="00125063" w:rsidP="004D6C0C" w:rsidRDefault="00125063" w14:paraId="04718DAE" w14:textId="77777777">
      <w:pPr>
        <w:spacing w:before="240" w:after="0" w:line="240" w:lineRule="auto"/>
        <w:jc w:val="both"/>
        <w:rPr>
          <w:rFonts w:ascii="Arial" w:hAnsi="Arial" w:cs="Arial"/>
        </w:rPr>
      </w:pPr>
    </w:p>
    <w:p w:rsidR="00125063" w:rsidP="004D6C0C" w:rsidRDefault="00125063" w14:paraId="16AC5EC4" w14:textId="77777777">
      <w:pPr>
        <w:spacing w:before="240" w:after="0" w:line="240" w:lineRule="auto"/>
        <w:jc w:val="both"/>
        <w:rPr>
          <w:rFonts w:ascii="Arial" w:hAnsi="Arial" w:cs="Arial"/>
        </w:rPr>
      </w:pPr>
    </w:p>
    <w:p w:rsidRPr="00230A24" w:rsidR="004D6C0C" w:rsidP="004D6C0C" w:rsidRDefault="62706AF7" w14:paraId="1B1C85C3" w14:textId="74F54B89">
      <w:pPr>
        <w:pStyle w:val="Ttulo2"/>
        <w:spacing w:before="0"/>
        <w:rPr>
          <w:rFonts w:ascii="Arial" w:hAnsi="Arial" w:eastAsia="Arial" w:cs="Arial"/>
          <w:color w:val="00B050"/>
          <w:sz w:val="22"/>
          <w:szCs w:val="22"/>
        </w:rPr>
      </w:pPr>
      <w:bookmarkStart w:name="_Toc1767081600" w:id="821"/>
      <w:bookmarkStart w:name="_Toc165286700" w:id="822"/>
      <w:bookmarkStart w:name="_Toc781915666" w:id="823"/>
      <w:r w:rsidRPr="5E3F4570">
        <w:rPr>
          <w:rFonts w:ascii="Arial" w:hAnsi="Arial" w:eastAsia="Arial" w:cs="Arial"/>
          <w:color w:val="00B050"/>
          <w:sz w:val="22"/>
          <w:szCs w:val="22"/>
        </w:rPr>
        <w:t>ANEXO #24: Registro de Logs</w:t>
      </w:r>
      <w:bookmarkEnd w:id="821"/>
      <w:bookmarkEnd w:id="822"/>
      <w:bookmarkEnd w:id="823"/>
    </w:p>
    <w:p w:rsidRPr="000A6585" w:rsidR="00A238CC" w:rsidP="00A238CC" w:rsidRDefault="00A238CC" w14:paraId="784A0AD0" w14:textId="1C6E6E4A">
      <w:pPr>
        <w:pStyle w:val="Texto"/>
        <w:rPr>
          <w:color w:val="00B050"/>
        </w:rPr>
      </w:pPr>
      <w:r w:rsidRPr="32E6ADCB">
        <w:rPr>
          <w:color w:val="00B050"/>
        </w:rPr>
        <w:t>En todos los desarrollos realizados, se debe implementar un sistema de registro de logs que cumpla con los siguientes requisitos:</w:t>
      </w:r>
    </w:p>
    <w:p w:rsidRPr="000A6585" w:rsidR="00A238CC" w:rsidP="00A238CC" w:rsidRDefault="00A238CC" w14:paraId="55D572BA" w14:textId="77777777">
      <w:pPr>
        <w:pStyle w:val="Texto"/>
        <w:rPr>
          <w:color w:val="00B050"/>
        </w:rPr>
      </w:pPr>
    </w:p>
    <w:p w:rsidR="631A54B4" w:rsidP="37D3474B" w:rsidRDefault="631A54B4" w14:paraId="55546155" w14:textId="2DB0BA5F">
      <w:pPr>
        <w:pStyle w:val="ItemsNumerado"/>
        <w:numPr>
          <w:ilvl w:val="0"/>
          <w:numId w:val="60"/>
        </w:numPr>
        <w:ind w:hanging="720"/>
        <w:rPr>
          <w:color w:val="00B050"/>
        </w:rPr>
      </w:pPr>
      <w:r w:rsidRPr="37D3474B">
        <w:rPr>
          <w:b/>
          <w:bCs/>
          <w:color w:val="00B050"/>
        </w:rPr>
        <w:t xml:space="preserve">Aplicación de la Norma ISO 20022: </w:t>
      </w:r>
      <w:r w:rsidRPr="37D3474B">
        <w:rPr>
          <w:color w:val="00B050"/>
        </w:rPr>
        <w:t xml:space="preserve">El registro de logs del código fuente deben seguir los estándares establecidos en la Norma ISO 20022 en términos de formato, estructura y codificación. Esto incluye campos estandarizados, identificadores únicos y cualquier otra información requerida por la norma. </w:t>
      </w:r>
    </w:p>
    <w:p w:rsidRPr="000A6585" w:rsidR="00A238CC" w:rsidP="00FB5E7A" w:rsidRDefault="00A238CC" w14:paraId="4B8DCC57" w14:textId="0149AC63">
      <w:pPr>
        <w:pStyle w:val="ItemsNumerado"/>
        <w:numPr>
          <w:ilvl w:val="0"/>
          <w:numId w:val="60"/>
        </w:numPr>
        <w:ind w:hanging="720"/>
        <w:rPr>
          <w:color w:val="00B050"/>
        </w:rPr>
      </w:pPr>
      <w:r w:rsidRPr="32E6ADCB">
        <w:rPr>
          <w:b/>
          <w:color w:val="00B050"/>
        </w:rPr>
        <w:t>Trazabilidad de servicios:</w:t>
      </w:r>
      <w:r w:rsidRPr="32E6ADCB">
        <w:rPr>
          <w:color w:val="00B050"/>
        </w:rPr>
        <w:t xml:space="preserve"> Se deben registrar las tramas de entrada y salida de los servicios, incluyendo detalles como la fecha y hora, el tipo de solicitud, </w:t>
      </w:r>
      <w:r w:rsidRPr="32E6ADCB" w:rsidR="00BA7BA2">
        <w:rPr>
          <w:color w:val="00B050"/>
        </w:rPr>
        <w:t xml:space="preserve">el código de transacción, </w:t>
      </w:r>
      <w:r w:rsidRPr="32E6ADCB">
        <w:rPr>
          <w:color w:val="00B050"/>
        </w:rPr>
        <w:t>los parámetros enviados y las respuestas recibidas.</w:t>
      </w:r>
    </w:p>
    <w:p w:rsidRPr="000A6585" w:rsidR="00A238CC" w:rsidP="00FB5E7A" w:rsidRDefault="00A238CC" w14:paraId="19E50C56" w14:textId="77777777">
      <w:pPr>
        <w:pStyle w:val="ItemsNumerado"/>
        <w:numPr>
          <w:ilvl w:val="0"/>
          <w:numId w:val="60"/>
        </w:numPr>
        <w:ind w:hanging="720"/>
        <w:rPr>
          <w:color w:val="00B050"/>
        </w:rPr>
      </w:pPr>
      <w:r w:rsidRPr="32E6ADCB">
        <w:rPr>
          <w:b/>
          <w:color w:val="00B050"/>
        </w:rPr>
        <w:t>Errores de base de datos:</w:t>
      </w:r>
      <w:r w:rsidRPr="32E6ADCB">
        <w:rPr>
          <w:color w:val="00B050"/>
        </w:rPr>
        <w:t xml:space="preserve"> Se debe registrar cualquier error relacionado con operaciones de base de datos, incluyendo consultas SQL fallidas, conexiones perdidas o problemas de integridad de datos.</w:t>
      </w:r>
    </w:p>
    <w:p w:rsidRPr="000A6585" w:rsidR="00A238CC" w:rsidP="00FB5E7A" w:rsidRDefault="00A238CC" w14:paraId="0316F3D9" w14:textId="77777777">
      <w:pPr>
        <w:pStyle w:val="ItemsNumerado"/>
        <w:numPr>
          <w:ilvl w:val="0"/>
          <w:numId w:val="60"/>
        </w:numPr>
        <w:ind w:hanging="720"/>
        <w:rPr>
          <w:color w:val="00B050"/>
        </w:rPr>
      </w:pPr>
      <w:r w:rsidRPr="32E6ADCB">
        <w:rPr>
          <w:b/>
          <w:color w:val="00B050"/>
        </w:rPr>
        <w:t>Excepciones:</w:t>
      </w:r>
      <w:r w:rsidRPr="32E6ADCB">
        <w:rPr>
          <w:color w:val="00B050"/>
        </w:rPr>
        <w:t xml:space="preserve"> Se deben registrar todas las excepciones generadas durante la ejecución del sistema, junto con información relevante como la ubicación en el código, el tipo de error y los datos involucrados.</w:t>
      </w:r>
    </w:p>
    <w:p w:rsidRPr="000A6585" w:rsidR="00A238CC" w:rsidP="334CEB78" w:rsidRDefault="00A238CC" w14:paraId="66910B41" w14:textId="12475D3F">
      <w:pPr>
        <w:pStyle w:val="ItemsNumerado"/>
        <w:numPr>
          <w:ilvl w:val="0"/>
          <w:numId w:val="60"/>
        </w:numPr>
        <w:ind w:hanging="720"/>
        <w:rPr>
          <w:color w:val="00B050"/>
        </w:rPr>
      </w:pPr>
      <w:r w:rsidRPr="32E6ADCB">
        <w:rPr>
          <w:b/>
          <w:color w:val="00B050"/>
        </w:rPr>
        <w:t>Modificaciones en la base de datos:</w:t>
      </w:r>
      <w:r w:rsidRPr="32E6ADCB">
        <w:rPr>
          <w:color w:val="00B050"/>
        </w:rPr>
        <w:t xml:space="preserve"> Se deben registrar las operaciones de </w:t>
      </w:r>
      <w:r w:rsidRPr="7EE90228" w:rsidR="5D4541C1">
        <w:rPr>
          <w:color w:val="00B050"/>
        </w:rPr>
        <w:t>inserción(Insert),</w:t>
      </w:r>
      <w:r w:rsidRPr="7EE90228">
        <w:rPr>
          <w:color w:val="00B050"/>
        </w:rPr>
        <w:t xml:space="preserve"> </w:t>
      </w:r>
      <w:r w:rsidRPr="32E6ADCB">
        <w:rPr>
          <w:color w:val="00B050"/>
        </w:rPr>
        <w:t>actualización (Update) y eliminación (Delete) de registros en la base de datos, indicando el usuario responsable, el tipo de operación</w:t>
      </w:r>
      <w:r w:rsidRPr="32E6ADCB" w:rsidR="004B0CED">
        <w:rPr>
          <w:color w:val="00B050"/>
        </w:rPr>
        <w:t xml:space="preserve">, </w:t>
      </w:r>
      <w:r w:rsidRPr="32E6ADCB">
        <w:rPr>
          <w:color w:val="00B050"/>
        </w:rPr>
        <w:t>los datos afectados</w:t>
      </w:r>
      <w:r w:rsidRPr="32E6ADCB" w:rsidR="004B0CED">
        <w:rPr>
          <w:color w:val="00B050"/>
        </w:rPr>
        <w:t>, la fecha de transacción</w:t>
      </w:r>
      <w:r w:rsidRPr="32E6ADCB" w:rsidR="00CA3893">
        <w:rPr>
          <w:color w:val="00B050"/>
        </w:rPr>
        <w:t>, el tipo de transacción</w:t>
      </w:r>
      <w:r w:rsidRPr="32E6ADCB" w:rsidR="00A60426">
        <w:rPr>
          <w:color w:val="00B050"/>
        </w:rPr>
        <w:t>, datos de origen (terminal, canal</w:t>
      </w:r>
      <w:r w:rsidRPr="13E9C735" w:rsidR="00A60426">
        <w:rPr>
          <w:color w:val="00B050"/>
        </w:rPr>
        <w:t>)</w:t>
      </w:r>
      <w:r w:rsidRPr="13E9C735" w:rsidR="5B7296C7">
        <w:rPr>
          <w:color w:val="00B050"/>
        </w:rPr>
        <w:t>; en fin, la</w:t>
      </w:r>
      <w:r w:rsidRPr="56594142" w:rsidR="5B7296C7">
        <w:rPr>
          <w:color w:val="00B050"/>
        </w:rPr>
        <w:t xml:space="preserve"> información almacenada en los logs deberá contestar a las preguntas de: ¿Quién ejecutó la acción?, ¿Qué acción ejecutó?, ¿Cuándo se ejecutó la acción?, ¿Desde donde se ejecutó la acción (IP, IMEI, MAC, georreferenciación, etc</w:t>
      </w:r>
      <w:r w:rsidRPr="679844DD" w:rsidR="5B7296C7">
        <w:rPr>
          <w:color w:val="00B050"/>
        </w:rPr>
        <w:t>.)?</w:t>
      </w:r>
      <w:r w:rsidRPr="679844DD" w:rsidR="460EEEFA">
        <w:rPr>
          <w:color w:val="00B050"/>
        </w:rPr>
        <w:t>;</w:t>
      </w:r>
      <w:r w:rsidRPr="13E9C735" w:rsidR="5B7296C7">
        <w:rPr>
          <w:color w:val="00B050"/>
        </w:rPr>
        <w:t xml:space="preserve"> y, ¿Qué datos afectó la acción ejecutada</w:t>
      </w:r>
      <w:r w:rsidRPr="679844DD" w:rsidR="5B7296C7">
        <w:rPr>
          <w:color w:val="00B050"/>
        </w:rPr>
        <w:t>?</w:t>
      </w:r>
      <w:r w:rsidRPr="679844DD" w:rsidR="4FA1D3C4">
        <w:rPr>
          <w:color w:val="00B050"/>
        </w:rPr>
        <w:t>.</w:t>
      </w:r>
    </w:p>
    <w:p w:rsidRPr="000A6585" w:rsidR="00A238CC" w:rsidP="679844DD" w:rsidRDefault="53C80DD2" w14:paraId="0F3D60DE" w14:textId="2CAA7B9D">
      <w:pPr>
        <w:pStyle w:val="ItemsNumerado"/>
        <w:numPr>
          <w:ilvl w:val="0"/>
          <w:numId w:val="60"/>
        </w:numPr>
        <w:ind w:hanging="720"/>
        <w:rPr>
          <w:color w:val="00B050"/>
        </w:rPr>
      </w:pPr>
      <w:r w:rsidRPr="2782A8D3">
        <w:rPr>
          <w:b/>
          <w:bCs/>
          <w:color w:val="00B050"/>
        </w:rPr>
        <w:t>Consulta de campos sensibles o críticos:</w:t>
      </w:r>
      <w:r w:rsidRPr="2782A8D3" w:rsidR="4FA1D3C4">
        <w:rPr>
          <w:color w:val="00B050"/>
        </w:rPr>
        <w:t xml:space="preserve"> </w:t>
      </w:r>
      <w:r w:rsidRPr="2782A8D3" w:rsidR="22B98CB2">
        <w:rPr>
          <w:color w:val="00B050"/>
        </w:rPr>
        <w:t>S</w:t>
      </w:r>
      <w:r w:rsidRPr="2782A8D3" w:rsidR="00A238CC">
        <w:rPr>
          <w:color w:val="00B050"/>
        </w:rPr>
        <w:t>e</w:t>
      </w:r>
      <w:r w:rsidRPr="27D5B36B" w:rsidR="00A238CC">
        <w:rPr>
          <w:color w:val="00B050"/>
        </w:rPr>
        <w:t xml:space="preserve"> registrar</w:t>
      </w:r>
      <w:r w:rsidRPr="27D5B36B" w:rsidR="03607172">
        <w:rPr>
          <w:color w:val="00B050"/>
        </w:rPr>
        <w:t>á</w:t>
      </w:r>
      <w:r w:rsidRPr="27D5B36B" w:rsidR="1F7B5A88">
        <w:rPr>
          <w:color w:val="00B050"/>
        </w:rPr>
        <w:t xml:space="preserve"> el login del </w:t>
      </w:r>
      <w:r w:rsidRPr="0BFF32C0" w:rsidR="1F7B5A88">
        <w:rPr>
          <w:color w:val="00B050"/>
        </w:rPr>
        <w:t>funcionario que realice</w:t>
      </w:r>
      <w:r w:rsidRPr="32E6ADCB" w:rsidR="00A238CC">
        <w:rPr>
          <w:color w:val="00B050"/>
        </w:rPr>
        <w:t xml:space="preserve"> consultas</w:t>
      </w:r>
      <w:r w:rsidRPr="32E6ADCB" w:rsidR="00676372">
        <w:rPr>
          <w:color w:val="00B050"/>
        </w:rPr>
        <w:t xml:space="preserve"> </w:t>
      </w:r>
      <w:r w:rsidRPr="27D5B36B" w:rsidR="1DE35776">
        <w:rPr>
          <w:color w:val="00B050"/>
        </w:rPr>
        <w:t xml:space="preserve">de </w:t>
      </w:r>
      <w:r w:rsidRPr="7EE90228" w:rsidR="191866ED">
        <w:rPr>
          <w:color w:val="00B050"/>
        </w:rPr>
        <w:t xml:space="preserve">campos </w:t>
      </w:r>
      <w:r w:rsidRPr="2782A8D3" w:rsidR="007BEE96">
        <w:rPr>
          <w:color w:val="00B050"/>
        </w:rPr>
        <w:t xml:space="preserve">sensibles o </w:t>
      </w:r>
      <w:r w:rsidRPr="7EE90228" w:rsidR="191866ED">
        <w:rPr>
          <w:color w:val="00B050"/>
        </w:rPr>
        <w:t>críticos definidos en el Manual de Seguridad de la información</w:t>
      </w:r>
      <w:r w:rsidRPr="32E6ADCB" w:rsidR="00676372">
        <w:rPr>
          <w:color w:val="00B050"/>
        </w:rPr>
        <w:t>.</w:t>
      </w:r>
    </w:p>
    <w:p w:rsidRPr="000A6585" w:rsidR="00676372" w:rsidP="002D05B9" w:rsidRDefault="00676372" w14:paraId="3D167567" w14:textId="7FCEEAD0">
      <w:pPr>
        <w:pStyle w:val="ItemsNumerado"/>
        <w:numPr>
          <w:ilvl w:val="0"/>
          <w:numId w:val="0"/>
        </w:numPr>
        <w:ind w:left="720"/>
        <w:rPr>
          <w:color w:val="00B050"/>
        </w:rPr>
      </w:pPr>
      <w:r w:rsidRPr="32E6ADCB">
        <w:rPr>
          <w:color w:val="00B050"/>
        </w:rPr>
        <w:t xml:space="preserve"> </w:t>
      </w:r>
    </w:p>
    <w:p w:rsidRPr="000A6585" w:rsidR="00230A24" w:rsidP="00A238CC" w:rsidRDefault="00A238CC" w14:paraId="0733F64C" w14:textId="7A93552E">
      <w:pPr>
        <w:pStyle w:val="Texto"/>
        <w:rPr>
          <w:color w:val="00B050"/>
        </w:rPr>
      </w:pPr>
      <w:r w:rsidRPr="32E6ADCB">
        <w:rPr>
          <w:color w:val="00B050"/>
        </w:rPr>
        <w:t xml:space="preserve">El registro de logs debe mantenerse de forma segura y accesible por el equipo de desarrollo </w:t>
      </w:r>
      <w:r w:rsidRPr="1B86ADE7" w:rsidR="4103D379">
        <w:rPr>
          <w:color w:val="00B050"/>
        </w:rPr>
        <w:t>solo</w:t>
      </w:r>
      <w:r w:rsidRPr="32E6ADCB" w:rsidR="4103D379">
        <w:rPr>
          <w:color w:val="00B050"/>
        </w:rPr>
        <w:t xml:space="preserve"> en caso</w:t>
      </w:r>
      <w:r w:rsidRPr="1B86ADE7" w:rsidR="4103D379">
        <w:rPr>
          <w:color w:val="00B050"/>
        </w:rPr>
        <w:t xml:space="preserve"> de soportes puntuales</w:t>
      </w:r>
      <w:r w:rsidRPr="1B86ADE7">
        <w:rPr>
          <w:color w:val="00B050"/>
        </w:rPr>
        <w:t>.</w:t>
      </w:r>
      <w:r w:rsidRPr="32E6ADCB">
        <w:rPr>
          <w:color w:val="00B050"/>
        </w:rPr>
        <w:t xml:space="preserve"> Además, se deben establecer políticas claras sobre la retención y el almacenamiento de los registros, garantizando la confidencialidad y la integridad de la información registrada.</w:t>
      </w:r>
    </w:p>
    <w:p w:rsidR="00985F43" w:rsidP="00A238CC" w:rsidRDefault="00985F43" w14:paraId="3571627F" w14:textId="77777777">
      <w:pPr>
        <w:pStyle w:val="Texto"/>
      </w:pPr>
    </w:p>
    <w:p w:rsidR="00985F43" w:rsidP="00A238CC" w:rsidRDefault="00985F43" w14:paraId="77231ECE" w14:textId="77777777">
      <w:pPr>
        <w:pStyle w:val="Texto"/>
      </w:pPr>
    </w:p>
    <w:p w:rsidR="00064045" w:rsidP="00A238CC" w:rsidRDefault="00064045" w14:paraId="32C2FD36" w14:textId="77777777">
      <w:pPr>
        <w:pStyle w:val="Texto"/>
      </w:pPr>
    </w:p>
    <w:p w:rsidR="00064045" w:rsidP="00A238CC" w:rsidRDefault="00064045" w14:paraId="73E0906D" w14:textId="77777777">
      <w:pPr>
        <w:pStyle w:val="Texto"/>
      </w:pPr>
    </w:p>
    <w:p w:rsidRPr="004D6C0C" w:rsidR="00985F43" w:rsidP="00A238CC" w:rsidRDefault="00985F43" w14:paraId="54C5B9EA" w14:textId="77777777">
      <w:pPr>
        <w:pStyle w:val="Texto"/>
      </w:pPr>
    </w:p>
    <w:sectPr w:rsidRPr="004D6C0C" w:rsidR="00985F43" w:rsidSect="00A607D6">
      <w:pgSz w:w="12240" w:h="15840" w:orient="portrait" w:code="123"/>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607D6" w:rsidP="00E45F52" w:rsidRDefault="00A607D6" w14:paraId="57B54B01" w14:textId="77777777">
      <w:pPr>
        <w:spacing w:after="0" w:line="240" w:lineRule="auto"/>
      </w:pPr>
      <w:r>
        <w:separator/>
      </w:r>
    </w:p>
    <w:p w:rsidR="00A607D6" w:rsidRDefault="00A607D6" w14:paraId="610B3709" w14:textId="77777777"/>
  </w:endnote>
  <w:endnote w:type="continuationSeparator" w:id="0">
    <w:p w:rsidR="00A607D6" w:rsidP="00E45F52" w:rsidRDefault="00A607D6" w14:paraId="0D237AA0" w14:textId="77777777">
      <w:pPr>
        <w:spacing w:after="0" w:line="240" w:lineRule="auto"/>
      </w:pPr>
      <w:r>
        <w:continuationSeparator/>
      </w:r>
    </w:p>
    <w:p w:rsidR="00A607D6" w:rsidRDefault="00A607D6" w14:paraId="2523F184" w14:textId="77777777"/>
  </w:endnote>
  <w:endnote w:type="continuationNotice" w:id="1">
    <w:p w:rsidR="00A607D6" w:rsidRDefault="00A607D6" w14:paraId="4CFD2B58" w14:textId="77777777">
      <w:pPr>
        <w:spacing w:after="0" w:line="240" w:lineRule="auto"/>
      </w:pPr>
    </w:p>
    <w:p w:rsidR="00A607D6" w:rsidRDefault="00A607D6" w14:paraId="2774A39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mbolMT">
    <w:altName w:val="Microsoft JhengHei"/>
    <w:panose1 w:val="00000000000000000000"/>
    <w:charset w:val="80"/>
    <w:family w:val="auto"/>
    <w:notTrueType/>
    <w:pitch w:val="default"/>
    <w:sig w:usb0="00000001" w:usb1="08070000" w:usb2="00000010" w:usb3="00000000" w:csb0="0002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5D6B50D0" w14:textId="77777777">
      <w:trPr>
        <w:trHeight w:val="300"/>
      </w:trPr>
      <w:tc>
        <w:tcPr>
          <w:tcW w:w="2945" w:type="dxa"/>
        </w:tcPr>
        <w:p w:rsidR="01FB8F13" w:rsidP="000D5682" w:rsidRDefault="01FB8F13" w14:paraId="29728137" w14:textId="13C6D9E4">
          <w:pPr>
            <w:pStyle w:val="Encabezado"/>
            <w:ind w:left="-115"/>
          </w:pPr>
        </w:p>
      </w:tc>
      <w:tc>
        <w:tcPr>
          <w:tcW w:w="2945" w:type="dxa"/>
        </w:tcPr>
        <w:p w:rsidR="01FB8F13" w:rsidP="000D5682" w:rsidRDefault="01FB8F13" w14:paraId="740AC01B" w14:textId="70056CC1">
          <w:pPr>
            <w:pStyle w:val="Encabezado"/>
            <w:jc w:val="center"/>
          </w:pPr>
        </w:p>
      </w:tc>
      <w:tc>
        <w:tcPr>
          <w:tcW w:w="2945" w:type="dxa"/>
        </w:tcPr>
        <w:p w:rsidR="01FB8F13" w:rsidP="000D5682" w:rsidRDefault="01FB8F13" w14:paraId="3E80D9A1" w14:textId="04AC9064">
          <w:pPr>
            <w:pStyle w:val="Encabezado"/>
            <w:ind w:right="-115"/>
            <w:jc w:val="right"/>
          </w:pPr>
        </w:p>
      </w:tc>
    </w:tr>
  </w:tbl>
  <w:p w:rsidR="01FB8F13" w:rsidP="000D5682" w:rsidRDefault="01FB8F13" w14:paraId="62EFD631" w14:textId="0A27DD63">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30"/>
      <w:gridCol w:w="4330"/>
      <w:gridCol w:w="4330"/>
    </w:tblGrid>
    <w:tr w:rsidR="01FB8F13" w:rsidTr="000D5682" w14:paraId="4A4160E8" w14:textId="77777777">
      <w:trPr>
        <w:trHeight w:val="300"/>
      </w:trPr>
      <w:tc>
        <w:tcPr>
          <w:tcW w:w="4330" w:type="dxa"/>
        </w:tcPr>
        <w:p w:rsidR="01FB8F13" w:rsidP="000D5682" w:rsidRDefault="01FB8F13" w14:paraId="45917569" w14:textId="08166B5D">
          <w:pPr>
            <w:pStyle w:val="Encabezado"/>
            <w:ind w:left="-115"/>
          </w:pPr>
        </w:p>
      </w:tc>
      <w:tc>
        <w:tcPr>
          <w:tcW w:w="4330" w:type="dxa"/>
        </w:tcPr>
        <w:p w:rsidR="01FB8F13" w:rsidP="000D5682" w:rsidRDefault="01FB8F13" w14:paraId="35390D44" w14:textId="593557BB">
          <w:pPr>
            <w:pStyle w:val="Encabezado"/>
            <w:jc w:val="center"/>
          </w:pPr>
        </w:p>
      </w:tc>
      <w:tc>
        <w:tcPr>
          <w:tcW w:w="4330" w:type="dxa"/>
        </w:tcPr>
        <w:p w:rsidR="01FB8F13" w:rsidP="000D5682" w:rsidRDefault="01FB8F13" w14:paraId="07C57C44" w14:textId="1C246C57">
          <w:pPr>
            <w:pStyle w:val="Encabezado"/>
            <w:ind w:right="-115"/>
            <w:jc w:val="right"/>
          </w:pPr>
        </w:p>
      </w:tc>
    </w:tr>
  </w:tbl>
  <w:p w:rsidR="01FB8F13" w:rsidP="000D5682" w:rsidRDefault="01FB8F13" w14:paraId="7EE5B969" w14:textId="15E32AB4">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30"/>
      <w:gridCol w:w="4330"/>
      <w:gridCol w:w="4330"/>
    </w:tblGrid>
    <w:tr w:rsidR="1671572C" w:rsidTr="000D5682" w14:paraId="5D809849" w14:textId="77777777">
      <w:trPr>
        <w:trHeight w:val="300"/>
      </w:trPr>
      <w:tc>
        <w:tcPr>
          <w:tcW w:w="4330" w:type="dxa"/>
        </w:tcPr>
        <w:p w:rsidR="1671572C" w:rsidP="000D5682" w:rsidRDefault="1671572C" w14:paraId="70AD9ECD" w14:textId="6F6906F0">
          <w:pPr>
            <w:pStyle w:val="Encabezado"/>
            <w:ind w:left="-115"/>
          </w:pPr>
        </w:p>
      </w:tc>
      <w:tc>
        <w:tcPr>
          <w:tcW w:w="4330" w:type="dxa"/>
        </w:tcPr>
        <w:p w:rsidR="1671572C" w:rsidP="000D5682" w:rsidRDefault="1671572C" w14:paraId="3630C799" w14:textId="54580B3A">
          <w:pPr>
            <w:pStyle w:val="Encabezado"/>
            <w:jc w:val="center"/>
          </w:pPr>
        </w:p>
      </w:tc>
      <w:tc>
        <w:tcPr>
          <w:tcW w:w="4330" w:type="dxa"/>
        </w:tcPr>
        <w:p w:rsidR="1671572C" w:rsidP="000D5682" w:rsidRDefault="1671572C" w14:paraId="3ECB77B8" w14:textId="6EEF8E0D">
          <w:pPr>
            <w:pStyle w:val="Encabezado"/>
            <w:ind w:right="-115"/>
            <w:jc w:val="right"/>
          </w:pPr>
        </w:p>
      </w:tc>
    </w:tr>
  </w:tbl>
  <w:p w:rsidR="1671572C" w:rsidP="000D5682" w:rsidRDefault="1671572C" w14:paraId="665B5B13" w14:textId="429B659C">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30"/>
      <w:gridCol w:w="4330"/>
      <w:gridCol w:w="4330"/>
    </w:tblGrid>
    <w:tr w:rsidR="01FB8F13" w:rsidTr="000D5682" w14:paraId="684D1F11" w14:textId="77777777">
      <w:trPr>
        <w:trHeight w:val="300"/>
      </w:trPr>
      <w:tc>
        <w:tcPr>
          <w:tcW w:w="4330" w:type="dxa"/>
        </w:tcPr>
        <w:p w:rsidR="01FB8F13" w:rsidP="000D5682" w:rsidRDefault="01FB8F13" w14:paraId="0A1AA7A7" w14:textId="1965E69C">
          <w:pPr>
            <w:pStyle w:val="Encabezado"/>
            <w:ind w:left="-115"/>
          </w:pPr>
        </w:p>
      </w:tc>
      <w:tc>
        <w:tcPr>
          <w:tcW w:w="4330" w:type="dxa"/>
        </w:tcPr>
        <w:p w:rsidR="01FB8F13" w:rsidP="000D5682" w:rsidRDefault="01FB8F13" w14:paraId="03A55EBE" w14:textId="487824D3">
          <w:pPr>
            <w:pStyle w:val="Encabezado"/>
            <w:jc w:val="center"/>
          </w:pPr>
        </w:p>
      </w:tc>
      <w:tc>
        <w:tcPr>
          <w:tcW w:w="4330" w:type="dxa"/>
        </w:tcPr>
        <w:p w:rsidR="01FB8F13" w:rsidP="000D5682" w:rsidRDefault="01FB8F13" w14:paraId="1E2726FC" w14:textId="7CC5C1F4">
          <w:pPr>
            <w:pStyle w:val="Encabezado"/>
            <w:ind w:right="-115"/>
            <w:jc w:val="right"/>
          </w:pPr>
        </w:p>
      </w:tc>
    </w:tr>
  </w:tbl>
  <w:p w:rsidR="01FB8F13" w:rsidP="000D5682" w:rsidRDefault="01FB8F13" w14:paraId="6102B310" w14:textId="7CFE2D53">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AF2E01" w:rsidP="00205F1F" w:rsidRDefault="00AF2E01" w14:paraId="695AF984" w14:textId="36CB97DA">
    <w:pPr>
      <w:pStyle w:val="Piedepgina"/>
      <w:jc w:val="right"/>
      <w:rPr>
        <w:rFonts w:ascii="Gill Sans MT" w:hAnsi="Gill Sans MT"/>
        <w:color w:val="0000FF"/>
        <w:sz w:val="20"/>
        <w:szCs w:val="20"/>
      </w:rPr>
    </w:pPr>
    <w:r>
      <w:rPr>
        <w:noProof/>
      </w:rPr>
      <mc:AlternateContent>
        <mc:Choice Requires="wps">
          <w:drawing>
            <wp:inline distT="4294967295" distB="4294967295" distL="114300" distR="114300" wp14:anchorId="0D670C8C" wp14:editId="6E8052FF">
              <wp:extent cx="5612130" cy="6985"/>
              <wp:effectExtent l="19050" t="38100" r="45720" b="50165"/>
              <wp:docPr id="454007807" name="Conector recto 1609211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2130" cy="6985"/>
                      </a:xfrm>
                      <a:prstGeom prst="line">
                        <a:avLst/>
                      </a:prstGeom>
                      <a:noFill/>
                      <a:ln w="76200" cmpd="tri">
                        <a:solidFill>
                          <a:srgbClr val="0000FF"/>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http://schemas.openxmlformats.org/drawingml/2006/main" xmlns:a14="http://schemas.microsoft.com/office/drawing/2010/main">
          <w:pict w14:anchorId="0A7D05A1">
            <v:line id="Conector recto 1609211570" style="visibility:visible;mso-wrap-style:square;mso-left-percent:-10001;mso-top-percent:-10001;mso-position-horizontal:absolute;mso-position-horizontal-relative:char;mso-position-vertical:absolute;mso-position-vertical-relative:line;mso-left-percent:-10001;mso-top-percent:-10001" o:spid="_x0000_s1026" strokecolor="blue" strokeweight="6pt" from="0,0" to="441.9pt,.55pt" w14:anchorId="75EB41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">
              <v:stroke linestyle="thickBetweenThin"/>
              <w10:anchorlock/>
            </v:line>
          </w:pict>
        </mc:Fallback>
      </mc:AlternateContent>
    </w:r>
  </w:p>
  <w:p w:rsidR="00AF2E01" w:rsidP="00205F1F" w:rsidRDefault="00AF2E01" w14:paraId="6ADE70B8" w14:textId="77777777">
    <w:pPr>
      <w:pStyle w:val="Piedepgina"/>
      <w:jc w:val="right"/>
      <w:rPr>
        <w:rFonts w:ascii="Gill Sans MT" w:hAnsi="Gill Sans MT"/>
        <w:color w:val="0000FF"/>
        <w:sz w:val="20"/>
        <w:szCs w:val="20"/>
      </w:rPr>
    </w:pPr>
  </w:p>
  <w:p w:rsidRPr="002B469F" w:rsidR="00F63229" w:rsidP="00205F1F" w:rsidRDefault="00F63229" w14:paraId="00E88EC1" w14:textId="19D8DE0E">
    <w:pPr>
      <w:pStyle w:val="Piedepgina"/>
      <w:jc w:val="right"/>
      <w:rPr>
        <w:rFonts w:ascii="Gill Sans MT" w:hAnsi="Gill Sans MT"/>
        <w:color w:val="0000FF"/>
        <w:sz w:val="20"/>
        <w:szCs w:val="20"/>
      </w:rPr>
    </w:pPr>
    <w:r w:rsidRPr="002B469F">
      <w:rPr>
        <w:rFonts w:ascii="Gill Sans MT" w:hAnsi="Gill Sans MT"/>
        <w:color w:val="0000FF"/>
        <w:sz w:val="20"/>
        <w:szCs w:val="20"/>
      </w:rPr>
      <w:t xml:space="preserve">Página </w:t>
    </w:r>
    <w:r w:rsidRPr="002B469F">
      <w:rPr>
        <w:rFonts w:ascii="Gill Sans MT" w:hAnsi="Gill Sans MT"/>
        <w:color w:val="0000FF"/>
        <w:sz w:val="20"/>
        <w:szCs w:val="20"/>
      </w:rPr>
      <w:fldChar w:fldCharType="begin"/>
    </w:r>
    <w:r w:rsidRPr="002B469F">
      <w:rPr>
        <w:rFonts w:ascii="Gill Sans MT" w:hAnsi="Gill Sans MT"/>
        <w:color w:val="0000FF"/>
        <w:sz w:val="20"/>
        <w:szCs w:val="20"/>
      </w:rPr>
      <w:instrText xml:space="preserve"> PAGE </w:instrText>
    </w:r>
    <w:r w:rsidRPr="002B469F">
      <w:fldChar w:fldCharType="separate"/>
    </w:r>
    <w:r w:rsidR="008F55AA">
      <w:rPr>
        <w:rFonts w:ascii="Gill Sans MT" w:hAnsi="Gill Sans MT"/>
        <w:noProof/>
        <w:color w:val="0000FF"/>
        <w:sz w:val="20"/>
        <w:szCs w:val="20"/>
      </w:rPr>
      <w:t>83</w:t>
    </w:r>
    <w:r w:rsidRPr="002B469F">
      <w:rPr>
        <w:rFonts w:ascii="Gill Sans MT" w:hAnsi="Gill Sans MT"/>
        <w:color w:val="0000FF"/>
        <w:sz w:val="20"/>
        <w:szCs w:val="20"/>
      </w:rPr>
      <w:fldChar w:fldCharType="end"/>
    </w:r>
    <w:r w:rsidRPr="002B469F">
      <w:rPr>
        <w:rFonts w:ascii="Gill Sans MT" w:hAnsi="Gill Sans MT"/>
        <w:color w:val="0000FF"/>
        <w:sz w:val="20"/>
        <w:szCs w:val="20"/>
      </w:rPr>
      <w:t xml:space="preserve"> de </w:t>
    </w:r>
    <w:r w:rsidRPr="002B469F">
      <w:rPr>
        <w:rFonts w:ascii="Gill Sans MT" w:hAnsi="Gill Sans MT"/>
        <w:color w:val="0000FF"/>
        <w:sz w:val="20"/>
        <w:szCs w:val="20"/>
      </w:rPr>
      <w:fldChar w:fldCharType="begin"/>
    </w:r>
    <w:r w:rsidRPr="002B469F">
      <w:rPr>
        <w:rFonts w:ascii="Gill Sans MT" w:hAnsi="Gill Sans MT"/>
        <w:color w:val="0000FF"/>
        <w:sz w:val="20"/>
        <w:szCs w:val="20"/>
      </w:rPr>
      <w:instrText xml:space="preserve"> NUMPAGES </w:instrText>
    </w:r>
    <w:r w:rsidRPr="002B469F">
      <w:fldChar w:fldCharType="separate"/>
    </w:r>
    <w:r w:rsidR="008F55AA">
      <w:rPr>
        <w:rFonts w:ascii="Gill Sans MT" w:hAnsi="Gill Sans MT"/>
        <w:noProof/>
        <w:color w:val="0000FF"/>
        <w:sz w:val="20"/>
        <w:szCs w:val="20"/>
      </w:rPr>
      <w:t>108</w:t>
    </w:r>
    <w:r w:rsidRPr="002B469F">
      <w:rPr>
        <w:rFonts w:ascii="Gill Sans MT" w:hAnsi="Gill Sans MT"/>
        <w:color w:val="0000FF"/>
        <w:sz w:val="20"/>
        <w:szCs w:val="20"/>
      </w:rPr>
      <w:fldChar w:fldCharType="end"/>
    </w:r>
  </w:p>
  <w:p w:rsidR="00F63229" w:rsidP="00205F1F" w:rsidRDefault="00F63229" w14:paraId="74B932AA" w14:textId="77777777">
    <w:pPr>
      <w:pStyle w:val="Piedepgina"/>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DA40EA" w:rsidR="00F63229" w:rsidP="00DA40EA" w:rsidRDefault="00F63229" w14:paraId="3A15C502" w14:textId="79C66F34">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0BC3B0D3" w14:textId="77777777">
      <w:trPr>
        <w:trHeight w:val="300"/>
      </w:trPr>
      <w:tc>
        <w:tcPr>
          <w:tcW w:w="2945" w:type="dxa"/>
        </w:tcPr>
        <w:p w:rsidR="01FB8F13" w:rsidP="000D5682" w:rsidRDefault="01FB8F13" w14:paraId="5EBE0E3C" w14:textId="698EE319">
          <w:pPr>
            <w:pStyle w:val="Encabezado"/>
            <w:ind w:left="-115"/>
          </w:pPr>
        </w:p>
      </w:tc>
      <w:tc>
        <w:tcPr>
          <w:tcW w:w="2945" w:type="dxa"/>
        </w:tcPr>
        <w:p w:rsidR="01FB8F13" w:rsidP="000D5682" w:rsidRDefault="01FB8F13" w14:paraId="51496225" w14:textId="236C7B44">
          <w:pPr>
            <w:pStyle w:val="Encabezado"/>
            <w:jc w:val="center"/>
          </w:pPr>
        </w:p>
      </w:tc>
      <w:tc>
        <w:tcPr>
          <w:tcW w:w="2945" w:type="dxa"/>
        </w:tcPr>
        <w:p w:rsidR="01FB8F13" w:rsidP="000D5682" w:rsidRDefault="01FB8F13" w14:paraId="64D04149" w14:textId="187F4667">
          <w:pPr>
            <w:pStyle w:val="Encabezado"/>
            <w:ind w:right="-115"/>
            <w:jc w:val="right"/>
          </w:pPr>
        </w:p>
      </w:tc>
    </w:tr>
  </w:tbl>
  <w:p w:rsidR="01FB8F13" w:rsidP="000D5682" w:rsidRDefault="01FB8F13" w14:paraId="12EDFEE7" w14:textId="6A28392A">
    <w:pPr>
      <w:pStyle w:val="Piedepgina"/>
    </w:pPr>
  </w:p>
  <w:p w:rsidR="01FB8F13" w:rsidRDefault="01FB8F13" w14:paraId="58169F54" w14:textId="7777777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F63229" w:rsidP="00567F87" w:rsidRDefault="00F63229" w14:paraId="483FC9B3" w14:textId="77777777">
    <w:r w:rsidRPr="009F5909">
      <w:rPr>
        <w:noProof/>
        <w:color w:val="0000FF"/>
        <w:sz w:val="20"/>
        <w:szCs w:val="20"/>
        <w:lang w:eastAsia="es-EC"/>
      </w:rPr>
      <mc:AlternateContent>
        <mc:Choice Requires="wps">
          <w:drawing>
            <wp:anchor distT="4294967295" distB="4294967295" distL="114300" distR="114300" simplePos="0" relativeHeight="251658240" behindDoc="0" locked="0" layoutInCell="1" allowOverlap="1" wp14:anchorId="7A4DEAD7" wp14:editId="1A373750">
              <wp:simplePos x="0" y="0"/>
              <wp:positionH relativeFrom="column">
                <wp:posOffset>0</wp:posOffset>
              </wp:positionH>
              <wp:positionV relativeFrom="paragraph">
                <wp:posOffset>218219</wp:posOffset>
              </wp:positionV>
              <wp:extent cx="5795645" cy="0"/>
              <wp:effectExtent l="0" t="38100" r="14605" b="38100"/>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5645" cy="0"/>
                      </a:xfrm>
                      <a:prstGeom prst="line">
                        <a:avLst/>
                      </a:prstGeom>
                      <a:noFill/>
                      <a:ln w="76200" cmpd="tri">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4527E03C">
            <v:line id="Line 10"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blue" strokeweight="6pt" from="0,17.2pt" to="456.35pt,17.2pt" w14:anchorId="7EBD9E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">
              <v:stroke linestyle="thickBetweenThin"/>
            </v:line>
          </w:pict>
        </mc:Fallback>
      </mc:AlternateContent>
    </w:r>
  </w:p>
  <w:p w:rsidRPr="00DA40EA" w:rsidR="00F63229" w:rsidP="00DA40EA" w:rsidRDefault="00F63229" w14:paraId="5229AC3F" w14:textId="7EBAE426">
    <w:pPr>
      <w:jc w:val="right"/>
    </w:pPr>
    <w:r>
      <w:rPr>
        <w:rFonts w:ascii="Gill Sans MT" w:hAnsi="Gill Sans MT"/>
        <w:color w:val="0066FF"/>
        <w:sz w:val="20"/>
        <w:szCs w:val="20"/>
      </w:rPr>
      <w:t xml:space="preserve">        </w:t>
    </w:r>
    <w:r w:rsidRPr="009F5909">
      <w:rPr>
        <w:rFonts w:ascii="Gill Sans MT" w:hAnsi="Gill Sans MT"/>
        <w:color w:val="0000FF"/>
        <w:sz w:val="20"/>
        <w:szCs w:val="20"/>
      </w:rPr>
      <w:t xml:space="preserve">Página </w:t>
    </w:r>
    <w:r w:rsidRPr="009F5909">
      <w:rPr>
        <w:rFonts w:ascii="Gill Sans MT" w:hAnsi="Gill Sans MT"/>
        <w:bCs/>
        <w:color w:val="0000FF"/>
        <w:sz w:val="20"/>
        <w:szCs w:val="20"/>
      </w:rPr>
      <w:fldChar w:fldCharType="begin"/>
    </w:r>
    <w:r w:rsidRPr="009F5909">
      <w:rPr>
        <w:rFonts w:ascii="Gill Sans MT" w:hAnsi="Gill Sans MT"/>
        <w:bCs/>
        <w:color w:val="0000FF"/>
        <w:sz w:val="20"/>
        <w:szCs w:val="20"/>
      </w:rPr>
      <w:instrText>PAGE</w:instrText>
    </w:r>
    <w:r w:rsidRPr="009F5909">
      <w:rPr>
        <w:rFonts w:ascii="Gill Sans MT" w:hAnsi="Gill Sans MT"/>
        <w:bCs/>
        <w:color w:val="0000FF"/>
        <w:sz w:val="20"/>
        <w:szCs w:val="20"/>
      </w:rPr>
      <w:fldChar w:fldCharType="separate"/>
    </w:r>
    <w:r>
      <w:rPr>
        <w:rFonts w:ascii="Gill Sans MT" w:hAnsi="Gill Sans MT"/>
        <w:bCs/>
        <w:noProof/>
        <w:color w:val="0000FF"/>
        <w:sz w:val="20"/>
        <w:szCs w:val="20"/>
      </w:rPr>
      <w:t>3</w:t>
    </w:r>
    <w:r w:rsidRPr="009F5909">
      <w:rPr>
        <w:rFonts w:ascii="Gill Sans MT" w:hAnsi="Gill Sans MT"/>
        <w:bCs/>
        <w:color w:val="0000FF"/>
        <w:sz w:val="20"/>
        <w:szCs w:val="20"/>
      </w:rPr>
      <w:fldChar w:fldCharType="end"/>
    </w:r>
    <w:r w:rsidRPr="009F5909">
      <w:rPr>
        <w:rFonts w:ascii="Gill Sans MT" w:hAnsi="Gill Sans MT"/>
        <w:color w:val="0000FF"/>
        <w:sz w:val="20"/>
        <w:szCs w:val="20"/>
      </w:rPr>
      <w:t xml:space="preserve"> de </w:t>
    </w:r>
    <w:r w:rsidR="004E0683">
      <w:rPr>
        <w:rFonts w:ascii="Gill Sans MT" w:hAnsi="Gill Sans MT"/>
        <w:bCs/>
        <w:color w:val="0000FF"/>
        <w:sz w:val="20"/>
        <w:szCs w:val="20"/>
      </w:rPr>
      <w:t>1</w:t>
    </w:r>
    <w:r w:rsidR="00160EA1">
      <w:rPr>
        <w:rFonts w:ascii="Gill Sans MT" w:hAnsi="Gill Sans MT"/>
        <w:bCs/>
        <w:color w:val="0000FF"/>
        <w:sz w:val="20"/>
        <w:szCs w:val="20"/>
      </w:rPr>
      <w:t>1</w:t>
    </w:r>
    <w:r w:rsidR="00E92F65">
      <w:rPr>
        <w:rFonts w:ascii="Gill Sans MT" w:hAnsi="Gill Sans MT"/>
        <w:bCs/>
        <w:color w:val="0000FF"/>
        <w:sz w:val="20"/>
        <w:szCs w:val="20"/>
      </w:rPr>
      <w:t>2</w:t>
    </w:r>
  </w:p>
  <w:p w:rsidR="00F63229" w:rsidP="00DA40EA" w:rsidRDefault="00F63229" w14:paraId="23C1CD06" w14:textId="77777777">
    <w:pPr>
      <w:pStyle w:val="Piedepgina"/>
      <w:jc w:val="right"/>
    </w:pPr>
  </w:p>
  <w:p w:rsidR="00F63229" w:rsidRDefault="00F63229" w14:paraId="5021D6C1" w14:textId="77777777"/>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F63229" w:rsidP="00B45B2E" w:rsidRDefault="004E0683" w14:paraId="5C3EE6AA" w14:textId="52A1CCAB">
    <w:pPr>
      <w:pStyle w:val="Piedepgina"/>
      <w:jc w:val="right"/>
    </w:pPr>
    <w:r w:rsidRPr="009F5909">
      <w:rPr>
        <w:noProof/>
        <w:color w:val="0000FF"/>
        <w:sz w:val="20"/>
        <w:szCs w:val="20"/>
        <w:lang w:eastAsia="es-EC"/>
      </w:rPr>
      <mc:AlternateContent>
        <mc:Choice Requires="wps">
          <w:drawing>
            <wp:anchor distT="4294967295" distB="4294967295" distL="114300" distR="114300" simplePos="0" relativeHeight="251658242" behindDoc="0" locked="0" layoutInCell="1" allowOverlap="1" wp14:anchorId="35FDF453" wp14:editId="06A5BA74">
              <wp:simplePos x="0" y="0"/>
              <wp:positionH relativeFrom="margin">
                <wp:align>left</wp:align>
              </wp:positionH>
              <wp:positionV relativeFrom="paragraph">
                <wp:posOffset>-200025</wp:posOffset>
              </wp:positionV>
              <wp:extent cx="5795645" cy="0"/>
              <wp:effectExtent l="0" t="38100" r="52705" b="38100"/>
              <wp:wrapNone/>
              <wp:docPr id="404392996" name="Conector recto 40439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5645" cy="0"/>
                      </a:xfrm>
                      <a:prstGeom prst="line">
                        <a:avLst/>
                      </a:prstGeom>
                      <a:noFill/>
                      <a:ln w="76200" cmpd="tri">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688F4811">
            <v:line id="Conector recto 404392996" style="position:absolute;z-index:251660290;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spid="_x0000_s1026" strokecolor="blue" strokeweight="6pt" from="0,-15.75pt" to="456.35pt,-15.75pt" w14:anchorId="3922DB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">
              <v:stroke linestyle="thickBetweenThin"/>
              <w10:wrap anchorx="margin"/>
            </v:line>
          </w:pict>
        </mc:Fallback>
      </mc:AlternateContent>
    </w:r>
    <w:r w:rsidRPr="004E0683">
      <w:rPr>
        <w:rFonts w:ascii="Gill Sans MT" w:hAnsi="Gill Sans MT"/>
        <w:color w:val="0000FF"/>
        <w:sz w:val="20"/>
        <w:szCs w:val="20"/>
      </w:rPr>
      <w:t xml:space="preserve"> </w:t>
    </w:r>
    <w:r w:rsidRPr="002B469F">
      <w:rPr>
        <w:rFonts w:ascii="Gill Sans MT" w:hAnsi="Gill Sans MT"/>
        <w:color w:val="0000FF"/>
        <w:sz w:val="20"/>
        <w:szCs w:val="20"/>
      </w:rPr>
      <w:t xml:space="preserve">Página </w:t>
    </w:r>
    <w:r w:rsidRPr="002B469F">
      <w:rPr>
        <w:rFonts w:ascii="Gill Sans MT" w:hAnsi="Gill Sans MT"/>
        <w:color w:val="0000FF"/>
        <w:sz w:val="20"/>
        <w:szCs w:val="20"/>
      </w:rPr>
      <w:fldChar w:fldCharType="begin"/>
    </w:r>
    <w:r w:rsidRPr="002B469F">
      <w:rPr>
        <w:rFonts w:ascii="Gill Sans MT" w:hAnsi="Gill Sans MT"/>
        <w:color w:val="0000FF"/>
        <w:sz w:val="20"/>
        <w:szCs w:val="20"/>
      </w:rPr>
      <w:instrText xml:space="preserve"> PAGE </w:instrText>
    </w:r>
    <w:r w:rsidRPr="002B469F">
      <w:rPr>
        <w:rFonts w:ascii="Gill Sans MT" w:hAnsi="Gill Sans MT"/>
        <w:color w:val="0000FF"/>
        <w:sz w:val="20"/>
        <w:szCs w:val="20"/>
      </w:rPr>
      <w:fldChar w:fldCharType="separate"/>
    </w:r>
    <w:r>
      <w:rPr>
        <w:rFonts w:ascii="Gill Sans MT" w:hAnsi="Gill Sans MT"/>
        <w:color w:val="0000FF"/>
        <w:sz w:val="20"/>
        <w:szCs w:val="20"/>
      </w:rPr>
      <w:t>83</w:t>
    </w:r>
    <w:r w:rsidRPr="002B469F">
      <w:rPr>
        <w:rFonts w:ascii="Gill Sans MT" w:hAnsi="Gill Sans MT"/>
        <w:color w:val="0000FF"/>
        <w:sz w:val="20"/>
        <w:szCs w:val="20"/>
      </w:rPr>
      <w:fldChar w:fldCharType="end"/>
    </w:r>
    <w:r w:rsidRPr="002B469F">
      <w:rPr>
        <w:rFonts w:ascii="Gill Sans MT" w:hAnsi="Gill Sans MT"/>
        <w:color w:val="0000FF"/>
        <w:sz w:val="20"/>
        <w:szCs w:val="20"/>
      </w:rPr>
      <w:t xml:space="preserve"> de </w:t>
    </w:r>
    <w:r w:rsidRPr="002B469F">
      <w:rPr>
        <w:rFonts w:ascii="Gill Sans MT" w:hAnsi="Gill Sans MT"/>
        <w:color w:val="0000FF"/>
        <w:sz w:val="20"/>
        <w:szCs w:val="20"/>
      </w:rPr>
      <w:fldChar w:fldCharType="begin"/>
    </w:r>
    <w:r w:rsidRPr="002B469F">
      <w:rPr>
        <w:rFonts w:ascii="Gill Sans MT" w:hAnsi="Gill Sans MT"/>
        <w:color w:val="0000FF"/>
        <w:sz w:val="20"/>
        <w:szCs w:val="20"/>
      </w:rPr>
      <w:instrText xml:space="preserve"> NUMPAGES </w:instrText>
    </w:r>
    <w:r w:rsidRPr="002B469F">
      <w:rPr>
        <w:rFonts w:ascii="Gill Sans MT" w:hAnsi="Gill Sans MT"/>
        <w:color w:val="0000FF"/>
        <w:sz w:val="20"/>
        <w:szCs w:val="20"/>
      </w:rPr>
      <w:fldChar w:fldCharType="separate"/>
    </w:r>
    <w:r>
      <w:rPr>
        <w:rFonts w:ascii="Gill Sans MT" w:hAnsi="Gill Sans MT"/>
        <w:color w:val="0000FF"/>
        <w:sz w:val="20"/>
        <w:szCs w:val="20"/>
      </w:rPr>
      <w:t>108</w:t>
    </w:r>
    <w:r w:rsidRPr="002B469F">
      <w:rPr>
        <w:rFonts w:ascii="Gill Sans MT" w:hAnsi="Gill Sans MT"/>
        <w:color w:val="0000FF"/>
        <w:sz w:val="20"/>
        <w:szCs w:val="20"/>
      </w:rPr>
      <w:fldChar w:fldCharType="end"/>
    </w:r>
  </w:p>
  <w:p w:rsidR="00F63229" w:rsidRDefault="00F63229" w14:paraId="49B50578"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671572C" w:rsidTr="000D5682" w14:paraId="793523D8" w14:textId="77777777">
      <w:trPr>
        <w:trHeight w:val="300"/>
      </w:trPr>
      <w:tc>
        <w:tcPr>
          <w:tcW w:w="2945" w:type="dxa"/>
        </w:tcPr>
        <w:p w:rsidR="1671572C" w:rsidP="000D5682" w:rsidRDefault="1671572C" w14:paraId="202048F6" w14:textId="3A43D135">
          <w:pPr>
            <w:pStyle w:val="Encabezado"/>
            <w:ind w:left="-115"/>
          </w:pPr>
        </w:p>
      </w:tc>
      <w:tc>
        <w:tcPr>
          <w:tcW w:w="2945" w:type="dxa"/>
        </w:tcPr>
        <w:p w:rsidR="1671572C" w:rsidP="000D5682" w:rsidRDefault="1671572C" w14:paraId="41BE021E" w14:textId="73FA3EC3">
          <w:pPr>
            <w:pStyle w:val="Encabezado"/>
            <w:jc w:val="center"/>
          </w:pPr>
        </w:p>
      </w:tc>
      <w:tc>
        <w:tcPr>
          <w:tcW w:w="2945" w:type="dxa"/>
        </w:tcPr>
        <w:p w:rsidR="1671572C" w:rsidP="000D5682" w:rsidRDefault="1671572C" w14:paraId="6DF4C52A" w14:textId="2BF40138">
          <w:pPr>
            <w:pStyle w:val="Encabezado"/>
            <w:ind w:right="-115"/>
            <w:jc w:val="right"/>
          </w:pPr>
          <w:r>
            <w:fldChar w:fldCharType="begin"/>
          </w:r>
          <w:r>
            <w:instrText>PAGE</w:instrText>
          </w:r>
          <w:r>
            <w:fldChar w:fldCharType="separate"/>
          </w:r>
          <w:r w:rsidR="008F55AA">
            <w:rPr>
              <w:noProof/>
            </w:rPr>
            <w:t>1</w:t>
          </w:r>
          <w:r>
            <w:fldChar w:fldCharType="end"/>
          </w:r>
          <w:r w:rsidR="5CB665D5">
            <w:t xml:space="preserve"> de </w:t>
          </w:r>
          <w:r>
            <w:fldChar w:fldCharType="begin"/>
          </w:r>
          <w:r>
            <w:instrText>NUMPAGES</w:instrText>
          </w:r>
          <w:r>
            <w:fldChar w:fldCharType="separate"/>
          </w:r>
          <w:r w:rsidR="008F55AA">
            <w:rPr>
              <w:noProof/>
            </w:rPr>
            <w:t>108</w:t>
          </w:r>
          <w:r>
            <w:fldChar w:fldCharType="end"/>
          </w:r>
        </w:p>
      </w:tc>
    </w:tr>
  </w:tbl>
  <w:p w:rsidR="1671572C" w:rsidP="0BEC58F1" w:rsidRDefault="1671572C" w14:paraId="04F8672F" w14:textId="31029BE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671572C" w:rsidTr="000D5682" w14:paraId="06073D26" w14:textId="77777777">
      <w:trPr>
        <w:trHeight w:val="300"/>
      </w:trPr>
      <w:tc>
        <w:tcPr>
          <w:tcW w:w="2945" w:type="dxa"/>
        </w:tcPr>
        <w:p w:rsidR="1671572C" w:rsidP="000D5682" w:rsidRDefault="1671572C" w14:paraId="03771446" w14:textId="11765CC5">
          <w:pPr>
            <w:pStyle w:val="Encabezado"/>
            <w:ind w:left="-115"/>
          </w:pPr>
        </w:p>
      </w:tc>
      <w:tc>
        <w:tcPr>
          <w:tcW w:w="2945" w:type="dxa"/>
        </w:tcPr>
        <w:p w:rsidR="1671572C" w:rsidP="000D5682" w:rsidRDefault="1671572C" w14:paraId="4257B060" w14:textId="568D043E">
          <w:pPr>
            <w:pStyle w:val="Encabezado"/>
            <w:jc w:val="center"/>
          </w:pPr>
        </w:p>
      </w:tc>
      <w:tc>
        <w:tcPr>
          <w:tcW w:w="2945" w:type="dxa"/>
        </w:tcPr>
        <w:p w:rsidR="1671572C" w:rsidP="000D5682" w:rsidRDefault="1671572C" w14:paraId="688731F9" w14:textId="140657B9">
          <w:pPr>
            <w:pStyle w:val="Encabezado"/>
            <w:ind w:right="-115"/>
            <w:jc w:val="right"/>
          </w:pPr>
        </w:p>
      </w:tc>
    </w:tr>
  </w:tbl>
  <w:p w:rsidR="1671572C" w:rsidP="000D5682" w:rsidRDefault="1671572C" w14:paraId="08321B2C" w14:textId="527F7AA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41BF5270" w14:textId="77777777">
      <w:trPr>
        <w:trHeight w:val="300"/>
      </w:trPr>
      <w:tc>
        <w:tcPr>
          <w:tcW w:w="2945" w:type="dxa"/>
        </w:tcPr>
        <w:p w:rsidR="01FB8F13" w:rsidP="000D5682" w:rsidRDefault="01FB8F13" w14:paraId="28F0EFC1" w14:textId="200BD6D7">
          <w:pPr>
            <w:pStyle w:val="Encabezado"/>
            <w:ind w:left="-115"/>
          </w:pPr>
        </w:p>
      </w:tc>
      <w:tc>
        <w:tcPr>
          <w:tcW w:w="2945" w:type="dxa"/>
        </w:tcPr>
        <w:p w:rsidR="01FB8F13" w:rsidP="000D5682" w:rsidRDefault="01FB8F13" w14:paraId="1A93EA01" w14:textId="4AC8CBC7">
          <w:pPr>
            <w:pStyle w:val="Encabezado"/>
            <w:jc w:val="center"/>
          </w:pPr>
        </w:p>
      </w:tc>
      <w:tc>
        <w:tcPr>
          <w:tcW w:w="2945" w:type="dxa"/>
        </w:tcPr>
        <w:p w:rsidR="01FB8F13" w:rsidP="000D5682" w:rsidRDefault="01FB8F13" w14:paraId="7AF6EF61" w14:textId="0A727673">
          <w:pPr>
            <w:pStyle w:val="Encabezado"/>
            <w:ind w:right="-115"/>
            <w:jc w:val="right"/>
          </w:pPr>
        </w:p>
      </w:tc>
    </w:tr>
  </w:tbl>
  <w:p w:rsidR="01FB8F13" w:rsidP="000D5682" w:rsidRDefault="01FB8F13" w14:paraId="050FE781" w14:textId="52EF5F5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5CB665D5" w:rsidP="00B45B2E" w:rsidRDefault="5CB665D5" w14:paraId="24CC3CBF" w14:textId="6A15F32D">
    <w:pPr>
      <w:pStyle w:val="Piedepgina"/>
      <w:jc w:val="right"/>
    </w:pPr>
    <w:r>
      <w:fldChar w:fldCharType="begin"/>
    </w:r>
    <w:r>
      <w:instrText>PAGE</w:instrText>
    </w:r>
    <w:r>
      <w:fldChar w:fldCharType="separate"/>
    </w:r>
    <w:r w:rsidR="00DE3F8E">
      <w:rPr>
        <w:noProof/>
      </w:rPr>
      <w:t>II</w:t>
    </w:r>
    <w:r>
      <w:fldChar w:fldCharType="end"/>
    </w:r>
    <w:r>
      <w:t xml:space="preserve"> de </w:t>
    </w:r>
    <w:r>
      <w:fldChar w:fldCharType="begin"/>
    </w:r>
    <w:r>
      <w:instrText>NUMPAGES</w:instrText>
    </w:r>
    <w:r>
      <w:fldChar w:fldCharType="separate"/>
    </w:r>
    <w:r w:rsidR="00FC2B61">
      <w:rPr>
        <w:noProof/>
      </w:rPr>
      <w:t>110</w:t>
    </w:r>
    <w:r>
      <w:fldChar w:fldCharType="end"/>
    </w:r>
  </w:p>
  <w:sdt>
    <w:sdtPr>
      <w:id w:val="1520812675"/>
      <w:docPartObj>
        <w:docPartGallery w:val="Page Numbers (Bottom of Page)"/>
        <w:docPartUnique/>
      </w:docPartObj>
    </w:sdtPr>
    <w:sdtEndPr/>
    <w:sdtContent>
      <w:p w:rsidR="00F63229" w:rsidRDefault="00F63229" w14:paraId="0F93D479" w14:textId="4B770212">
        <w:pPr>
          <w:pStyle w:val="Piedepgina"/>
          <w:jc w:val="center"/>
        </w:pPr>
        <w:r>
          <w:fldChar w:fldCharType="begin"/>
        </w:r>
        <w:r>
          <w:instrText>PAGE   \* MERGEFORMAT</w:instrText>
        </w:r>
        <w:r>
          <w:fldChar w:fldCharType="separate"/>
        </w:r>
        <w:r>
          <w:rPr>
            <w:lang w:val="es-ES"/>
          </w:rPr>
          <w:t>2</w:t>
        </w:r>
        <w:r>
          <w:fldChar w:fldCharType="end"/>
        </w:r>
        <w:r>
          <w:t xml:space="preserve"> </w:t>
        </w:r>
      </w:p>
    </w:sdtContent>
  </w:sdt>
  <w:p w:rsidR="00F63229" w:rsidP="00F43761" w:rsidRDefault="00F63229" w14:paraId="05DE626A" w14:textId="2A621386">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671572C" w:rsidTr="000D5682" w14:paraId="297ADA20" w14:textId="77777777">
      <w:trPr>
        <w:trHeight w:val="300"/>
      </w:trPr>
      <w:tc>
        <w:tcPr>
          <w:tcW w:w="2945" w:type="dxa"/>
        </w:tcPr>
        <w:p w:rsidR="1671572C" w:rsidP="000D5682" w:rsidRDefault="1671572C" w14:paraId="29C8A9FB" w14:textId="10AE202F">
          <w:pPr>
            <w:pStyle w:val="Encabezado"/>
            <w:ind w:left="-115"/>
          </w:pPr>
        </w:p>
      </w:tc>
      <w:tc>
        <w:tcPr>
          <w:tcW w:w="2945" w:type="dxa"/>
        </w:tcPr>
        <w:p w:rsidR="1671572C" w:rsidP="000D5682" w:rsidRDefault="1671572C" w14:paraId="0F68A05B" w14:textId="1AD8E82F">
          <w:pPr>
            <w:pStyle w:val="Encabezado"/>
            <w:jc w:val="center"/>
          </w:pPr>
        </w:p>
      </w:tc>
      <w:tc>
        <w:tcPr>
          <w:tcW w:w="2945" w:type="dxa"/>
        </w:tcPr>
        <w:p w:rsidR="1671572C" w:rsidP="000D5682" w:rsidRDefault="1671572C" w14:paraId="7712AC06" w14:textId="43E80C7C">
          <w:pPr>
            <w:pStyle w:val="Encabezado"/>
            <w:ind w:right="-115"/>
            <w:jc w:val="right"/>
          </w:pPr>
        </w:p>
      </w:tc>
    </w:tr>
  </w:tbl>
  <w:p w:rsidR="1671572C" w:rsidP="000D5682" w:rsidRDefault="1671572C" w14:paraId="4C0A3F6E" w14:textId="6FB3E70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6F999AF8" w14:textId="77777777">
      <w:trPr>
        <w:trHeight w:val="300"/>
      </w:trPr>
      <w:tc>
        <w:tcPr>
          <w:tcW w:w="2945" w:type="dxa"/>
        </w:tcPr>
        <w:p w:rsidR="01FB8F13" w:rsidP="000D5682" w:rsidRDefault="01FB8F13" w14:paraId="40938340" w14:textId="546C3751">
          <w:pPr>
            <w:pStyle w:val="Encabezado"/>
            <w:ind w:left="-115"/>
          </w:pPr>
        </w:p>
      </w:tc>
      <w:tc>
        <w:tcPr>
          <w:tcW w:w="2945" w:type="dxa"/>
        </w:tcPr>
        <w:p w:rsidR="01FB8F13" w:rsidP="000D5682" w:rsidRDefault="01FB8F13" w14:paraId="289F2BCC" w14:textId="67F0A4A9">
          <w:pPr>
            <w:pStyle w:val="Encabezado"/>
            <w:jc w:val="center"/>
          </w:pPr>
        </w:p>
      </w:tc>
      <w:tc>
        <w:tcPr>
          <w:tcW w:w="2945" w:type="dxa"/>
        </w:tcPr>
        <w:p w:rsidR="01FB8F13" w:rsidP="000D5682" w:rsidRDefault="01FB8F13" w14:paraId="589347A6" w14:textId="6A56BE66">
          <w:pPr>
            <w:pStyle w:val="Encabezado"/>
            <w:ind w:right="-115"/>
            <w:jc w:val="right"/>
          </w:pPr>
        </w:p>
      </w:tc>
    </w:tr>
  </w:tbl>
  <w:p w:rsidR="01FB8F13" w:rsidP="000D5682" w:rsidRDefault="01FB8F13" w14:paraId="363FCD49" w14:textId="63660F7E">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FE6401" w:rsidP="00FE6401" w:rsidRDefault="0048751B" w14:paraId="41D0E8BF" w14:textId="484626B5">
    <w:pPr>
      <w:pStyle w:val="Piedepgina"/>
      <w:jc w:val="right"/>
    </w:pPr>
    <w:r>
      <w:rPr>
        <w:noProof/>
      </w:rPr>
      <mc:AlternateContent>
        <mc:Choice Requires="wps">
          <w:drawing>
            <wp:inline distT="4294967295" distB="4294967295" distL="114300" distR="114300" wp14:anchorId="353CDBC8" wp14:editId="00EFC735">
              <wp:extent cx="5692140" cy="7620"/>
              <wp:effectExtent l="19050" t="38100" r="41910" b="49530"/>
              <wp:docPr id="1144679210" name="Conector recto 1609211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7620"/>
                      </a:xfrm>
                      <a:prstGeom prst="line">
                        <a:avLst/>
                      </a:prstGeom>
                      <a:noFill/>
                      <a:ln w="76200" cmpd="tri">
                        <a:solidFill>
                          <a:srgbClr val="0000FF"/>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http://schemas.openxmlformats.org/drawingml/2006/main" xmlns:a14="http://schemas.microsoft.com/office/drawing/2010/main">
          <w:pict w14:anchorId="6ECC2CC1">
            <v:line id="Conector recto 1609211570" style="visibility:visible;mso-wrap-style:square;mso-left-percent:-10001;mso-top-percent:-10001;mso-position-horizontal:absolute;mso-position-horizontal-relative:char;mso-position-vertical:absolute;mso-position-vertical-relative:line;mso-left-percent:-10001;mso-top-percent:-10001" o:spid="_x0000_s1026" strokecolor="blue" strokeweight="6pt" from="0,0" to="448.2pt,.6pt" w14:anchorId="7A830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">
              <v:stroke linestyle="thickBetweenThin"/>
              <w10:anchorlock/>
            </v:line>
          </w:pict>
        </mc:Fallback>
      </mc:AlternateContent>
    </w:r>
    <w:r>
      <w:rPr>
        <w:rFonts w:ascii="Gill Sans MT" w:hAnsi="Gill Sans MT"/>
        <w:color w:val="0000FF"/>
        <w:sz w:val="20"/>
        <w:szCs w:val="20"/>
      </w:rPr>
      <w:tab/>
    </w:r>
    <w:r>
      <w:rPr>
        <w:rFonts w:ascii="Gill Sans MT" w:hAnsi="Gill Sans MT"/>
        <w:color w:val="0000FF"/>
        <w:sz w:val="20"/>
        <w:szCs w:val="20"/>
      </w:rPr>
      <w:tab/>
    </w:r>
    <w:r>
      <w:rPr>
        <w:rFonts w:ascii="Gill Sans MT" w:hAnsi="Gill Sans MT"/>
        <w:color w:val="0000FF"/>
        <w:sz w:val="20"/>
        <w:szCs w:val="20"/>
      </w:rPr>
      <w:tab/>
    </w:r>
    <w:r>
      <w:rPr>
        <w:rFonts w:ascii="Gill Sans MT" w:hAnsi="Gill Sans MT"/>
        <w:color w:val="0000FF"/>
        <w:sz w:val="20"/>
        <w:szCs w:val="20"/>
      </w:rPr>
      <w:tab/>
    </w:r>
    <w:r w:rsidRPr="004E0683" w:rsidR="5CB665D5">
      <w:rPr>
        <w:rFonts w:ascii="Gill Sans MT" w:hAnsi="Gill Sans MT"/>
        <w:color w:val="0000FF"/>
        <w:sz w:val="20"/>
        <w:szCs w:val="20"/>
      </w:rPr>
      <w:t xml:space="preserve"> </w:t>
    </w:r>
    <w:r w:rsidRPr="002B469F" w:rsidR="5CB665D5">
      <w:rPr>
        <w:rFonts w:ascii="Gill Sans MT" w:hAnsi="Gill Sans MT"/>
        <w:color w:val="0000FF"/>
        <w:sz w:val="20"/>
        <w:szCs w:val="20"/>
      </w:rPr>
      <w:t xml:space="preserve">Página de </w:t>
    </w:r>
    <w:r w:rsidR="00FE6401">
      <w:fldChar w:fldCharType="begin"/>
    </w:r>
    <w:r w:rsidRPr="002B469F" w:rsidR="00FE6401">
      <w:rPr>
        <w:rFonts w:ascii="Gill Sans MT" w:hAnsi="Gill Sans MT"/>
        <w:color w:val="0000FF"/>
        <w:sz w:val="20"/>
        <w:szCs w:val="20"/>
      </w:rPr>
      <w:instrText xml:space="preserve"> PAGE </w:instrText>
    </w:r>
    <w:r w:rsidR="00FE6401">
      <w:fldChar w:fldCharType="separate"/>
    </w:r>
    <w:r w:rsidR="00FE6401">
      <w:t>37</w:t>
    </w:r>
    <w:r w:rsidR="00FE6401">
      <w:fldChar w:fldCharType="end"/>
    </w:r>
    <w:r w:rsidR="00FE6401">
      <w:t xml:space="preserve"> de </w:t>
    </w:r>
    <w:r w:rsidR="00FE6401">
      <w:fldChar w:fldCharType="begin"/>
    </w:r>
    <w:r w:rsidRPr="002B469F" w:rsidR="00FE6401">
      <w:rPr>
        <w:rFonts w:ascii="Gill Sans MT" w:hAnsi="Gill Sans MT"/>
        <w:color w:val="0000FF"/>
        <w:sz w:val="20"/>
        <w:szCs w:val="20"/>
      </w:rPr>
      <w:instrText xml:space="preserve"> NUMPAGES </w:instrText>
    </w:r>
    <w:r w:rsidR="00FE6401">
      <w:fldChar w:fldCharType="separate"/>
    </w:r>
    <w:r w:rsidR="00FE6401">
      <w:t>113</w:t>
    </w:r>
    <w:r w:rsidR="00FE6401">
      <w:fldChar w:fldCharType="end"/>
    </w:r>
  </w:p>
  <w:p w:rsidR="001C72F8" w:rsidP="5CB665D5" w:rsidRDefault="001C72F8" w14:paraId="692D5E60" w14:textId="067DC128">
    <w:pPr>
      <w:pStyle w:val="Piedepgina"/>
      <w:tabs>
        <w:tab w:val="left" w:pos="11280"/>
        <w:tab w:val="right" w:pos="13004"/>
      </w:tabs>
      <w:rPr>
        <w:rFonts w:ascii="Gill Sans MT" w:hAnsi="Gill Sans MT"/>
        <w:color w:val="0000FF"/>
        <w:sz w:val="20"/>
        <w:szCs w:val="20"/>
      </w:rPr>
    </w:pPr>
  </w:p>
  <w:p w:rsidR="00F63229" w:rsidP="00205F1F" w:rsidRDefault="00F63229" w14:paraId="57A42328" w14:textId="46AFB494">
    <w:pPr>
      <w:pStyle w:val="Piedepgina"/>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671572C" w:rsidTr="000D5682" w14:paraId="5DB31E02" w14:textId="77777777">
      <w:trPr>
        <w:trHeight w:val="300"/>
      </w:trPr>
      <w:tc>
        <w:tcPr>
          <w:tcW w:w="2945" w:type="dxa"/>
        </w:tcPr>
        <w:p w:rsidR="1671572C" w:rsidP="000D5682" w:rsidRDefault="1671572C" w14:paraId="54B9B43E" w14:textId="77020B7A">
          <w:pPr>
            <w:pStyle w:val="Encabezado"/>
            <w:ind w:left="-115"/>
          </w:pPr>
        </w:p>
      </w:tc>
      <w:tc>
        <w:tcPr>
          <w:tcW w:w="2945" w:type="dxa"/>
        </w:tcPr>
        <w:p w:rsidR="1671572C" w:rsidP="000D5682" w:rsidRDefault="1671572C" w14:paraId="05F8349E" w14:textId="4EE363F2">
          <w:pPr>
            <w:pStyle w:val="Encabezado"/>
            <w:jc w:val="center"/>
          </w:pPr>
        </w:p>
      </w:tc>
      <w:tc>
        <w:tcPr>
          <w:tcW w:w="2945" w:type="dxa"/>
        </w:tcPr>
        <w:p w:rsidR="1671572C" w:rsidP="000D5682" w:rsidRDefault="1671572C" w14:paraId="430D1449" w14:textId="223FB99D">
          <w:pPr>
            <w:pStyle w:val="Encabezado"/>
            <w:ind w:right="-115"/>
            <w:jc w:val="right"/>
          </w:pPr>
        </w:p>
      </w:tc>
    </w:tr>
  </w:tbl>
  <w:p w:rsidR="1671572C" w:rsidP="000D5682" w:rsidRDefault="1671572C" w14:paraId="214897B8" w14:textId="0F043E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607D6" w:rsidP="00E45F52" w:rsidRDefault="00A607D6" w14:paraId="15D2CF06" w14:textId="77777777">
      <w:pPr>
        <w:spacing w:after="0" w:line="240" w:lineRule="auto"/>
      </w:pPr>
      <w:r>
        <w:separator/>
      </w:r>
    </w:p>
    <w:p w:rsidR="00A607D6" w:rsidRDefault="00A607D6" w14:paraId="535CE408" w14:textId="77777777"/>
  </w:footnote>
  <w:footnote w:type="continuationSeparator" w:id="0">
    <w:p w:rsidR="00A607D6" w:rsidP="00E45F52" w:rsidRDefault="00A607D6" w14:paraId="2BF252AB" w14:textId="77777777">
      <w:pPr>
        <w:spacing w:after="0" w:line="240" w:lineRule="auto"/>
      </w:pPr>
      <w:r>
        <w:continuationSeparator/>
      </w:r>
    </w:p>
    <w:p w:rsidR="00A607D6" w:rsidRDefault="00A607D6" w14:paraId="0A5A3A26" w14:textId="77777777"/>
  </w:footnote>
  <w:footnote w:type="continuationNotice" w:id="1">
    <w:p w:rsidR="00A607D6" w:rsidRDefault="00A607D6" w14:paraId="2F625759" w14:textId="77777777">
      <w:pPr>
        <w:spacing w:after="0" w:line="240" w:lineRule="auto"/>
      </w:pPr>
    </w:p>
    <w:p w:rsidR="00A607D6" w:rsidRDefault="00A607D6" w14:paraId="6ABDB4D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0846F45A" w14:textId="77777777">
      <w:trPr>
        <w:trHeight w:val="300"/>
      </w:trPr>
      <w:tc>
        <w:tcPr>
          <w:tcW w:w="2945" w:type="dxa"/>
        </w:tcPr>
        <w:p w:rsidR="01FB8F13" w:rsidP="000D5682" w:rsidRDefault="01FB8F13" w14:paraId="42430695" w14:textId="05B68EB6">
          <w:pPr>
            <w:pStyle w:val="Encabezado"/>
            <w:ind w:left="-115"/>
          </w:pPr>
        </w:p>
      </w:tc>
      <w:tc>
        <w:tcPr>
          <w:tcW w:w="2945" w:type="dxa"/>
        </w:tcPr>
        <w:p w:rsidR="01FB8F13" w:rsidP="000D5682" w:rsidRDefault="01FB8F13" w14:paraId="12606C30" w14:textId="23B9F021">
          <w:pPr>
            <w:pStyle w:val="Encabezado"/>
            <w:jc w:val="center"/>
          </w:pPr>
        </w:p>
      </w:tc>
      <w:tc>
        <w:tcPr>
          <w:tcW w:w="2945" w:type="dxa"/>
        </w:tcPr>
        <w:p w:rsidR="01FB8F13" w:rsidP="000D5682" w:rsidRDefault="01FB8F13" w14:paraId="24BA7DC5" w14:textId="52929804">
          <w:pPr>
            <w:pStyle w:val="Encabezado"/>
            <w:ind w:right="-115"/>
            <w:jc w:val="right"/>
          </w:pPr>
        </w:p>
      </w:tc>
    </w:tr>
  </w:tbl>
  <w:p w:rsidR="01FB8F13" w:rsidP="000D5682" w:rsidRDefault="01FB8F13" w14:paraId="462335D8" w14:textId="0EBCE9B3">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p w:rsidR="00F63229" w:rsidP="00D7314A" w:rsidRDefault="00C60D6D" w14:paraId="5B5FFCD1" w14:textId="5AA92B72">
    <w:pPr>
      <w:pStyle w:val="Encabezado"/>
      <w:jc w:val="center"/>
    </w:pPr>
    <w:r w:rsidRPr="009F5909">
      <w:rPr>
        <w:noProof/>
        <w:color w:val="0000FF"/>
        <w:sz w:val="20"/>
        <w:szCs w:val="20"/>
        <w:lang w:eastAsia="es-EC"/>
      </w:rPr>
      <mc:AlternateContent>
        <mc:Choice Requires="wps">
          <w:drawing>
            <wp:anchor distT="4294967295" distB="4294967295" distL="114300" distR="114300" simplePos="0" relativeHeight="251658241" behindDoc="0" locked="0" layoutInCell="1" allowOverlap="1" wp14:anchorId="7FD99892" wp14:editId="19E077BB">
              <wp:simplePos x="0" y="0"/>
              <wp:positionH relativeFrom="column">
                <wp:posOffset>194310</wp:posOffset>
              </wp:positionH>
              <wp:positionV relativeFrom="paragraph">
                <wp:posOffset>-543560</wp:posOffset>
              </wp:positionV>
              <wp:extent cx="5252720" cy="22860"/>
              <wp:effectExtent l="19050" t="38100" r="43180" b="53340"/>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2720" cy="22860"/>
                      </a:xfrm>
                      <a:prstGeom prst="line">
                        <a:avLst/>
                      </a:prstGeom>
                      <a:noFill/>
                      <a:ln w="76200" cmpd="tri">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616517B1">
            <v:line id="Conector recto 25"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blue" strokeweight="6pt" from="15.3pt,-42.8pt" to="428.9pt,-41pt" w14:anchorId="6735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">
              <v:stroke linestyle="thickBetweenThin"/>
            </v:line>
          </w:pict>
        </mc:Fallback>
      </mc:AlternateContent>
    </w:r>
    <w:r w:rsidR="1671572C">
      <w:rPr>
        <w:noProof/>
      </w:rPr>
      <w:drawing>
        <wp:inline distT="0" distB="0" distL="0" distR="0" wp14:anchorId="20E99E63" wp14:editId="71C6C8CA">
          <wp:extent cx="1810987" cy="573384"/>
          <wp:effectExtent l="0" t="0" r="0" b="0"/>
          <wp:docPr id="520705309" name="Imagen 83706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7065480"/>
                  <pic:cNvPicPr/>
                </pic:nvPicPr>
                <pic:blipFill>
                  <a:blip r:embed="rId1">
                    <a:extLst>
                      <a:ext uri="{28A0092B-C50C-407E-A947-70E740481C1C}">
                        <a14:useLocalDpi xmlns:a14="http://schemas.microsoft.com/office/drawing/2010/main" val="0"/>
                      </a:ext>
                    </a:extLst>
                  </a:blip>
                  <a:stretch>
                    <a:fillRect/>
                  </a:stretch>
                </pic:blipFill>
                <pic:spPr>
                  <a:xfrm>
                    <a:off x="0" y="0"/>
                    <a:ext cx="1810987" cy="573384"/>
                  </a:xfrm>
                  <a:prstGeom prst="rect">
                    <a:avLst/>
                  </a:prstGeom>
                </pic:spPr>
              </pic:pic>
            </a:graphicData>
          </a:graphic>
        </wp:inline>
      </w:drawing>
    </w:r>
  </w:p>
  <w:tbl>
    <w:tblPr>
      <w:tblStyle w:val="Tabladelista3-nfasis5"/>
      <w:tblW w:w="0" w:type="auto"/>
      <w:jc w:val="center"/>
      <w:tblLook w:val="0000" w:firstRow="0" w:lastRow="0" w:firstColumn="0" w:lastColumn="0" w:noHBand="0" w:noVBand="0"/>
    </w:tblPr>
    <w:tblGrid>
      <w:gridCol w:w="1818"/>
      <w:gridCol w:w="3076"/>
      <w:gridCol w:w="1743"/>
      <w:gridCol w:w="2191"/>
    </w:tblGrid>
    <w:tr w:rsidR="1671572C" w:rsidTr="1671572C" w14:paraId="1A2E8858" w14:textId="77777777">
      <w:trPr>
        <w:cnfStyle w:val="000000100000" w:firstRow="0" w:lastRow="0" w:firstColumn="0" w:lastColumn="0" w:oddVBand="0" w:evenVBand="0" w:oddHBand="1" w:evenHBand="0" w:firstRowFirstColumn="0" w:firstRowLastColumn="0" w:lastRowFirstColumn="0" w:lastRowLastColumn="0"/>
        <w:trHeight w:val="301"/>
        <w:jc w:val="center"/>
      </w:trPr>
      <w:tc>
        <w:tcPr>
          <w:cnfStyle w:val="000010000000" w:firstRow="0" w:lastRow="0" w:firstColumn="0" w:lastColumn="0" w:oddVBand="1" w:evenVBand="0" w:oddHBand="0" w:evenHBand="0" w:firstRowFirstColumn="0" w:firstRowLastColumn="0" w:lastRowFirstColumn="0" w:lastRowLastColumn="0"/>
          <w:tcW w:w="9226" w:type="dxa"/>
          <w:gridSpan w:val="4"/>
          <w:shd w:val="clear" w:color="auto" w:fill="DBE5F1" w:themeFill="accent1" w:themeFillTint="33"/>
        </w:tcPr>
        <w:p w:rsidR="1671572C" w:rsidP="1671572C" w:rsidRDefault="1671572C" w14:paraId="26D113C8" w14:textId="77777777">
          <w:pPr>
            <w:jc w:val="center"/>
            <w:rPr>
              <w:rFonts w:ascii="Arial" w:hAnsi="Arial" w:cs="Arial"/>
              <w:b/>
              <w:bCs/>
              <w:color w:val="1F177D"/>
              <w:sz w:val="20"/>
              <w:szCs w:val="20"/>
              <w:highlight w:val="yellow"/>
            </w:rPr>
          </w:pPr>
          <w:r w:rsidRPr="1671572C">
            <w:rPr>
              <w:rFonts w:ascii="Arial" w:hAnsi="Arial" w:cs="Arial"/>
              <w:b/>
              <w:bCs/>
              <w:color w:val="1F177D"/>
              <w:sz w:val="20"/>
              <w:szCs w:val="20"/>
            </w:rPr>
            <w:t>MANUAL PARA EL DESARROLLO E IMPLEMENTACIÓN DE SOLUCIONES INFORMÁTICAS</w:t>
          </w:r>
        </w:p>
      </w:tc>
    </w:tr>
    <w:tr w:rsidR="1671572C" w:rsidTr="1671572C" w14:paraId="17879B98" w14:textId="77777777">
      <w:trPr>
        <w:trHeight w:val="291"/>
        <w:jc w:val="center"/>
      </w:trPr>
      <w:tc>
        <w:tcPr>
          <w:cnfStyle w:val="000010000000" w:firstRow="0" w:lastRow="0" w:firstColumn="0" w:lastColumn="0" w:oddVBand="1" w:evenVBand="0" w:oddHBand="0" w:evenHBand="0" w:firstRowFirstColumn="0" w:firstRowLastColumn="0" w:lastRowFirstColumn="0" w:lastRowLastColumn="0"/>
          <w:tcW w:w="1838" w:type="dxa"/>
        </w:tcPr>
        <w:p w:rsidR="1671572C" w:rsidP="1671572C" w:rsidRDefault="1671572C" w14:paraId="2ECBD89A" w14:textId="77777777">
          <w:pPr>
            <w:jc w:val="both"/>
            <w:rPr>
              <w:rFonts w:ascii="Arial" w:hAnsi="Arial" w:eastAsia="Times New Roman" w:cs="Arial"/>
              <w:b/>
              <w:bCs/>
              <w:color w:val="0000FF"/>
              <w:sz w:val="20"/>
              <w:szCs w:val="20"/>
              <w:lang w:val="es-ES" w:eastAsia="es-ES"/>
            </w:rPr>
          </w:pPr>
          <w:r w:rsidRPr="1671572C">
            <w:rPr>
              <w:rFonts w:ascii="Arial" w:hAnsi="Arial" w:eastAsia="Times New Roman" w:cs="Arial"/>
              <w:b/>
              <w:bCs/>
              <w:color w:val="1F177D"/>
              <w:sz w:val="20"/>
              <w:szCs w:val="20"/>
              <w:lang w:val="es-ES" w:eastAsia="es-ES"/>
            </w:rPr>
            <w:t>Departamento:</w:t>
          </w:r>
        </w:p>
      </w:tc>
      <w:tc>
        <w:tcPr>
          <w:tcW w:w="3260" w:type="dxa"/>
        </w:tcPr>
        <w:p w:rsidR="1671572C" w:rsidP="1671572C" w:rsidRDefault="1671572C" w14:paraId="047CA830" w14:textId="77777777">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0"/>
              <w:szCs w:val="20"/>
              <w:highlight w:val="yellow"/>
              <w:lang w:val="es-ES" w:eastAsia="es-ES"/>
            </w:rPr>
          </w:pPr>
          <w:r w:rsidRPr="1671572C">
            <w:rPr>
              <w:rFonts w:ascii="Arial" w:hAnsi="Arial" w:eastAsia="Times New Roman" w:cs="Arial"/>
              <w:sz w:val="20"/>
              <w:szCs w:val="20"/>
              <w:lang w:val="es-ES" w:eastAsia="es-ES"/>
            </w:rPr>
            <w:t>Tecnología de la Información</w:t>
          </w:r>
        </w:p>
      </w:tc>
      <w:tc>
        <w:tcPr>
          <w:cnfStyle w:val="000010000000" w:firstRow="0" w:lastRow="0" w:firstColumn="0" w:lastColumn="0" w:oddVBand="1" w:evenVBand="0" w:oddHBand="0" w:evenHBand="0" w:firstRowFirstColumn="0" w:firstRowLastColumn="0" w:lastRowFirstColumn="0" w:lastRowLastColumn="0"/>
          <w:tcW w:w="1821" w:type="dxa"/>
        </w:tcPr>
        <w:p w:rsidR="1671572C" w:rsidP="1671572C" w:rsidRDefault="1671572C" w14:paraId="6C9184E0" w14:textId="77777777">
          <w:pPr>
            <w:rPr>
              <w:rFonts w:ascii="Arial" w:hAnsi="Arial" w:eastAsia="Times New Roman" w:cs="Arial"/>
              <w:b/>
              <w:bCs/>
              <w:color w:val="1F177D"/>
              <w:sz w:val="20"/>
              <w:szCs w:val="20"/>
              <w:lang w:val="es-ES" w:eastAsia="es-ES"/>
            </w:rPr>
          </w:pPr>
          <w:r w:rsidRPr="1671572C">
            <w:rPr>
              <w:rFonts w:ascii="Arial" w:hAnsi="Arial" w:eastAsia="Times New Roman" w:cs="Arial"/>
              <w:b/>
              <w:bCs/>
              <w:color w:val="1F177D"/>
              <w:sz w:val="20"/>
              <w:szCs w:val="20"/>
              <w:lang w:val="es-ES" w:eastAsia="es-ES"/>
            </w:rPr>
            <w:t>Código:</w:t>
          </w:r>
        </w:p>
      </w:tc>
      <w:tc>
        <w:tcPr>
          <w:tcW w:w="2307" w:type="dxa"/>
        </w:tcPr>
        <w:p w:rsidR="1671572C" w:rsidP="1671572C" w:rsidRDefault="1671572C" w14:paraId="34FA9FE9" w14:textId="77777777">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0"/>
              <w:szCs w:val="20"/>
              <w:lang w:val="es-ES" w:eastAsia="es-ES"/>
            </w:rPr>
          </w:pPr>
          <w:r w:rsidRPr="1671572C">
            <w:rPr>
              <w:rFonts w:ascii="Arial" w:hAnsi="Arial" w:eastAsia="Times New Roman" w:cs="Arial"/>
              <w:sz w:val="20"/>
              <w:szCs w:val="20"/>
              <w:lang w:val="es-ES" w:eastAsia="es-ES"/>
            </w:rPr>
            <w:t>PH.35.05</w:t>
          </w:r>
        </w:p>
      </w:tc>
    </w:tr>
    <w:tr w:rsidR="1671572C" w:rsidTr="1671572C" w14:paraId="02B703F5" w14:textId="77777777">
      <w:trPr>
        <w:cnfStyle w:val="000000100000" w:firstRow="0" w:lastRow="0" w:firstColumn="0" w:lastColumn="0" w:oddVBand="0" w:evenVBand="0" w:oddHBand="1" w:evenHBand="0" w:firstRowFirstColumn="0" w:firstRowLastColumn="0" w:lastRowFirstColumn="0" w:lastRowLastColumn="0"/>
        <w:trHeight w:val="277"/>
        <w:jc w:val="center"/>
      </w:trPr>
      <w:tc>
        <w:tcPr>
          <w:cnfStyle w:val="000010000000" w:firstRow="0" w:lastRow="0" w:firstColumn="0" w:lastColumn="0" w:oddVBand="1" w:evenVBand="0" w:oddHBand="0" w:evenHBand="0" w:firstRowFirstColumn="0" w:firstRowLastColumn="0" w:lastRowFirstColumn="0" w:lastRowLastColumn="0"/>
          <w:tcW w:w="1838" w:type="dxa"/>
        </w:tcPr>
        <w:p w:rsidR="1671572C" w:rsidP="1671572C" w:rsidRDefault="1671572C" w14:paraId="3EE65BD2" w14:textId="07B696F4">
          <w:pPr>
            <w:rPr>
              <w:rFonts w:ascii="Arial" w:hAnsi="Arial" w:eastAsia="Times New Roman" w:cs="Arial"/>
              <w:b/>
              <w:bCs/>
              <w:color w:val="0000FF"/>
              <w:sz w:val="20"/>
              <w:szCs w:val="20"/>
              <w:lang w:val="es-ES" w:eastAsia="es-ES"/>
            </w:rPr>
          </w:pPr>
          <w:r w:rsidRPr="1671572C">
            <w:rPr>
              <w:rFonts w:ascii="Arial" w:hAnsi="Arial" w:eastAsia="Times New Roman" w:cs="Arial"/>
              <w:b/>
              <w:bCs/>
              <w:color w:val="1F177D"/>
              <w:sz w:val="20"/>
              <w:szCs w:val="20"/>
              <w:lang w:val="es-ES" w:eastAsia="es-ES"/>
            </w:rPr>
            <w:t>Proceso:</w:t>
          </w:r>
        </w:p>
      </w:tc>
      <w:tc>
        <w:tcPr>
          <w:tcW w:w="7388" w:type="dxa"/>
          <w:gridSpan w:val="3"/>
        </w:tcPr>
        <w:p w:rsidR="1671572C" w:rsidP="1671572C" w:rsidRDefault="1671572C" w14:paraId="2DF0FB61" w14:textId="77777777">
          <w:pPr>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0"/>
              <w:szCs w:val="20"/>
              <w:lang w:val="es-ES" w:eastAsia="es-ES"/>
            </w:rPr>
          </w:pPr>
          <w:r w:rsidRPr="1671572C">
            <w:rPr>
              <w:rFonts w:ascii="Arial" w:hAnsi="Arial" w:eastAsia="Times New Roman" w:cs="Arial"/>
              <w:sz w:val="20"/>
              <w:szCs w:val="20"/>
              <w:lang w:val="es-ES" w:eastAsia="es-ES"/>
            </w:rPr>
            <w:t>Desarrollo, implementación y mantenimiento de soluciones informáticas</w:t>
          </w:r>
        </w:p>
      </w:tc>
    </w:tr>
  </w:tbl>
  <w:p w:rsidR="00F63229" w:rsidP="1671572C" w:rsidRDefault="00F63229" w14:paraId="16B63C0D" w14:textId="77777777">
    <w:pPr>
      <w:pStyle w:val="Encabezado"/>
    </w:pPr>
  </w:p>
  <w:p w:rsidR="00F63229" w:rsidRDefault="00F63229" w14:paraId="4F56C104" w14:textId="77777777">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18"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1E0" w:firstRow="1" w:lastRow="1" w:firstColumn="1" w:lastColumn="1" w:noHBand="0" w:noVBand="0"/>
    </w:tblPr>
    <w:tblGrid>
      <w:gridCol w:w="1644"/>
      <w:gridCol w:w="3758"/>
      <w:gridCol w:w="2924"/>
      <w:gridCol w:w="1092"/>
    </w:tblGrid>
    <w:tr w:rsidRPr="003A562F" w:rsidR="001151AD" w:rsidTr="00DA40EA" w14:paraId="1072F13F" w14:textId="77777777">
      <w:trPr>
        <w:trHeight w:val="579"/>
      </w:trPr>
      <w:tc>
        <w:tcPr>
          <w:tcW w:w="9418" w:type="dxa"/>
          <w:gridSpan w:val="4"/>
        </w:tcPr>
        <w:p w:rsidRPr="001E1A2A" w:rsidR="00F63229" w:rsidP="00F77344" w:rsidRDefault="00F63229" w14:paraId="25F70476" w14:textId="77777777">
          <w:pPr>
            <w:jc w:val="center"/>
            <w:rPr>
              <w:rFonts w:ascii="Gill Sans MT" w:hAnsi="Gill Sans MT" w:cs="Arial"/>
              <w:sz w:val="16"/>
              <w:szCs w:val="16"/>
            </w:rPr>
          </w:pPr>
          <w:r w:rsidRPr="001E1A2A">
            <w:rPr>
              <w:rFonts w:ascii="Gill Sans MT" w:hAnsi="Gill Sans MT" w:cs="Tahoma"/>
              <w:b/>
              <w:color w:val="808080"/>
              <w:sz w:val="16"/>
              <w:szCs w:val="16"/>
            </w:rPr>
            <w:t xml:space="preserve">MANUAL </w:t>
          </w:r>
          <w:r>
            <w:rPr>
              <w:rFonts w:ascii="Gill Sans MT" w:hAnsi="Gill Sans MT" w:cs="Tahoma"/>
              <w:b/>
              <w:color w:val="808080"/>
              <w:sz w:val="16"/>
              <w:szCs w:val="16"/>
            </w:rPr>
            <w:t>PARA EL DESARROLLO E IMPLEMENTACION DE SOLUCIONES INFORMÁTICAS</w:t>
          </w:r>
        </w:p>
      </w:tc>
    </w:tr>
    <w:tr w:rsidRPr="003A562F" w:rsidR="001151AD" w:rsidTr="00DA40EA" w14:paraId="7C4CD7E2" w14:textId="77777777">
      <w:trPr>
        <w:trHeight w:val="275"/>
      </w:trPr>
      <w:tc>
        <w:tcPr>
          <w:tcW w:w="1644" w:type="dxa"/>
        </w:tcPr>
        <w:p w:rsidRPr="009B13AC" w:rsidR="00F63229" w:rsidP="00F77344" w:rsidRDefault="00F63229" w14:paraId="249DB137" w14:textId="77777777">
          <w:pPr>
            <w:pStyle w:val="Encabezado"/>
            <w:jc w:val="right"/>
            <w:rPr>
              <w:rFonts w:ascii="Gill Sans MT" w:hAnsi="Gill Sans MT" w:cs="Tahoma"/>
              <w:b/>
              <w:color w:val="548DD4"/>
              <w:sz w:val="16"/>
              <w:szCs w:val="16"/>
            </w:rPr>
          </w:pPr>
          <w:r w:rsidRPr="009B13AC">
            <w:rPr>
              <w:rFonts w:ascii="Gill Sans MT" w:hAnsi="Gill Sans MT" w:cs="Tahoma"/>
              <w:b/>
              <w:color w:val="548DD4"/>
              <w:sz w:val="16"/>
              <w:szCs w:val="16"/>
            </w:rPr>
            <w:t>Departamento:</w:t>
          </w:r>
        </w:p>
      </w:tc>
      <w:tc>
        <w:tcPr>
          <w:tcW w:w="3758" w:type="dxa"/>
        </w:tcPr>
        <w:p w:rsidRPr="009B13AC" w:rsidR="00F63229" w:rsidP="00F77344" w:rsidRDefault="00F63229" w14:paraId="50A44EB7" w14:textId="77777777">
          <w:pPr>
            <w:pStyle w:val="Encabezado"/>
            <w:jc w:val="both"/>
            <w:rPr>
              <w:rFonts w:ascii="Gill Sans MT" w:hAnsi="Gill Sans MT" w:cs="Tahoma"/>
              <w:b/>
              <w:color w:val="808080"/>
              <w:sz w:val="16"/>
              <w:szCs w:val="16"/>
            </w:rPr>
          </w:pPr>
          <w:r>
            <w:rPr>
              <w:rFonts w:ascii="Gill Sans MT" w:hAnsi="Gill Sans MT" w:cs="Tahoma"/>
              <w:b/>
              <w:color w:val="808080"/>
              <w:sz w:val="16"/>
              <w:szCs w:val="16"/>
            </w:rPr>
            <w:t>TECNOLOGÍA</w:t>
          </w:r>
        </w:p>
      </w:tc>
      <w:tc>
        <w:tcPr>
          <w:tcW w:w="2924" w:type="dxa"/>
        </w:tcPr>
        <w:p w:rsidRPr="009B13AC" w:rsidR="00F63229" w:rsidP="00F77344" w:rsidRDefault="00F63229" w14:paraId="4A6CA41D" w14:textId="77777777">
          <w:pPr>
            <w:pStyle w:val="Encabezado"/>
            <w:jc w:val="right"/>
            <w:rPr>
              <w:rFonts w:ascii="Gill Sans MT" w:hAnsi="Gill Sans MT" w:cs="Tahoma"/>
              <w:b/>
              <w:color w:val="548DD4"/>
              <w:sz w:val="16"/>
              <w:szCs w:val="16"/>
            </w:rPr>
          </w:pPr>
          <w:r w:rsidRPr="009B13AC">
            <w:rPr>
              <w:rFonts w:ascii="Gill Sans MT" w:hAnsi="Gill Sans MT" w:cs="Tahoma"/>
              <w:b/>
              <w:color w:val="548DD4"/>
              <w:sz w:val="16"/>
              <w:szCs w:val="16"/>
            </w:rPr>
            <w:t>Código:</w:t>
          </w:r>
        </w:p>
      </w:tc>
      <w:tc>
        <w:tcPr>
          <w:tcW w:w="1092" w:type="dxa"/>
        </w:tcPr>
        <w:p w:rsidRPr="003A562F" w:rsidR="00F63229" w:rsidP="00F77344" w:rsidRDefault="00F63229" w14:paraId="44E0BA03" w14:textId="77777777">
          <w:pPr>
            <w:pStyle w:val="Encabezado"/>
            <w:rPr>
              <w:rFonts w:ascii="Tw Cen MT" w:hAnsi="Tw Cen MT" w:cs="Tahoma"/>
              <w:b/>
              <w:sz w:val="16"/>
              <w:szCs w:val="16"/>
            </w:rPr>
          </w:pPr>
          <w:r>
            <w:rPr>
              <w:rFonts w:ascii="Tw Cen MT" w:hAnsi="Tw Cen MT" w:cs="Tahoma"/>
              <w:b/>
              <w:sz w:val="16"/>
              <w:szCs w:val="16"/>
            </w:rPr>
            <w:t>PP.08.01.01</w:t>
          </w:r>
        </w:p>
      </w:tc>
    </w:tr>
    <w:tr w:rsidRPr="003A562F" w:rsidR="001151AD" w:rsidTr="00DA40EA" w14:paraId="42748E23" w14:textId="77777777">
      <w:trPr>
        <w:trHeight w:val="275"/>
      </w:trPr>
      <w:tc>
        <w:tcPr>
          <w:tcW w:w="1644" w:type="dxa"/>
        </w:tcPr>
        <w:p w:rsidRPr="009B13AC" w:rsidR="00F63229" w:rsidP="00F77344" w:rsidRDefault="00F63229" w14:paraId="2B02EE4A" w14:textId="77777777">
          <w:pPr>
            <w:pStyle w:val="Encabezado"/>
            <w:jc w:val="right"/>
            <w:rPr>
              <w:rFonts w:ascii="Gill Sans MT" w:hAnsi="Gill Sans MT" w:cs="Tahoma"/>
              <w:b/>
              <w:color w:val="548DD4"/>
              <w:sz w:val="16"/>
              <w:szCs w:val="16"/>
            </w:rPr>
          </w:pPr>
          <w:r w:rsidRPr="009B13AC">
            <w:rPr>
              <w:rFonts w:ascii="Gill Sans MT" w:hAnsi="Gill Sans MT" w:cs="Tahoma"/>
              <w:b/>
              <w:color w:val="548DD4"/>
              <w:sz w:val="16"/>
              <w:szCs w:val="16"/>
            </w:rPr>
            <w:t>Proceso:</w:t>
          </w:r>
        </w:p>
      </w:tc>
      <w:tc>
        <w:tcPr>
          <w:tcW w:w="3758" w:type="dxa"/>
        </w:tcPr>
        <w:p w:rsidRPr="009B13AC" w:rsidR="00F63229" w:rsidP="00F77344" w:rsidRDefault="00F63229" w14:paraId="2A7C6A05" w14:textId="77777777">
          <w:pPr>
            <w:pStyle w:val="Encabezado"/>
            <w:rPr>
              <w:rFonts w:ascii="Gill Sans MT" w:hAnsi="Gill Sans MT" w:cs="Tahoma"/>
              <w:b/>
              <w:color w:val="808080"/>
              <w:sz w:val="16"/>
              <w:szCs w:val="16"/>
            </w:rPr>
          </w:pPr>
          <w:r>
            <w:rPr>
              <w:rFonts w:ascii="Gill Sans MT" w:hAnsi="Gill Sans MT" w:cs="Tahoma"/>
              <w:b/>
              <w:color w:val="808080"/>
              <w:sz w:val="16"/>
              <w:szCs w:val="16"/>
            </w:rPr>
            <w:t>Análisis y Requerimientos y Factibilidades de Sistemas Informáticos</w:t>
          </w:r>
        </w:p>
      </w:tc>
      <w:tc>
        <w:tcPr>
          <w:tcW w:w="2924" w:type="dxa"/>
        </w:tcPr>
        <w:p w:rsidRPr="009B13AC" w:rsidR="00F63229" w:rsidP="00F77344" w:rsidRDefault="00F63229" w14:paraId="01FC1331" w14:textId="77777777">
          <w:pPr>
            <w:pStyle w:val="Encabezado"/>
            <w:jc w:val="right"/>
            <w:rPr>
              <w:rFonts w:ascii="Gill Sans MT" w:hAnsi="Gill Sans MT" w:cs="Tahoma"/>
              <w:b/>
              <w:color w:val="548DD4"/>
              <w:sz w:val="16"/>
              <w:szCs w:val="16"/>
            </w:rPr>
          </w:pPr>
          <w:r w:rsidRPr="009B13AC">
            <w:rPr>
              <w:rFonts w:ascii="Gill Sans MT" w:hAnsi="Gill Sans MT" w:cs="Tahoma"/>
              <w:b/>
              <w:color w:val="548DD4"/>
              <w:sz w:val="16"/>
              <w:szCs w:val="16"/>
            </w:rPr>
            <w:t>Fecha Elaboración/ Actualización</w:t>
          </w:r>
        </w:p>
      </w:tc>
      <w:tc>
        <w:tcPr>
          <w:tcW w:w="1092" w:type="dxa"/>
        </w:tcPr>
        <w:p w:rsidRPr="003A562F" w:rsidR="00F63229" w:rsidP="00F77344" w:rsidRDefault="00F63229" w14:paraId="3E78FC51" w14:textId="414C21BF">
          <w:pPr>
            <w:pStyle w:val="Encabezado"/>
            <w:rPr>
              <w:rFonts w:ascii="Tw Cen MT" w:hAnsi="Tw Cen MT" w:cs="Tahoma"/>
              <w:b/>
              <w:sz w:val="16"/>
              <w:szCs w:val="16"/>
            </w:rPr>
          </w:pPr>
          <w:r>
            <w:rPr>
              <w:rFonts w:ascii="Tw Cen MT" w:hAnsi="Tw Cen MT" w:cs="Tahoma"/>
              <w:b/>
              <w:sz w:val="16"/>
              <w:szCs w:val="16"/>
            </w:rPr>
            <w:t>Jul-2020</w:t>
          </w:r>
        </w:p>
      </w:tc>
    </w:tr>
  </w:tbl>
  <w:p w:rsidR="00F63229" w:rsidP="00F77344" w:rsidRDefault="00F63229" w14:paraId="0C7DB5FA" w14:textId="77777777">
    <w:pPr>
      <w:pStyle w:val="Encabezado"/>
      <w:tabs>
        <w:tab w:val="left" w:pos="430"/>
      </w:tabs>
    </w:pPr>
    <w:r>
      <w:tab/>
    </w:r>
  </w:p>
  <w:p w:rsidR="00F63229" w:rsidRDefault="00F63229" w14:paraId="4DBAE274" w14:textId="77777777">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3AC6BC38" w14:textId="77777777">
      <w:trPr>
        <w:trHeight w:val="300"/>
      </w:trPr>
      <w:tc>
        <w:tcPr>
          <w:tcW w:w="2945" w:type="dxa"/>
        </w:tcPr>
        <w:p w:rsidR="01FB8F13" w:rsidP="000D5682" w:rsidRDefault="01FB8F13" w14:paraId="49190D73" w14:textId="290B1861">
          <w:pPr>
            <w:pStyle w:val="Encabezado"/>
            <w:ind w:left="-115"/>
          </w:pPr>
        </w:p>
      </w:tc>
      <w:tc>
        <w:tcPr>
          <w:tcW w:w="2945" w:type="dxa"/>
        </w:tcPr>
        <w:p w:rsidR="01FB8F13" w:rsidP="000D5682" w:rsidRDefault="01FB8F13" w14:paraId="7EB5D2BE" w14:textId="1C5A60E6">
          <w:pPr>
            <w:pStyle w:val="Encabezado"/>
            <w:jc w:val="center"/>
          </w:pPr>
        </w:p>
      </w:tc>
      <w:tc>
        <w:tcPr>
          <w:tcW w:w="2945" w:type="dxa"/>
        </w:tcPr>
        <w:p w:rsidR="01FB8F13" w:rsidP="000D5682" w:rsidRDefault="01FB8F13" w14:paraId="6ADA0B09" w14:textId="0D16324C">
          <w:pPr>
            <w:pStyle w:val="Encabezado"/>
            <w:ind w:right="-115"/>
            <w:jc w:val="right"/>
          </w:pPr>
        </w:p>
      </w:tc>
    </w:tr>
  </w:tbl>
  <w:p w:rsidR="01FB8F13" w:rsidP="000D5682" w:rsidRDefault="01FB8F13" w14:paraId="34606597" w14:textId="712DC627">
    <w:pPr>
      <w:pStyle w:val="Encabezado"/>
    </w:pPr>
  </w:p>
  <w:p w:rsidR="01FB8F13" w:rsidRDefault="01FB8F13" w14:paraId="497AA170" w14:textId="77777777"/>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63229" w:rsidP="006D381F" w:rsidRDefault="00F63229" w14:paraId="7970FE20" w14:textId="77777777">
    <w:pPr>
      <w:pStyle w:val="Encabezado"/>
      <w:jc w:val="center"/>
    </w:pPr>
    <w:r>
      <w:rPr>
        <w:noProof/>
        <w:lang w:eastAsia="es-EC"/>
      </w:rPr>
      <w:drawing>
        <wp:inline distT="0" distB="0" distL="0" distR="0" wp14:anchorId="0739B5F9" wp14:editId="4C06C3F5">
          <wp:extent cx="1961699" cy="621102"/>
          <wp:effectExtent l="0" t="0" r="635" b="7620"/>
          <wp:docPr id="17216505" name="Imagen 172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_CoopMego_319x101.png"/>
                  <pic:cNvPicPr/>
                </pic:nvPicPr>
                <pic:blipFill>
                  <a:blip r:embed="rId1">
                    <a:extLst>
                      <a:ext uri="{28A0092B-C50C-407E-A947-70E740481C1C}">
                        <a14:useLocalDpi xmlns:a14="http://schemas.microsoft.com/office/drawing/2010/main" val="0"/>
                      </a:ext>
                    </a:extLst>
                  </a:blip>
                  <a:stretch>
                    <a:fillRect/>
                  </a:stretch>
                </pic:blipFill>
                <pic:spPr>
                  <a:xfrm>
                    <a:off x="0" y="0"/>
                    <a:ext cx="1962976" cy="621506"/>
                  </a:xfrm>
                  <a:prstGeom prst="rect">
                    <a:avLst/>
                  </a:prstGeom>
                </pic:spPr>
              </pic:pic>
            </a:graphicData>
          </a:graphic>
        </wp:inline>
      </w:drawing>
    </w:r>
  </w:p>
  <w:tbl>
    <w:tblPr>
      <w:tblW w:w="9226" w:type="dxa"/>
      <w:jc w:val="center"/>
      <w:tblLayout w:type="fixed"/>
      <w:tblCellMar>
        <w:left w:w="70" w:type="dxa"/>
        <w:right w:w="70" w:type="dxa"/>
      </w:tblCellMar>
      <w:tblLook w:val="0000" w:firstRow="0" w:lastRow="0" w:firstColumn="0" w:lastColumn="0" w:noHBand="0" w:noVBand="0"/>
    </w:tblPr>
    <w:tblGrid>
      <w:gridCol w:w="1872"/>
      <w:gridCol w:w="3574"/>
      <w:gridCol w:w="2321"/>
      <w:gridCol w:w="1459"/>
    </w:tblGrid>
    <w:tr w:rsidRPr="00CA7D54" w:rsidR="00F63229" w:rsidTr="0060570E" w14:paraId="5B844974" w14:textId="77777777">
      <w:trPr>
        <w:trHeight w:val="301"/>
        <w:jc w:val="center"/>
      </w:trPr>
      <w:tc>
        <w:tcPr>
          <w:tcW w:w="9226" w:type="dxa"/>
          <w:gridSpan w:val="4"/>
          <w:tcBorders>
            <w:top w:val="single" w:color="auto" w:sz="6" w:space="0"/>
            <w:left w:val="single" w:color="auto" w:sz="6" w:space="0"/>
            <w:bottom w:val="single" w:color="auto" w:sz="6" w:space="0"/>
            <w:right w:val="single" w:color="auto" w:sz="6" w:space="0"/>
          </w:tcBorders>
        </w:tcPr>
        <w:p w:rsidRPr="003216BE" w:rsidR="00F63229" w:rsidP="006D381F" w:rsidRDefault="00F63229" w14:paraId="7ED20E87" w14:textId="77777777">
          <w:pPr>
            <w:spacing w:after="0"/>
            <w:jc w:val="center"/>
            <w:rPr>
              <w:rFonts w:ascii="Gill Sans MT" w:hAnsi="Gill Sans MT" w:cs="Tahoma"/>
              <w:b/>
              <w:sz w:val="20"/>
              <w:szCs w:val="20"/>
              <w:highlight w:val="yellow"/>
            </w:rPr>
          </w:pPr>
          <w:r w:rsidRPr="003216BE">
            <w:rPr>
              <w:rFonts w:ascii="Gill Sans MT" w:hAnsi="Gill Sans MT" w:cs="Tahoma"/>
              <w:b/>
              <w:sz w:val="20"/>
              <w:szCs w:val="20"/>
            </w:rPr>
            <w:t>MANUAL PARA EL DESARROLLO E IMPLEMENTACIÓN DE SOLUCIONES INFORMÁTICAS</w:t>
          </w:r>
        </w:p>
      </w:tc>
    </w:tr>
    <w:tr w:rsidRPr="00CA7D54" w:rsidR="00F63229" w:rsidTr="0060570E" w14:paraId="73FCCD14" w14:textId="77777777">
      <w:trPr>
        <w:trHeight w:val="291"/>
        <w:jc w:val="center"/>
      </w:trPr>
      <w:tc>
        <w:tcPr>
          <w:tcW w:w="1872" w:type="dxa"/>
          <w:tcBorders>
            <w:top w:val="single" w:color="auto" w:sz="6" w:space="0"/>
            <w:left w:val="single" w:color="auto" w:sz="6" w:space="0"/>
            <w:bottom w:val="single" w:color="auto" w:sz="6" w:space="0"/>
            <w:right w:val="single" w:color="auto" w:sz="6" w:space="0"/>
          </w:tcBorders>
        </w:tcPr>
        <w:p w:rsidRPr="00CA7D54" w:rsidR="00F63229" w:rsidP="006D381F" w:rsidRDefault="00F63229" w14:paraId="7D02BD14" w14:textId="77777777">
          <w:pPr>
            <w:autoSpaceDE w:val="0"/>
            <w:autoSpaceDN w:val="0"/>
            <w:adjustRightInd w:val="0"/>
            <w:spacing w:after="0" w:line="240" w:lineRule="auto"/>
            <w:jc w:val="both"/>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Departamento:</w:t>
          </w:r>
        </w:p>
      </w:tc>
      <w:tc>
        <w:tcPr>
          <w:tcW w:w="3574" w:type="dxa"/>
          <w:tcBorders>
            <w:top w:val="single" w:color="auto" w:sz="6" w:space="0"/>
            <w:left w:val="single" w:color="auto" w:sz="6" w:space="0"/>
            <w:bottom w:val="single" w:color="auto" w:sz="6" w:space="0"/>
            <w:right w:val="single" w:color="auto" w:sz="6" w:space="0"/>
          </w:tcBorders>
          <w:shd w:val="clear" w:color="auto" w:fill="auto"/>
        </w:tcPr>
        <w:p w:rsidRPr="004A5044" w:rsidR="00F63229" w:rsidP="006D381F" w:rsidRDefault="00F63229" w14:paraId="6D1CB594" w14:textId="77777777">
          <w:pPr>
            <w:autoSpaceDE w:val="0"/>
            <w:autoSpaceDN w:val="0"/>
            <w:adjustRightInd w:val="0"/>
            <w:spacing w:after="0" w:line="240" w:lineRule="auto"/>
            <w:rPr>
              <w:rFonts w:ascii="Gill Sans MT" w:hAnsi="Gill Sans MT" w:eastAsia="Times New Roman" w:cs="Gill Sans MT"/>
              <w:sz w:val="16"/>
              <w:szCs w:val="16"/>
              <w:highlight w:val="yellow"/>
              <w:lang w:val="es-ES" w:eastAsia="es-ES"/>
            </w:rPr>
          </w:pPr>
          <w:r w:rsidRPr="003216BE">
            <w:rPr>
              <w:rFonts w:ascii="Gill Sans MT" w:hAnsi="Gill Sans MT" w:eastAsia="Times New Roman" w:cs="Gill Sans MT"/>
              <w:sz w:val="16"/>
              <w:szCs w:val="16"/>
              <w:lang w:val="es-ES" w:eastAsia="es-ES"/>
            </w:rPr>
            <w:t>Tecnología</w:t>
          </w:r>
          <w:r>
            <w:rPr>
              <w:rFonts w:ascii="Gill Sans MT" w:hAnsi="Gill Sans MT" w:eastAsia="Times New Roman" w:cs="Gill Sans MT"/>
              <w:sz w:val="16"/>
              <w:szCs w:val="16"/>
              <w:lang w:val="es-ES" w:eastAsia="es-ES"/>
            </w:rPr>
            <w:t xml:space="preserve"> de la Información</w:t>
          </w:r>
        </w:p>
      </w:tc>
      <w:tc>
        <w:tcPr>
          <w:tcW w:w="2321" w:type="dxa"/>
          <w:tcBorders>
            <w:top w:val="single" w:color="auto" w:sz="6" w:space="0"/>
            <w:left w:val="single" w:color="auto" w:sz="6" w:space="0"/>
            <w:bottom w:val="single" w:color="auto" w:sz="6" w:space="0"/>
            <w:right w:val="single" w:color="auto" w:sz="6" w:space="0"/>
          </w:tcBorders>
        </w:tcPr>
        <w:p w:rsidRPr="00CA7D54" w:rsidR="00F63229" w:rsidP="006D381F" w:rsidRDefault="00F63229" w14:paraId="016EDECA" w14:textId="77777777">
          <w:pPr>
            <w:autoSpaceDE w:val="0"/>
            <w:autoSpaceDN w:val="0"/>
            <w:adjustRightInd w:val="0"/>
            <w:spacing w:after="0" w:line="240" w:lineRule="auto"/>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Código:</w:t>
          </w:r>
        </w:p>
      </w:tc>
      <w:tc>
        <w:tcPr>
          <w:tcW w:w="1459" w:type="dxa"/>
          <w:tcBorders>
            <w:top w:val="single" w:color="auto" w:sz="6" w:space="0"/>
            <w:left w:val="single" w:color="auto" w:sz="6" w:space="0"/>
            <w:bottom w:val="single" w:color="auto" w:sz="6" w:space="0"/>
            <w:right w:val="single" w:color="auto" w:sz="6" w:space="0"/>
          </w:tcBorders>
        </w:tcPr>
        <w:p w:rsidRPr="00CA7D54" w:rsidR="00F63229" w:rsidP="006D381F" w:rsidRDefault="00F63229" w14:paraId="15658DC7" w14:textId="77777777">
          <w:pPr>
            <w:autoSpaceDE w:val="0"/>
            <w:autoSpaceDN w:val="0"/>
            <w:adjustRightInd w:val="0"/>
            <w:spacing w:after="0" w:line="240" w:lineRule="auto"/>
            <w:rPr>
              <w:rFonts w:ascii="Gill Sans MT" w:hAnsi="Gill Sans MT" w:eastAsia="Times New Roman" w:cs="Gill Sans MT"/>
              <w:sz w:val="16"/>
              <w:szCs w:val="16"/>
              <w:lang w:val="es-ES" w:eastAsia="es-ES"/>
            </w:rPr>
          </w:pPr>
          <w:r w:rsidRPr="003216BE">
            <w:rPr>
              <w:rFonts w:ascii="Gill Sans MT" w:hAnsi="Gill Sans MT" w:eastAsia="Times New Roman" w:cs="Gill Sans MT"/>
              <w:sz w:val="16"/>
              <w:szCs w:val="16"/>
              <w:lang w:val="es-ES" w:eastAsia="es-ES"/>
            </w:rPr>
            <w:t>PH.</w:t>
          </w:r>
          <w:r>
            <w:rPr>
              <w:rFonts w:ascii="Gill Sans MT" w:hAnsi="Gill Sans MT" w:eastAsia="Times New Roman" w:cs="Gill Sans MT"/>
              <w:sz w:val="16"/>
              <w:szCs w:val="16"/>
              <w:lang w:val="es-ES" w:eastAsia="es-ES"/>
            </w:rPr>
            <w:t>35</w:t>
          </w:r>
          <w:r w:rsidRPr="003216BE">
            <w:rPr>
              <w:rFonts w:ascii="Gill Sans MT" w:hAnsi="Gill Sans MT" w:eastAsia="Times New Roman" w:cs="Gill Sans MT"/>
              <w:sz w:val="16"/>
              <w:szCs w:val="16"/>
              <w:lang w:val="es-ES" w:eastAsia="es-ES"/>
            </w:rPr>
            <w:t>.0</w:t>
          </w:r>
          <w:r>
            <w:rPr>
              <w:rFonts w:ascii="Gill Sans MT" w:hAnsi="Gill Sans MT" w:eastAsia="Times New Roman" w:cs="Gill Sans MT"/>
              <w:sz w:val="16"/>
              <w:szCs w:val="16"/>
              <w:lang w:val="es-ES" w:eastAsia="es-ES"/>
            </w:rPr>
            <w:t>5</w:t>
          </w:r>
        </w:p>
      </w:tc>
    </w:tr>
    <w:tr w:rsidRPr="00CA7D54" w:rsidR="00F63229" w:rsidTr="0060570E" w14:paraId="1CB28234" w14:textId="77777777">
      <w:trPr>
        <w:trHeight w:val="277"/>
        <w:jc w:val="center"/>
      </w:trPr>
      <w:tc>
        <w:tcPr>
          <w:tcW w:w="1872" w:type="dxa"/>
          <w:tcBorders>
            <w:top w:val="single" w:color="auto" w:sz="6" w:space="0"/>
            <w:left w:val="single" w:color="auto" w:sz="6" w:space="0"/>
            <w:bottom w:val="single" w:color="auto" w:sz="6" w:space="0"/>
            <w:right w:val="single" w:color="auto" w:sz="6" w:space="0"/>
          </w:tcBorders>
        </w:tcPr>
        <w:p w:rsidRPr="00CA7D54" w:rsidR="00F63229" w:rsidP="006D381F" w:rsidRDefault="00F63229" w14:paraId="4454700A" w14:textId="77777777">
          <w:pPr>
            <w:autoSpaceDE w:val="0"/>
            <w:autoSpaceDN w:val="0"/>
            <w:adjustRightInd w:val="0"/>
            <w:spacing w:after="0" w:line="240" w:lineRule="auto"/>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Proceso</w:t>
          </w:r>
        </w:p>
      </w:tc>
      <w:tc>
        <w:tcPr>
          <w:tcW w:w="7354" w:type="dxa"/>
          <w:gridSpan w:val="3"/>
          <w:tcBorders>
            <w:top w:val="single" w:color="auto" w:sz="6" w:space="0"/>
            <w:left w:val="single" w:color="auto" w:sz="6" w:space="0"/>
            <w:bottom w:val="single" w:color="auto" w:sz="6" w:space="0"/>
            <w:right w:val="single" w:color="auto" w:sz="6" w:space="0"/>
          </w:tcBorders>
        </w:tcPr>
        <w:p w:rsidRPr="003216BE" w:rsidR="00F63229" w:rsidP="006D381F" w:rsidRDefault="00F63229" w14:paraId="765B03ED" w14:textId="77777777">
          <w:pPr>
            <w:autoSpaceDE w:val="0"/>
            <w:autoSpaceDN w:val="0"/>
            <w:adjustRightInd w:val="0"/>
            <w:spacing w:after="0" w:line="240" w:lineRule="auto"/>
            <w:rPr>
              <w:rFonts w:ascii="Gill Sans MT" w:hAnsi="Gill Sans MT" w:eastAsia="Times New Roman" w:cs="Gill Sans MT"/>
              <w:sz w:val="16"/>
              <w:szCs w:val="16"/>
              <w:lang w:val="es-ES" w:eastAsia="es-ES"/>
            </w:rPr>
          </w:pPr>
          <w:r w:rsidRPr="00BE126B">
            <w:rPr>
              <w:rFonts w:ascii="Gill Sans MT" w:hAnsi="Gill Sans MT" w:eastAsia="Times New Roman" w:cs="Gill Sans MT"/>
              <w:sz w:val="16"/>
              <w:szCs w:val="16"/>
              <w:lang w:val="es-ES" w:eastAsia="es-ES"/>
            </w:rPr>
            <w:t>Desarrollo, implementación y mantenimiento de soluciones informáticas</w:t>
          </w:r>
        </w:p>
      </w:tc>
    </w:tr>
  </w:tbl>
  <w:p w:rsidR="00F63229" w:rsidP="00627C4D" w:rsidRDefault="00F63229" w14:paraId="352D3071" w14:textId="77777777">
    <w:pPr>
      <w:pStyle w:val="Encabezado"/>
      <w:jc w:val="center"/>
    </w:pPr>
  </w:p>
  <w:p w:rsidRPr="00DA40EA" w:rsidR="00F63229" w:rsidP="00DA40EA" w:rsidRDefault="00F63229" w14:paraId="02E9D3E4" w14:textId="77777777">
    <w:pPr>
      <w:pStyle w:val="Encabezado"/>
      <w:rPr>
        <w:sz w:val="6"/>
      </w:rPr>
    </w:pPr>
  </w:p>
  <w:p w:rsidR="00F63229" w:rsidRDefault="00F63229" w14:paraId="613617F1" w14:textId="7777777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63229" w:rsidP="005411D6" w:rsidRDefault="00F63229" w14:paraId="37DF0129" w14:textId="31A5FF8F">
    <w:pPr>
      <w:pStyle w:val="Encabezado"/>
      <w:jc w:val="center"/>
    </w:pPr>
  </w:p>
  <w:p w:rsidR="387B4121" w:rsidRDefault="387B4121" w14:paraId="32F9166B" w14:textId="3C80F614"/>
  <w:p w:rsidR="387B4121" w:rsidRDefault="387B4121" w14:paraId="50C04D82" w14:textId="1EDA6CBF"/>
  <w:p w:rsidR="00F63229" w:rsidP="1671572C" w:rsidRDefault="387B4121" w14:paraId="4CD0AE42" w14:textId="77777777">
    <w:pPr>
      <w:pStyle w:val="Encabezado"/>
      <w:jc w:val="center"/>
    </w:pPr>
    <w:r>
      <w:rPr>
        <w:noProof/>
      </w:rPr>
      <w:drawing>
        <wp:inline distT="0" distB="0" distL="0" distR="0" wp14:anchorId="17238DD8" wp14:editId="4B41193F">
          <wp:extent cx="1810987" cy="573384"/>
          <wp:effectExtent l="0" t="0" r="0" b="0"/>
          <wp:docPr id="1976838479" name="Imagen 83706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7065480"/>
                  <pic:cNvPicPr/>
                </pic:nvPicPr>
                <pic:blipFill>
                  <a:blip r:embed="rId1">
                    <a:extLst>
                      <a:ext uri="{28A0092B-C50C-407E-A947-70E740481C1C}">
                        <a14:useLocalDpi xmlns:a14="http://schemas.microsoft.com/office/drawing/2010/main" val="0"/>
                      </a:ext>
                    </a:extLst>
                  </a:blip>
                  <a:stretch>
                    <a:fillRect/>
                  </a:stretch>
                </pic:blipFill>
                <pic:spPr>
                  <a:xfrm>
                    <a:off x="0" y="0"/>
                    <a:ext cx="1810987" cy="573384"/>
                  </a:xfrm>
                  <a:prstGeom prst="rect">
                    <a:avLst/>
                  </a:prstGeom>
                </pic:spPr>
              </pic:pic>
            </a:graphicData>
          </a:graphic>
        </wp:inline>
      </w:drawing>
    </w:r>
  </w:p>
  <w:tbl>
    <w:tblPr>
      <w:tblStyle w:val="Tabladelista3-nfasis5"/>
      <w:tblW w:w="0" w:type="auto"/>
      <w:jc w:val="center"/>
      <w:tblLook w:val="0000" w:firstRow="0" w:lastRow="0" w:firstColumn="0" w:lastColumn="0" w:noHBand="0" w:noVBand="0"/>
    </w:tblPr>
    <w:tblGrid>
      <w:gridCol w:w="1818"/>
      <w:gridCol w:w="3076"/>
      <w:gridCol w:w="1743"/>
      <w:gridCol w:w="2191"/>
    </w:tblGrid>
    <w:tr w:rsidR="1671572C" w:rsidTr="387B4121" w14:paraId="0BD5C03D" w14:textId="77777777">
      <w:trPr>
        <w:cnfStyle w:val="000000100000" w:firstRow="0" w:lastRow="0" w:firstColumn="0" w:lastColumn="0" w:oddVBand="0" w:evenVBand="0" w:oddHBand="1" w:evenHBand="0" w:firstRowFirstColumn="0" w:firstRowLastColumn="0" w:lastRowFirstColumn="0" w:lastRowLastColumn="0"/>
        <w:trHeight w:val="301"/>
        <w:jc w:val="center"/>
      </w:trPr>
      <w:tc>
        <w:tcPr>
          <w:cnfStyle w:val="000010000000" w:firstRow="0" w:lastRow="0" w:firstColumn="0" w:lastColumn="0" w:oddVBand="1" w:evenVBand="0" w:oddHBand="0" w:evenHBand="0" w:firstRowFirstColumn="0" w:firstRowLastColumn="0" w:lastRowFirstColumn="0" w:lastRowLastColumn="0"/>
          <w:tcW w:w="9226" w:type="dxa"/>
          <w:gridSpan w:val="4"/>
          <w:shd w:val="clear" w:color="auto" w:fill="DBE5F1" w:themeFill="accent1" w:themeFillTint="33"/>
        </w:tcPr>
        <w:p w:rsidR="1671572C" w:rsidP="1671572C" w:rsidRDefault="387B4121" w14:paraId="221235D7" w14:textId="77777777">
          <w:pPr>
            <w:jc w:val="center"/>
            <w:rPr>
              <w:rFonts w:ascii="Arial" w:hAnsi="Arial" w:cs="Arial"/>
              <w:b/>
              <w:bCs/>
              <w:color w:val="1F177D"/>
              <w:sz w:val="20"/>
              <w:szCs w:val="20"/>
              <w:highlight w:val="yellow"/>
            </w:rPr>
          </w:pPr>
          <w:r w:rsidRPr="387B4121">
            <w:rPr>
              <w:rFonts w:ascii="Arial" w:hAnsi="Arial" w:cs="Arial"/>
              <w:b/>
              <w:bCs/>
              <w:color w:val="1F177D"/>
              <w:sz w:val="20"/>
              <w:szCs w:val="20"/>
            </w:rPr>
            <w:t>MANUAL PARA EL DESARROLLO E IMPLEMENTACIÓN DE SOLUCIONES INFORMÁTICAS</w:t>
          </w:r>
        </w:p>
      </w:tc>
    </w:tr>
    <w:tr w:rsidR="1671572C" w:rsidTr="387B4121" w14:paraId="5B47E308" w14:textId="77777777">
      <w:trPr>
        <w:trHeight w:val="291"/>
        <w:jc w:val="center"/>
      </w:trPr>
      <w:tc>
        <w:tcPr>
          <w:cnfStyle w:val="000010000000" w:firstRow="0" w:lastRow="0" w:firstColumn="0" w:lastColumn="0" w:oddVBand="1" w:evenVBand="0" w:oddHBand="0" w:evenHBand="0" w:firstRowFirstColumn="0" w:firstRowLastColumn="0" w:lastRowFirstColumn="0" w:lastRowLastColumn="0"/>
          <w:tcW w:w="1838" w:type="dxa"/>
        </w:tcPr>
        <w:p w:rsidR="1671572C" w:rsidP="1671572C" w:rsidRDefault="387B4121" w14:paraId="340DD053" w14:textId="77777777">
          <w:pPr>
            <w:jc w:val="both"/>
            <w:rPr>
              <w:rFonts w:ascii="Arial" w:hAnsi="Arial" w:eastAsia="Times New Roman" w:cs="Arial"/>
              <w:b/>
              <w:bCs/>
              <w:color w:val="0000FF"/>
              <w:sz w:val="20"/>
              <w:szCs w:val="20"/>
              <w:lang w:val="es-ES" w:eastAsia="es-ES"/>
            </w:rPr>
          </w:pPr>
          <w:r w:rsidRPr="387B4121">
            <w:rPr>
              <w:rFonts w:ascii="Arial" w:hAnsi="Arial" w:eastAsia="Times New Roman" w:cs="Arial"/>
              <w:b/>
              <w:bCs/>
              <w:color w:val="1F177D"/>
              <w:sz w:val="20"/>
              <w:szCs w:val="20"/>
              <w:lang w:val="es-ES" w:eastAsia="es-ES"/>
            </w:rPr>
            <w:t>Departamento:</w:t>
          </w:r>
        </w:p>
      </w:tc>
      <w:tc>
        <w:tcPr>
          <w:tcW w:w="3260" w:type="dxa"/>
        </w:tcPr>
        <w:p w:rsidR="1671572C" w:rsidP="1671572C" w:rsidRDefault="387B4121" w14:paraId="07723659" w14:textId="77777777">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0"/>
              <w:szCs w:val="20"/>
              <w:highlight w:val="yellow"/>
              <w:lang w:val="es-ES" w:eastAsia="es-ES"/>
            </w:rPr>
          </w:pPr>
          <w:r w:rsidRPr="387B4121">
            <w:rPr>
              <w:rFonts w:ascii="Arial" w:hAnsi="Arial" w:eastAsia="Times New Roman" w:cs="Arial"/>
              <w:sz w:val="20"/>
              <w:szCs w:val="20"/>
              <w:lang w:val="es-ES" w:eastAsia="es-ES"/>
            </w:rPr>
            <w:t>Tecnología de la Información</w:t>
          </w:r>
        </w:p>
      </w:tc>
      <w:tc>
        <w:tcPr>
          <w:cnfStyle w:val="000010000000" w:firstRow="0" w:lastRow="0" w:firstColumn="0" w:lastColumn="0" w:oddVBand="1" w:evenVBand="0" w:oddHBand="0" w:evenHBand="0" w:firstRowFirstColumn="0" w:firstRowLastColumn="0" w:lastRowFirstColumn="0" w:lastRowLastColumn="0"/>
          <w:tcW w:w="1821" w:type="dxa"/>
        </w:tcPr>
        <w:p w:rsidR="1671572C" w:rsidP="1671572C" w:rsidRDefault="387B4121" w14:paraId="22D3BCDF" w14:textId="77777777">
          <w:pPr>
            <w:rPr>
              <w:rFonts w:ascii="Arial" w:hAnsi="Arial" w:eastAsia="Times New Roman" w:cs="Arial"/>
              <w:b/>
              <w:bCs/>
              <w:color w:val="1F177D"/>
              <w:sz w:val="20"/>
              <w:szCs w:val="20"/>
              <w:lang w:val="es-ES" w:eastAsia="es-ES"/>
            </w:rPr>
          </w:pPr>
          <w:r w:rsidRPr="387B4121">
            <w:rPr>
              <w:rFonts w:ascii="Arial" w:hAnsi="Arial" w:eastAsia="Times New Roman" w:cs="Arial"/>
              <w:b/>
              <w:bCs/>
              <w:color w:val="1F177D"/>
              <w:sz w:val="20"/>
              <w:szCs w:val="20"/>
              <w:lang w:val="es-ES" w:eastAsia="es-ES"/>
            </w:rPr>
            <w:t>Código:</w:t>
          </w:r>
        </w:p>
      </w:tc>
      <w:tc>
        <w:tcPr>
          <w:tcW w:w="2307" w:type="dxa"/>
        </w:tcPr>
        <w:p w:rsidR="1671572C" w:rsidP="1671572C" w:rsidRDefault="387B4121" w14:paraId="30122914" w14:textId="77777777">
          <w:pPr>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 w:val="20"/>
              <w:szCs w:val="20"/>
              <w:lang w:val="es-ES" w:eastAsia="es-ES"/>
            </w:rPr>
          </w:pPr>
          <w:r w:rsidRPr="387B4121">
            <w:rPr>
              <w:rFonts w:ascii="Arial" w:hAnsi="Arial" w:eastAsia="Times New Roman" w:cs="Arial"/>
              <w:sz w:val="20"/>
              <w:szCs w:val="20"/>
              <w:lang w:val="es-ES" w:eastAsia="es-ES"/>
            </w:rPr>
            <w:t>PH.35.05</w:t>
          </w:r>
        </w:p>
      </w:tc>
    </w:tr>
    <w:tr w:rsidR="1671572C" w:rsidTr="387B4121" w14:paraId="605CD040" w14:textId="77777777">
      <w:trPr>
        <w:cnfStyle w:val="000000100000" w:firstRow="0" w:lastRow="0" w:firstColumn="0" w:lastColumn="0" w:oddVBand="0" w:evenVBand="0" w:oddHBand="1" w:evenHBand="0" w:firstRowFirstColumn="0" w:firstRowLastColumn="0" w:lastRowFirstColumn="0" w:lastRowLastColumn="0"/>
        <w:trHeight w:val="277"/>
        <w:jc w:val="center"/>
      </w:trPr>
      <w:tc>
        <w:tcPr>
          <w:cnfStyle w:val="000010000000" w:firstRow="0" w:lastRow="0" w:firstColumn="0" w:lastColumn="0" w:oddVBand="1" w:evenVBand="0" w:oddHBand="0" w:evenHBand="0" w:firstRowFirstColumn="0" w:firstRowLastColumn="0" w:lastRowFirstColumn="0" w:lastRowLastColumn="0"/>
          <w:tcW w:w="1838" w:type="dxa"/>
        </w:tcPr>
        <w:p w:rsidR="1671572C" w:rsidP="1671572C" w:rsidRDefault="387B4121" w14:paraId="78BB776E" w14:textId="07B696F4">
          <w:pPr>
            <w:rPr>
              <w:rFonts w:ascii="Arial" w:hAnsi="Arial" w:eastAsia="Times New Roman" w:cs="Arial"/>
              <w:b/>
              <w:bCs/>
              <w:color w:val="0000FF"/>
              <w:sz w:val="20"/>
              <w:szCs w:val="20"/>
              <w:lang w:val="es-ES" w:eastAsia="es-ES"/>
            </w:rPr>
          </w:pPr>
          <w:r w:rsidRPr="387B4121">
            <w:rPr>
              <w:rFonts w:ascii="Arial" w:hAnsi="Arial" w:eastAsia="Times New Roman" w:cs="Arial"/>
              <w:b/>
              <w:bCs/>
              <w:color w:val="1F177D"/>
              <w:sz w:val="20"/>
              <w:szCs w:val="20"/>
              <w:lang w:val="es-ES" w:eastAsia="es-ES"/>
            </w:rPr>
            <w:t>Proceso:</w:t>
          </w:r>
        </w:p>
      </w:tc>
      <w:tc>
        <w:tcPr>
          <w:tcW w:w="7388" w:type="dxa"/>
          <w:gridSpan w:val="3"/>
        </w:tcPr>
        <w:p w:rsidR="1671572C" w:rsidP="1671572C" w:rsidRDefault="387B4121" w14:paraId="2244FF51" w14:textId="77777777">
          <w:pPr>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 w:val="20"/>
              <w:szCs w:val="20"/>
              <w:lang w:val="es-ES" w:eastAsia="es-ES"/>
            </w:rPr>
          </w:pPr>
          <w:r w:rsidRPr="387B4121">
            <w:rPr>
              <w:rFonts w:ascii="Arial" w:hAnsi="Arial" w:eastAsia="Times New Roman" w:cs="Arial"/>
              <w:sz w:val="20"/>
              <w:szCs w:val="20"/>
              <w:lang w:val="es-ES" w:eastAsia="es-ES"/>
            </w:rPr>
            <w:t>Desarrollo, implementación y mantenimiento de soluciones informáticas</w:t>
          </w:r>
        </w:p>
      </w:tc>
    </w:tr>
  </w:tbl>
  <w:p w:rsidR="00F63229" w:rsidP="005411D6" w:rsidRDefault="00F63229" w14:paraId="3E1AE076" w14:textId="77777777">
    <w:pPr>
      <w:pStyle w:val="Encabezado"/>
    </w:pPr>
  </w:p>
  <w:p w:rsidR="00F63229" w:rsidP="005411D6" w:rsidRDefault="00F63229" w14:paraId="0AF0A908" w14:textId="55916599">
    <w:pPr>
      <w:pStyle w:val="Encabezado"/>
    </w:pPr>
  </w:p>
  <w:p w:rsidR="00F63229" w:rsidRDefault="00F63229" w14:paraId="74E0E109"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1671572C" w:rsidTr="000D5682" w14:paraId="47C90EE4" w14:textId="77777777">
      <w:trPr>
        <w:trHeight w:val="300"/>
      </w:trPr>
      <w:tc>
        <w:tcPr>
          <w:tcW w:w="2945" w:type="dxa"/>
        </w:tcPr>
        <w:p w:rsidR="1671572C" w:rsidP="000D5682" w:rsidRDefault="1671572C" w14:paraId="5D6A99A4" w14:textId="65449F4D">
          <w:pPr>
            <w:pStyle w:val="Encabezado"/>
            <w:ind w:left="-115"/>
          </w:pPr>
        </w:p>
      </w:tc>
      <w:tc>
        <w:tcPr>
          <w:tcW w:w="2945" w:type="dxa"/>
        </w:tcPr>
        <w:p w:rsidR="1671572C" w:rsidP="000D5682" w:rsidRDefault="1671572C" w14:paraId="41680213" w14:textId="2CA24226">
          <w:pPr>
            <w:pStyle w:val="Encabezado"/>
            <w:jc w:val="center"/>
          </w:pPr>
        </w:p>
      </w:tc>
      <w:tc>
        <w:tcPr>
          <w:tcW w:w="2945" w:type="dxa"/>
        </w:tcPr>
        <w:p w:rsidR="1671572C" w:rsidP="000D5682" w:rsidRDefault="1671572C" w14:paraId="5DA6C0D0" w14:textId="1C80475A">
          <w:pPr>
            <w:pStyle w:val="Encabezado"/>
            <w:ind w:right="-115"/>
            <w:jc w:val="right"/>
          </w:pPr>
        </w:p>
      </w:tc>
    </w:tr>
  </w:tbl>
  <w:p w:rsidR="1671572C" w:rsidP="000D5682" w:rsidRDefault="1671572C" w14:paraId="1F4E64FD" w14:textId="06E14D2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63229" w:rsidP="00205F1F" w:rsidRDefault="00F63229" w14:paraId="5C50615E" w14:textId="77777777">
    <w:pPr>
      <w:pStyle w:val="Encabezado"/>
      <w:jc w:val="center"/>
    </w:pPr>
    <w:r>
      <w:rPr>
        <w:noProof/>
        <w:lang w:eastAsia="es-EC"/>
      </w:rPr>
      <w:drawing>
        <wp:inline distT="0" distB="0" distL="0" distR="0" wp14:anchorId="63A9BFE9" wp14:editId="02343AE5">
          <wp:extent cx="1961699" cy="621102"/>
          <wp:effectExtent l="0" t="0" r="635" b="7620"/>
          <wp:docPr id="120035798" name="Imagen 12003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_CoopMego_319x101.png"/>
                  <pic:cNvPicPr/>
                </pic:nvPicPr>
                <pic:blipFill>
                  <a:blip r:embed="rId1">
                    <a:extLst>
                      <a:ext uri="{28A0092B-C50C-407E-A947-70E740481C1C}">
                        <a14:useLocalDpi xmlns:a14="http://schemas.microsoft.com/office/drawing/2010/main" val="0"/>
                      </a:ext>
                    </a:extLst>
                  </a:blip>
                  <a:stretch>
                    <a:fillRect/>
                  </a:stretch>
                </pic:blipFill>
                <pic:spPr>
                  <a:xfrm>
                    <a:off x="0" y="0"/>
                    <a:ext cx="1962976" cy="621506"/>
                  </a:xfrm>
                  <a:prstGeom prst="rect">
                    <a:avLst/>
                  </a:prstGeom>
                </pic:spPr>
              </pic:pic>
            </a:graphicData>
          </a:graphic>
        </wp:inline>
      </w:drawing>
    </w:r>
  </w:p>
  <w:tbl>
    <w:tblPr>
      <w:tblW w:w="9226" w:type="dxa"/>
      <w:jc w:val="center"/>
      <w:tblLayout w:type="fixed"/>
      <w:tblCellMar>
        <w:left w:w="70" w:type="dxa"/>
        <w:right w:w="70" w:type="dxa"/>
      </w:tblCellMar>
      <w:tblLook w:val="0000" w:firstRow="0" w:lastRow="0" w:firstColumn="0" w:lastColumn="0" w:noHBand="0" w:noVBand="0"/>
    </w:tblPr>
    <w:tblGrid>
      <w:gridCol w:w="1872"/>
      <w:gridCol w:w="3574"/>
      <w:gridCol w:w="2321"/>
      <w:gridCol w:w="1459"/>
    </w:tblGrid>
    <w:tr w:rsidRPr="00CA7D54" w:rsidR="00F63229" w:rsidTr="00205F1F" w14:paraId="25A1B269" w14:textId="77777777">
      <w:trPr>
        <w:trHeight w:val="301"/>
        <w:jc w:val="center"/>
      </w:trPr>
      <w:tc>
        <w:tcPr>
          <w:tcW w:w="9226" w:type="dxa"/>
          <w:gridSpan w:val="4"/>
          <w:tcBorders>
            <w:top w:val="single" w:color="auto" w:sz="6" w:space="0"/>
            <w:left w:val="single" w:color="auto" w:sz="6" w:space="0"/>
            <w:bottom w:val="single" w:color="auto" w:sz="6" w:space="0"/>
            <w:right w:val="single" w:color="auto" w:sz="6" w:space="0"/>
          </w:tcBorders>
        </w:tcPr>
        <w:p w:rsidRPr="003216BE" w:rsidR="00F63229" w:rsidP="00205F1F" w:rsidRDefault="00F63229" w14:paraId="12B42FFD" w14:textId="77777777">
          <w:pPr>
            <w:spacing w:after="0"/>
            <w:jc w:val="center"/>
            <w:rPr>
              <w:rFonts w:ascii="Gill Sans MT" w:hAnsi="Gill Sans MT" w:cs="Tahoma"/>
              <w:b/>
              <w:sz w:val="20"/>
              <w:szCs w:val="20"/>
              <w:highlight w:val="yellow"/>
            </w:rPr>
          </w:pPr>
          <w:r w:rsidRPr="003216BE">
            <w:rPr>
              <w:rFonts w:ascii="Gill Sans MT" w:hAnsi="Gill Sans MT" w:cs="Tahoma"/>
              <w:b/>
              <w:sz w:val="20"/>
              <w:szCs w:val="20"/>
            </w:rPr>
            <w:t>MANUAL PARA EL DESARROLLO E IMPLEMENTACIÓN DE SOLUCIONES INFORMÁTICAS</w:t>
          </w:r>
        </w:p>
      </w:tc>
    </w:tr>
    <w:tr w:rsidRPr="00CA7D54" w:rsidR="00F63229" w:rsidTr="00205F1F" w14:paraId="1AAAE301" w14:textId="77777777">
      <w:trPr>
        <w:trHeight w:val="291"/>
        <w:jc w:val="center"/>
      </w:trPr>
      <w:tc>
        <w:tcPr>
          <w:tcW w:w="1872" w:type="dxa"/>
          <w:tcBorders>
            <w:top w:val="single" w:color="auto" w:sz="6" w:space="0"/>
            <w:left w:val="single" w:color="auto" w:sz="6" w:space="0"/>
            <w:bottom w:val="single" w:color="auto" w:sz="6" w:space="0"/>
            <w:right w:val="single" w:color="auto" w:sz="6" w:space="0"/>
          </w:tcBorders>
        </w:tcPr>
        <w:p w:rsidRPr="00CA7D54" w:rsidR="00F63229" w:rsidP="00205F1F" w:rsidRDefault="00F63229" w14:paraId="47463425" w14:textId="77777777">
          <w:pPr>
            <w:autoSpaceDE w:val="0"/>
            <w:autoSpaceDN w:val="0"/>
            <w:adjustRightInd w:val="0"/>
            <w:spacing w:after="0" w:line="240" w:lineRule="auto"/>
            <w:jc w:val="both"/>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Departamento:</w:t>
          </w:r>
        </w:p>
      </w:tc>
      <w:tc>
        <w:tcPr>
          <w:tcW w:w="3574" w:type="dxa"/>
          <w:tcBorders>
            <w:top w:val="single" w:color="auto" w:sz="6" w:space="0"/>
            <w:left w:val="single" w:color="auto" w:sz="6" w:space="0"/>
            <w:bottom w:val="single" w:color="auto" w:sz="6" w:space="0"/>
            <w:right w:val="single" w:color="auto" w:sz="6" w:space="0"/>
          </w:tcBorders>
          <w:shd w:val="clear" w:color="auto" w:fill="auto"/>
        </w:tcPr>
        <w:p w:rsidRPr="004A5044" w:rsidR="00F63229" w:rsidP="00205F1F" w:rsidRDefault="00F63229" w14:paraId="6B4B4CA6" w14:textId="77777777">
          <w:pPr>
            <w:autoSpaceDE w:val="0"/>
            <w:autoSpaceDN w:val="0"/>
            <w:adjustRightInd w:val="0"/>
            <w:spacing w:after="0" w:line="240" w:lineRule="auto"/>
            <w:rPr>
              <w:rFonts w:ascii="Gill Sans MT" w:hAnsi="Gill Sans MT" w:eastAsia="Times New Roman" w:cs="Gill Sans MT"/>
              <w:sz w:val="16"/>
              <w:szCs w:val="16"/>
              <w:highlight w:val="yellow"/>
              <w:lang w:val="es-ES" w:eastAsia="es-ES"/>
            </w:rPr>
          </w:pPr>
          <w:r w:rsidRPr="003216BE">
            <w:rPr>
              <w:rFonts w:ascii="Gill Sans MT" w:hAnsi="Gill Sans MT" w:eastAsia="Times New Roman" w:cs="Gill Sans MT"/>
              <w:sz w:val="16"/>
              <w:szCs w:val="16"/>
              <w:lang w:val="es-ES" w:eastAsia="es-ES"/>
            </w:rPr>
            <w:t>Tecnología</w:t>
          </w:r>
          <w:r>
            <w:rPr>
              <w:rFonts w:ascii="Gill Sans MT" w:hAnsi="Gill Sans MT" w:eastAsia="Times New Roman" w:cs="Gill Sans MT"/>
              <w:sz w:val="16"/>
              <w:szCs w:val="16"/>
              <w:lang w:val="es-ES" w:eastAsia="es-ES"/>
            </w:rPr>
            <w:t xml:space="preserve"> de la Información</w:t>
          </w:r>
        </w:p>
      </w:tc>
      <w:tc>
        <w:tcPr>
          <w:tcW w:w="2321" w:type="dxa"/>
          <w:tcBorders>
            <w:top w:val="single" w:color="auto" w:sz="6" w:space="0"/>
            <w:left w:val="single" w:color="auto" w:sz="6" w:space="0"/>
            <w:bottom w:val="single" w:color="auto" w:sz="6" w:space="0"/>
            <w:right w:val="single" w:color="auto" w:sz="6" w:space="0"/>
          </w:tcBorders>
        </w:tcPr>
        <w:p w:rsidRPr="00CA7D54" w:rsidR="00F63229" w:rsidP="00205F1F" w:rsidRDefault="00F63229" w14:paraId="42C87B02" w14:textId="77777777">
          <w:pPr>
            <w:autoSpaceDE w:val="0"/>
            <w:autoSpaceDN w:val="0"/>
            <w:adjustRightInd w:val="0"/>
            <w:spacing w:after="0" w:line="240" w:lineRule="auto"/>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Código:</w:t>
          </w:r>
        </w:p>
      </w:tc>
      <w:tc>
        <w:tcPr>
          <w:tcW w:w="1459" w:type="dxa"/>
          <w:tcBorders>
            <w:top w:val="single" w:color="auto" w:sz="6" w:space="0"/>
            <w:left w:val="single" w:color="auto" w:sz="6" w:space="0"/>
            <w:bottom w:val="single" w:color="auto" w:sz="6" w:space="0"/>
            <w:right w:val="single" w:color="auto" w:sz="6" w:space="0"/>
          </w:tcBorders>
        </w:tcPr>
        <w:p w:rsidRPr="00CA7D54" w:rsidR="00F63229" w:rsidP="00205F1F" w:rsidRDefault="00F63229" w14:paraId="2023DB90" w14:textId="77777777">
          <w:pPr>
            <w:autoSpaceDE w:val="0"/>
            <w:autoSpaceDN w:val="0"/>
            <w:adjustRightInd w:val="0"/>
            <w:spacing w:after="0" w:line="240" w:lineRule="auto"/>
            <w:rPr>
              <w:rFonts w:ascii="Gill Sans MT" w:hAnsi="Gill Sans MT" w:eastAsia="Times New Roman" w:cs="Gill Sans MT"/>
              <w:sz w:val="16"/>
              <w:szCs w:val="16"/>
              <w:lang w:val="es-ES" w:eastAsia="es-ES"/>
            </w:rPr>
          </w:pPr>
          <w:r w:rsidRPr="003216BE">
            <w:rPr>
              <w:rFonts w:ascii="Gill Sans MT" w:hAnsi="Gill Sans MT" w:eastAsia="Times New Roman" w:cs="Gill Sans MT"/>
              <w:sz w:val="16"/>
              <w:szCs w:val="16"/>
              <w:lang w:val="es-ES" w:eastAsia="es-ES"/>
            </w:rPr>
            <w:t>PH.</w:t>
          </w:r>
          <w:r>
            <w:rPr>
              <w:rFonts w:ascii="Gill Sans MT" w:hAnsi="Gill Sans MT" w:eastAsia="Times New Roman" w:cs="Gill Sans MT"/>
              <w:sz w:val="16"/>
              <w:szCs w:val="16"/>
              <w:lang w:val="es-ES" w:eastAsia="es-ES"/>
            </w:rPr>
            <w:t>35</w:t>
          </w:r>
          <w:r w:rsidRPr="003216BE">
            <w:rPr>
              <w:rFonts w:ascii="Gill Sans MT" w:hAnsi="Gill Sans MT" w:eastAsia="Times New Roman" w:cs="Gill Sans MT"/>
              <w:sz w:val="16"/>
              <w:szCs w:val="16"/>
              <w:lang w:val="es-ES" w:eastAsia="es-ES"/>
            </w:rPr>
            <w:t>.0</w:t>
          </w:r>
          <w:r>
            <w:rPr>
              <w:rFonts w:ascii="Gill Sans MT" w:hAnsi="Gill Sans MT" w:eastAsia="Times New Roman" w:cs="Gill Sans MT"/>
              <w:sz w:val="16"/>
              <w:szCs w:val="16"/>
              <w:lang w:val="es-ES" w:eastAsia="es-ES"/>
            </w:rPr>
            <w:t>5</w:t>
          </w:r>
        </w:p>
      </w:tc>
    </w:tr>
    <w:tr w:rsidRPr="00CA7D54" w:rsidR="00F63229" w:rsidTr="00205F1F" w14:paraId="6D664E98" w14:textId="77777777">
      <w:trPr>
        <w:trHeight w:val="277"/>
        <w:jc w:val="center"/>
      </w:trPr>
      <w:tc>
        <w:tcPr>
          <w:tcW w:w="1872" w:type="dxa"/>
          <w:tcBorders>
            <w:top w:val="single" w:color="auto" w:sz="6" w:space="0"/>
            <w:left w:val="single" w:color="auto" w:sz="6" w:space="0"/>
            <w:bottom w:val="single" w:color="auto" w:sz="6" w:space="0"/>
            <w:right w:val="single" w:color="auto" w:sz="6" w:space="0"/>
          </w:tcBorders>
        </w:tcPr>
        <w:p w:rsidRPr="00CA7D54" w:rsidR="00F63229" w:rsidP="00205F1F" w:rsidRDefault="00F63229" w14:paraId="28D35FFA" w14:textId="77777777">
          <w:pPr>
            <w:autoSpaceDE w:val="0"/>
            <w:autoSpaceDN w:val="0"/>
            <w:adjustRightInd w:val="0"/>
            <w:spacing w:after="0" w:line="240" w:lineRule="auto"/>
            <w:rPr>
              <w:rFonts w:ascii="Gill Sans MT" w:hAnsi="Gill Sans MT" w:eastAsia="Times New Roman" w:cs="Gill Sans MT"/>
              <w:b/>
              <w:bCs/>
              <w:color w:val="0000FF"/>
              <w:sz w:val="16"/>
              <w:szCs w:val="16"/>
              <w:lang w:val="es-ES" w:eastAsia="es-ES"/>
            </w:rPr>
          </w:pPr>
          <w:r w:rsidRPr="00CA7D54">
            <w:rPr>
              <w:rFonts w:ascii="Gill Sans MT" w:hAnsi="Gill Sans MT" w:eastAsia="Times New Roman" w:cs="Gill Sans MT"/>
              <w:b/>
              <w:bCs/>
              <w:color w:val="0000FF"/>
              <w:sz w:val="16"/>
              <w:szCs w:val="16"/>
              <w:lang w:val="es-ES" w:eastAsia="es-ES"/>
            </w:rPr>
            <w:t>Proceso</w:t>
          </w:r>
        </w:p>
      </w:tc>
      <w:tc>
        <w:tcPr>
          <w:tcW w:w="7354" w:type="dxa"/>
          <w:gridSpan w:val="3"/>
          <w:tcBorders>
            <w:top w:val="single" w:color="auto" w:sz="6" w:space="0"/>
            <w:left w:val="single" w:color="auto" w:sz="6" w:space="0"/>
            <w:bottom w:val="single" w:color="auto" w:sz="6" w:space="0"/>
            <w:right w:val="single" w:color="auto" w:sz="6" w:space="0"/>
          </w:tcBorders>
        </w:tcPr>
        <w:p w:rsidRPr="003216BE" w:rsidR="00F63229" w:rsidP="00205F1F" w:rsidRDefault="00F63229" w14:paraId="5015BFA7" w14:textId="77777777">
          <w:pPr>
            <w:autoSpaceDE w:val="0"/>
            <w:autoSpaceDN w:val="0"/>
            <w:adjustRightInd w:val="0"/>
            <w:spacing w:after="0" w:line="240" w:lineRule="auto"/>
            <w:rPr>
              <w:rFonts w:ascii="Gill Sans MT" w:hAnsi="Gill Sans MT" w:eastAsia="Times New Roman" w:cs="Gill Sans MT"/>
              <w:sz w:val="16"/>
              <w:szCs w:val="16"/>
              <w:lang w:val="es-ES" w:eastAsia="es-ES"/>
            </w:rPr>
          </w:pPr>
          <w:r w:rsidRPr="00BE126B">
            <w:rPr>
              <w:rFonts w:ascii="Gill Sans MT" w:hAnsi="Gill Sans MT" w:eastAsia="Times New Roman" w:cs="Gill Sans MT"/>
              <w:sz w:val="16"/>
              <w:szCs w:val="16"/>
              <w:lang w:val="es-ES" w:eastAsia="es-ES"/>
            </w:rPr>
            <w:t>Desarrollo, implementación y mantenimiento de soluciones informáticas</w:t>
          </w:r>
        </w:p>
      </w:tc>
    </w:tr>
  </w:tbl>
  <w:p w:rsidR="00F63229" w:rsidP="00205F1F" w:rsidRDefault="00F63229" w14:paraId="08E210C3" w14:textId="77777777">
    <w:pPr>
      <w:pStyle w:val="Encabezado"/>
    </w:pPr>
  </w:p>
  <w:p w:rsidR="00F63229" w:rsidRDefault="00F63229" w14:paraId="5B525E64" w14:textId="7777777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1FB8F13" w:rsidTr="000D5682" w14:paraId="4413353E" w14:textId="77777777">
      <w:trPr>
        <w:trHeight w:val="300"/>
      </w:trPr>
      <w:tc>
        <w:tcPr>
          <w:tcW w:w="2945" w:type="dxa"/>
        </w:tcPr>
        <w:p w:rsidR="01FB8F13" w:rsidP="000D5682" w:rsidRDefault="01FB8F13" w14:paraId="770D08BA" w14:textId="49234D36">
          <w:pPr>
            <w:pStyle w:val="Encabezado"/>
            <w:ind w:left="-115"/>
          </w:pPr>
        </w:p>
      </w:tc>
      <w:tc>
        <w:tcPr>
          <w:tcW w:w="2945" w:type="dxa"/>
        </w:tcPr>
        <w:p w:rsidR="01FB8F13" w:rsidP="000D5682" w:rsidRDefault="01FB8F13" w14:paraId="38043339" w14:textId="3EAAE904">
          <w:pPr>
            <w:pStyle w:val="Encabezado"/>
            <w:jc w:val="center"/>
          </w:pPr>
        </w:p>
      </w:tc>
      <w:tc>
        <w:tcPr>
          <w:tcW w:w="2945" w:type="dxa"/>
        </w:tcPr>
        <w:p w:rsidR="01FB8F13" w:rsidP="000D5682" w:rsidRDefault="01FB8F13" w14:paraId="2BBB854F" w14:textId="517AC19A">
          <w:pPr>
            <w:pStyle w:val="Encabezado"/>
            <w:ind w:right="-115"/>
            <w:jc w:val="right"/>
          </w:pPr>
        </w:p>
      </w:tc>
    </w:tr>
  </w:tbl>
  <w:p w:rsidR="01FB8F13" w:rsidP="000D5682" w:rsidRDefault="01FB8F13" w14:paraId="05FDE69B" w14:textId="36677B12">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63229" w:rsidP="00D7314A" w:rsidRDefault="00F63229" w14:paraId="2CCDCC9E" w14:textId="77777777">
    <w:pPr>
      <w:pStyle w:val="Encabezado"/>
      <w:jc w:val="center"/>
    </w:pPr>
    <w:r>
      <w:rPr>
        <w:noProof/>
        <w:lang w:eastAsia="es-EC"/>
      </w:rPr>
      <w:drawing>
        <wp:inline distT="0" distB="0" distL="0" distR="0" wp14:anchorId="0C8D9294" wp14:editId="2E3CDE35">
          <wp:extent cx="1961699" cy="621102"/>
          <wp:effectExtent l="0" t="0" r="635" b="7620"/>
          <wp:docPr id="724950941" name="Imagen 7249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_CoopMego_319x101.png"/>
                  <pic:cNvPicPr/>
                </pic:nvPicPr>
                <pic:blipFill>
                  <a:blip r:embed="rId1">
                    <a:extLst>
                      <a:ext uri="{28A0092B-C50C-407E-A947-70E740481C1C}">
                        <a14:useLocalDpi xmlns:a14="http://schemas.microsoft.com/office/drawing/2010/main" val="0"/>
                      </a:ext>
                    </a:extLst>
                  </a:blip>
                  <a:stretch>
                    <a:fillRect/>
                  </a:stretch>
                </pic:blipFill>
                <pic:spPr>
                  <a:xfrm>
                    <a:off x="0" y="0"/>
                    <a:ext cx="1962976" cy="621506"/>
                  </a:xfrm>
                  <a:prstGeom prst="rect">
                    <a:avLst/>
                  </a:prstGeom>
                </pic:spPr>
              </pic:pic>
            </a:graphicData>
          </a:graphic>
        </wp:inline>
      </w:drawing>
    </w:r>
  </w:p>
  <w:tbl>
    <w:tblPr>
      <w:tblStyle w:val="Tabladelista3-nfasis5"/>
      <w:tblW w:w="9226" w:type="dxa"/>
      <w:tblLayout w:type="fixed"/>
      <w:tblLook w:val="0000" w:firstRow="0" w:lastRow="0" w:firstColumn="0" w:lastColumn="0" w:noHBand="0" w:noVBand="0"/>
    </w:tblPr>
    <w:tblGrid>
      <w:gridCol w:w="1872"/>
      <w:gridCol w:w="3574"/>
      <w:gridCol w:w="2321"/>
      <w:gridCol w:w="1459"/>
    </w:tblGrid>
    <w:tr w:rsidRPr="00CA7D54" w:rsidR="00F63229" w:rsidTr="387B4121" w14:paraId="744BF38F"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0010000000" w:firstRow="0" w:lastRow="0" w:firstColumn="0" w:lastColumn="0" w:oddVBand="1" w:evenVBand="0" w:oddHBand="0" w:evenHBand="0" w:firstRowFirstColumn="0" w:firstRowLastColumn="0" w:lastRowFirstColumn="0" w:lastRowLastColumn="0"/>
          <w:tcW w:w="9226" w:type="dxa"/>
          <w:gridSpan w:val="4"/>
          <w:shd w:val="clear" w:color="auto" w:fill="DBE5F1" w:themeFill="accent1" w:themeFillTint="33"/>
        </w:tcPr>
        <w:p w:rsidRPr="00ED357A" w:rsidR="00F63229" w:rsidP="387B4121" w:rsidRDefault="387B4121" w14:paraId="6DE48EEC" w14:textId="77777777">
          <w:pPr>
            <w:jc w:val="center"/>
            <w:rPr>
              <w:rFonts w:ascii="Gill Sans MT" w:hAnsi="Gill Sans MT" w:cs="Tahoma"/>
              <w:b/>
              <w:bCs/>
              <w:color w:val="1F177D"/>
              <w:sz w:val="20"/>
              <w:szCs w:val="20"/>
              <w:highlight w:val="yellow"/>
            </w:rPr>
          </w:pPr>
          <w:r w:rsidRPr="387B4121">
            <w:rPr>
              <w:rFonts w:ascii="Gill Sans MT" w:hAnsi="Gill Sans MT" w:cs="Tahoma"/>
              <w:b/>
              <w:bCs/>
              <w:color w:val="1F177D"/>
              <w:sz w:val="20"/>
              <w:szCs w:val="20"/>
            </w:rPr>
            <w:t>MANUAL PARA EL DESARROLLO E IMPLEMENTACIÓN DE SOLUCIONES INFORMÁTICAS</w:t>
          </w:r>
        </w:p>
      </w:tc>
    </w:tr>
    <w:tr w:rsidRPr="00CA7D54" w:rsidR="00F63229" w:rsidTr="387B4121" w14:paraId="327FBA9A" w14:textId="77777777">
      <w:trPr>
        <w:trHeight w:val="291"/>
      </w:trPr>
      <w:tc>
        <w:tcPr>
          <w:cnfStyle w:val="000010000000" w:firstRow="0" w:lastRow="0" w:firstColumn="0" w:lastColumn="0" w:oddVBand="1" w:evenVBand="0" w:oddHBand="0" w:evenHBand="0" w:firstRowFirstColumn="0" w:firstRowLastColumn="0" w:lastRowFirstColumn="0" w:lastRowLastColumn="0"/>
          <w:tcW w:w="1872" w:type="dxa"/>
        </w:tcPr>
        <w:p w:rsidRPr="00CA7D54" w:rsidR="00F63229" w:rsidP="00A61C5D" w:rsidRDefault="387B4121" w14:paraId="20CBB0A8" w14:textId="77777777">
          <w:pPr>
            <w:autoSpaceDE w:val="0"/>
            <w:autoSpaceDN w:val="0"/>
            <w:adjustRightInd w:val="0"/>
            <w:jc w:val="both"/>
            <w:rPr>
              <w:rFonts w:ascii="Gill Sans MT" w:hAnsi="Gill Sans MT" w:eastAsia="Times New Roman" w:cs="Gill Sans MT"/>
              <w:b/>
              <w:bCs/>
              <w:color w:val="0000FF"/>
              <w:sz w:val="16"/>
              <w:szCs w:val="16"/>
              <w:lang w:val="es-ES" w:eastAsia="es-ES"/>
            </w:rPr>
          </w:pPr>
          <w:r w:rsidRPr="387B4121">
            <w:rPr>
              <w:rFonts w:ascii="Gill Sans MT" w:hAnsi="Gill Sans MT" w:eastAsia="Times New Roman" w:cs="Gill Sans MT"/>
              <w:b/>
              <w:bCs/>
              <w:color w:val="1F177D"/>
              <w:sz w:val="16"/>
              <w:szCs w:val="16"/>
              <w:lang w:val="es-ES" w:eastAsia="es-ES"/>
            </w:rPr>
            <w:t>Departamento:</w:t>
          </w:r>
        </w:p>
      </w:tc>
      <w:tc>
        <w:tcPr>
          <w:tcW w:w="3574" w:type="dxa"/>
        </w:tcPr>
        <w:p w:rsidRPr="004A5044" w:rsidR="00F63229" w:rsidP="00A61C5D" w:rsidRDefault="387B4121" w14:paraId="4144F2AD" w14:textId="7777777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Gill Sans MT" w:hAnsi="Gill Sans MT" w:eastAsia="Times New Roman" w:cs="Gill Sans MT"/>
              <w:sz w:val="16"/>
              <w:szCs w:val="16"/>
              <w:highlight w:val="yellow"/>
              <w:lang w:val="es-ES" w:eastAsia="es-ES"/>
            </w:rPr>
          </w:pPr>
          <w:r w:rsidRPr="387B4121">
            <w:rPr>
              <w:rFonts w:ascii="Gill Sans MT" w:hAnsi="Gill Sans MT" w:eastAsia="Times New Roman" w:cs="Gill Sans MT"/>
              <w:sz w:val="16"/>
              <w:szCs w:val="16"/>
              <w:lang w:val="es-ES" w:eastAsia="es-ES"/>
            </w:rPr>
            <w:t>Tecnología de la Información</w:t>
          </w:r>
        </w:p>
      </w:tc>
      <w:tc>
        <w:tcPr>
          <w:cnfStyle w:val="000010000000" w:firstRow="0" w:lastRow="0" w:firstColumn="0" w:lastColumn="0" w:oddVBand="1" w:evenVBand="0" w:oddHBand="0" w:evenHBand="0" w:firstRowFirstColumn="0" w:firstRowLastColumn="0" w:lastRowFirstColumn="0" w:lastRowLastColumn="0"/>
          <w:tcW w:w="2321" w:type="dxa"/>
        </w:tcPr>
        <w:p w:rsidRPr="00ED357A" w:rsidR="00F63229" w:rsidP="00A61C5D" w:rsidRDefault="387B4121" w14:paraId="0D1EA1EE" w14:textId="77777777">
          <w:pPr>
            <w:autoSpaceDE w:val="0"/>
            <w:autoSpaceDN w:val="0"/>
            <w:adjustRightInd w:val="0"/>
            <w:rPr>
              <w:rFonts w:ascii="Gill Sans MT" w:hAnsi="Gill Sans MT" w:eastAsia="Times New Roman" w:cs="Gill Sans MT"/>
              <w:b/>
              <w:bCs/>
              <w:color w:val="1F177D"/>
              <w:sz w:val="16"/>
              <w:szCs w:val="16"/>
              <w:lang w:val="es-ES" w:eastAsia="es-ES"/>
            </w:rPr>
          </w:pPr>
          <w:r w:rsidRPr="387B4121">
            <w:rPr>
              <w:rFonts w:ascii="Gill Sans MT" w:hAnsi="Gill Sans MT" w:eastAsia="Times New Roman" w:cs="Gill Sans MT"/>
              <w:b/>
              <w:bCs/>
              <w:color w:val="1F177D"/>
              <w:sz w:val="16"/>
              <w:szCs w:val="16"/>
              <w:lang w:val="es-ES" w:eastAsia="es-ES"/>
            </w:rPr>
            <w:t>Código:</w:t>
          </w:r>
        </w:p>
      </w:tc>
      <w:tc>
        <w:tcPr>
          <w:tcW w:w="1459" w:type="dxa"/>
        </w:tcPr>
        <w:p w:rsidRPr="00CA7D54" w:rsidR="00F63229" w:rsidP="00A61C5D" w:rsidRDefault="387B4121" w14:paraId="6B36DB16" w14:textId="7777777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Gill Sans MT" w:hAnsi="Gill Sans MT" w:eastAsia="Times New Roman" w:cs="Gill Sans MT"/>
              <w:sz w:val="16"/>
              <w:szCs w:val="16"/>
              <w:lang w:val="es-ES" w:eastAsia="es-ES"/>
            </w:rPr>
          </w:pPr>
          <w:r w:rsidRPr="387B4121">
            <w:rPr>
              <w:rFonts w:ascii="Gill Sans MT" w:hAnsi="Gill Sans MT" w:eastAsia="Times New Roman" w:cs="Gill Sans MT"/>
              <w:sz w:val="16"/>
              <w:szCs w:val="16"/>
              <w:lang w:val="es-ES" w:eastAsia="es-ES"/>
            </w:rPr>
            <w:t>PH.35.05</w:t>
          </w:r>
        </w:p>
      </w:tc>
    </w:tr>
    <w:tr w:rsidRPr="00CA7D54" w:rsidR="00F63229" w:rsidTr="387B4121" w14:paraId="1D754B60" w14:textId="77777777">
      <w:trPr>
        <w:cnfStyle w:val="000000100000" w:firstRow="0" w:lastRow="0" w:firstColumn="0" w:lastColumn="0" w:oddVBand="0" w:evenVBand="0" w:oddHBand="1" w:evenHBand="0" w:firstRowFirstColumn="0" w:firstRowLastColumn="0" w:lastRowFirstColumn="0" w:lastRowLastColumn="0"/>
        <w:trHeight w:val="277"/>
      </w:trPr>
      <w:tc>
        <w:tcPr>
          <w:cnfStyle w:val="000010000000" w:firstRow="0" w:lastRow="0" w:firstColumn="0" w:lastColumn="0" w:oddVBand="1" w:evenVBand="0" w:oddHBand="0" w:evenHBand="0" w:firstRowFirstColumn="0" w:firstRowLastColumn="0" w:lastRowFirstColumn="0" w:lastRowLastColumn="0"/>
          <w:tcW w:w="1872" w:type="dxa"/>
        </w:tcPr>
        <w:p w:rsidRPr="00CA7D54" w:rsidR="00F63229" w:rsidP="00A61C5D" w:rsidRDefault="387B4121" w14:paraId="69267717" w14:textId="77777777">
          <w:pPr>
            <w:autoSpaceDE w:val="0"/>
            <w:autoSpaceDN w:val="0"/>
            <w:adjustRightInd w:val="0"/>
            <w:rPr>
              <w:rFonts w:ascii="Gill Sans MT" w:hAnsi="Gill Sans MT" w:eastAsia="Times New Roman" w:cs="Gill Sans MT"/>
              <w:b/>
              <w:bCs/>
              <w:color w:val="0000FF"/>
              <w:sz w:val="16"/>
              <w:szCs w:val="16"/>
              <w:lang w:val="es-ES" w:eastAsia="es-ES"/>
            </w:rPr>
          </w:pPr>
          <w:r w:rsidRPr="387B4121">
            <w:rPr>
              <w:rFonts w:ascii="Gill Sans MT" w:hAnsi="Gill Sans MT" w:eastAsia="Times New Roman" w:cs="Gill Sans MT"/>
              <w:b/>
              <w:bCs/>
              <w:color w:val="1F177D"/>
              <w:sz w:val="16"/>
              <w:szCs w:val="16"/>
              <w:lang w:val="es-ES" w:eastAsia="es-ES"/>
            </w:rPr>
            <w:t>Proceso:</w:t>
          </w:r>
        </w:p>
      </w:tc>
      <w:tc>
        <w:tcPr>
          <w:tcW w:w="7354" w:type="dxa"/>
          <w:gridSpan w:val="3"/>
        </w:tcPr>
        <w:p w:rsidRPr="003216BE" w:rsidR="00F63229" w:rsidP="00A61C5D" w:rsidRDefault="387B4121" w14:paraId="03B3A2B2" w14:textId="7777777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Gill Sans MT" w:hAnsi="Gill Sans MT" w:eastAsia="Times New Roman" w:cs="Gill Sans MT"/>
              <w:sz w:val="16"/>
              <w:szCs w:val="16"/>
              <w:lang w:val="es-ES" w:eastAsia="es-ES"/>
            </w:rPr>
          </w:pPr>
          <w:r w:rsidRPr="387B4121">
            <w:rPr>
              <w:rFonts w:ascii="Gill Sans MT" w:hAnsi="Gill Sans MT" w:eastAsia="Times New Roman" w:cs="Gill Sans MT"/>
              <w:sz w:val="16"/>
              <w:szCs w:val="16"/>
              <w:lang w:val="es-ES" w:eastAsia="es-ES"/>
            </w:rPr>
            <w:t>Desarrollo, implementación y mantenimiento de soluciones informáticas</w:t>
          </w:r>
        </w:p>
      </w:tc>
    </w:tr>
  </w:tbl>
  <w:p w:rsidR="387B4121" w:rsidRDefault="387B4121" w14:paraId="68AB1732" w14:textId="1AD4471A"/>
  <w:p w:rsidR="00F63229" w:rsidRDefault="00F63229" w14:paraId="2340EB3F" w14:textId="7777777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1FB8F13" w:rsidP="000D5682" w:rsidRDefault="01FB8F13" w14:paraId="0993D11F" w14:textId="3218FA4A">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63229" w:rsidP="00D7314A" w:rsidRDefault="00F63229" w14:paraId="68027FBD" w14:textId="44AA29C2">
    <w:pPr>
      <w:pStyle w:val="Encabezado"/>
      <w:jc w:val="center"/>
    </w:pPr>
    <w:r>
      <w:rPr>
        <w:noProof/>
        <w:lang w:eastAsia="es-EC"/>
      </w:rPr>
      <w:drawing>
        <wp:inline distT="0" distB="0" distL="0" distR="0" wp14:anchorId="583EC20C" wp14:editId="51F610B6">
          <wp:extent cx="1810987" cy="573384"/>
          <wp:effectExtent l="0" t="0" r="0" b="0"/>
          <wp:docPr id="1946140900" name="Imagen 194614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_CoopMego_319x101.png"/>
                  <pic:cNvPicPr/>
                </pic:nvPicPr>
                <pic:blipFill>
                  <a:blip r:embed="rId1">
                    <a:extLst>
                      <a:ext uri="{28A0092B-C50C-407E-A947-70E740481C1C}">
                        <a14:useLocalDpi xmlns:a14="http://schemas.microsoft.com/office/drawing/2010/main" val="0"/>
                      </a:ext>
                    </a:extLst>
                  </a:blip>
                  <a:stretch>
                    <a:fillRect/>
                  </a:stretch>
                </pic:blipFill>
                <pic:spPr>
                  <a:xfrm>
                    <a:off x="0" y="0"/>
                    <a:ext cx="1816308" cy="575069"/>
                  </a:xfrm>
                  <a:prstGeom prst="rect">
                    <a:avLst/>
                  </a:prstGeom>
                </pic:spPr>
              </pic:pic>
            </a:graphicData>
          </a:graphic>
        </wp:inline>
      </w:drawing>
    </w:r>
  </w:p>
  <w:tbl>
    <w:tblPr>
      <w:tblW w:w="9226" w:type="dxa"/>
      <w:jc w:val="center"/>
      <w:tblLayout w:type="fixed"/>
      <w:tblLook w:val="04A0" w:firstRow="1" w:lastRow="0" w:firstColumn="1" w:lastColumn="0" w:noHBand="0" w:noVBand="1"/>
    </w:tblPr>
    <w:tblGrid>
      <w:gridCol w:w="1872"/>
      <w:gridCol w:w="3574"/>
      <w:gridCol w:w="2321"/>
      <w:gridCol w:w="1459"/>
    </w:tblGrid>
    <w:tr w:rsidRPr="00CA7D54" w:rsidR="00F63229" w:rsidTr="000D5682" w14:paraId="5C9FC1C5" w14:textId="77777777">
      <w:trPr>
        <w:trHeight w:val="552"/>
        <w:jc w:val="center"/>
      </w:trPr>
      <w:tc>
        <w:tcPr>
          <w:tcW w:w="9226" w:type="dxa"/>
          <w:gridSpan w:val="4"/>
          <w:tcBorders>
            <w:top w:val="single" w:color="auto" w:sz="6" w:space="0"/>
            <w:left w:val="single" w:color="auto" w:sz="6" w:space="0"/>
            <w:bottom w:val="single" w:color="auto" w:sz="6" w:space="0"/>
            <w:right w:val="single" w:color="auto" w:sz="6" w:space="0"/>
          </w:tcBorders>
        </w:tcPr>
        <w:p w:rsidRPr="002D7E5E" w:rsidR="00F63229" w:rsidP="176003FF" w:rsidRDefault="176003FF" w14:paraId="42EB6C1F" w14:textId="77777777">
          <w:pPr>
            <w:jc w:val="center"/>
            <w:rPr>
              <w:rFonts w:ascii="Gill Sans MT" w:hAnsi="Gill Sans MT" w:cs="Tahoma"/>
              <w:b/>
              <w:bCs/>
              <w:sz w:val="20"/>
              <w:szCs w:val="20"/>
              <w:highlight w:val="yellow"/>
            </w:rPr>
          </w:pPr>
          <w:r w:rsidRPr="176003FF">
            <w:rPr>
              <w:rFonts w:ascii="Gill Sans MT" w:hAnsi="Gill Sans MT" w:cs="Tahoma"/>
              <w:b/>
              <w:bCs/>
              <w:sz w:val="20"/>
              <w:szCs w:val="20"/>
            </w:rPr>
            <w:t>MANUAL PARA EL DESARROLLO E IMPLEMENTACIÓN DE SOLUCIONES INFORMÁTICAS</w:t>
          </w:r>
        </w:p>
      </w:tc>
    </w:tr>
    <w:tr w:rsidRPr="00CA7D54" w:rsidR="00F63229" w:rsidTr="000D5682" w14:paraId="386C3A67" w14:textId="77777777">
      <w:trPr>
        <w:trHeight w:val="377"/>
        <w:jc w:val="center"/>
      </w:trPr>
      <w:tc>
        <w:tcPr>
          <w:tcW w:w="1872" w:type="dxa"/>
          <w:tcBorders>
            <w:top w:val="single" w:color="auto" w:sz="6" w:space="0"/>
            <w:left w:val="single" w:color="auto" w:sz="6" w:space="0"/>
            <w:bottom w:val="single" w:color="auto" w:sz="6" w:space="0"/>
            <w:right w:val="single" w:color="auto" w:sz="6" w:space="0"/>
          </w:tcBorders>
        </w:tcPr>
        <w:p w:rsidRPr="000D5682" w:rsidR="00F63229" w:rsidP="39759B03" w:rsidRDefault="39759B03" w14:paraId="77D97A9B" w14:textId="77777777">
          <w:pPr>
            <w:autoSpaceDE w:val="0"/>
            <w:autoSpaceDN w:val="0"/>
            <w:adjustRightInd w:val="0"/>
            <w:jc w:val="both"/>
            <w:rPr>
              <w:rFonts w:ascii="Arial" w:hAnsi="Arial" w:eastAsia="Times New Roman" w:cs="Arial"/>
              <w:b/>
              <w:bCs/>
              <w:color w:val="0000FF"/>
              <w:sz w:val="20"/>
              <w:szCs w:val="20"/>
              <w:lang w:val="es-ES" w:eastAsia="es-ES"/>
            </w:rPr>
          </w:pPr>
          <w:r w:rsidRPr="000D5682">
            <w:rPr>
              <w:rFonts w:ascii="Arial" w:hAnsi="Arial" w:eastAsia="Times New Roman" w:cs="Arial"/>
              <w:b/>
              <w:bCs/>
              <w:color w:val="1F177D"/>
              <w:sz w:val="20"/>
              <w:szCs w:val="20"/>
              <w:lang w:val="es-ES" w:eastAsia="es-ES"/>
            </w:rPr>
            <w:t>Departamento:</w:t>
          </w:r>
        </w:p>
      </w:tc>
      <w:tc>
        <w:tcPr>
          <w:tcW w:w="3574" w:type="dxa"/>
          <w:tcBorders>
            <w:top w:val="single" w:color="auto" w:sz="6" w:space="0"/>
            <w:left w:val="single" w:color="auto" w:sz="6" w:space="0"/>
            <w:bottom w:val="single" w:color="auto" w:sz="6" w:space="0"/>
            <w:right w:val="single" w:color="auto" w:sz="6" w:space="0"/>
          </w:tcBorders>
          <w:shd w:val="clear" w:color="auto" w:fill="auto"/>
        </w:tcPr>
        <w:p w:rsidRPr="000D5682" w:rsidR="00F63229" w:rsidP="00D7314A" w:rsidRDefault="39759B03" w14:paraId="6D41768E" w14:textId="77777777">
          <w:pPr>
            <w:autoSpaceDE w:val="0"/>
            <w:autoSpaceDN w:val="0"/>
            <w:adjustRightInd w:val="0"/>
            <w:rPr>
              <w:rFonts w:ascii="Arial" w:hAnsi="Arial" w:eastAsia="Times New Roman" w:cs="Arial"/>
              <w:sz w:val="20"/>
              <w:szCs w:val="20"/>
              <w:highlight w:val="yellow"/>
              <w:lang w:val="es-ES" w:eastAsia="es-ES"/>
            </w:rPr>
          </w:pPr>
          <w:r w:rsidRPr="000D5682">
            <w:rPr>
              <w:rFonts w:ascii="Arial" w:hAnsi="Arial" w:eastAsia="Times New Roman" w:cs="Arial"/>
              <w:sz w:val="20"/>
              <w:szCs w:val="20"/>
              <w:lang w:val="es-ES" w:eastAsia="es-ES"/>
            </w:rPr>
            <w:t>Tecnología de la Información</w:t>
          </w:r>
        </w:p>
      </w:tc>
      <w:tc>
        <w:tcPr>
          <w:tcW w:w="2321" w:type="dxa"/>
          <w:tcBorders>
            <w:top w:val="single" w:color="auto" w:sz="6" w:space="0"/>
            <w:left w:val="single" w:color="auto" w:sz="6" w:space="0"/>
            <w:bottom w:val="single" w:color="auto" w:sz="6" w:space="0"/>
            <w:right w:val="single" w:color="auto" w:sz="6" w:space="0"/>
          </w:tcBorders>
        </w:tcPr>
        <w:p w:rsidRPr="000D5682" w:rsidR="00F63229" w:rsidP="39759B03" w:rsidRDefault="39759B03" w14:paraId="036E154F" w14:textId="77777777">
          <w:pPr>
            <w:autoSpaceDE w:val="0"/>
            <w:autoSpaceDN w:val="0"/>
            <w:adjustRightInd w:val="0"/>
            <w:rPr>
              <w:rFonts w:ascii="Arial" w:hAnsi="Arial" w:eastAsia="Times New Roman" w:cs="Arial"/>
              <w:b/>
              <w:bCs/>
              <w:color w:val="1F177D"/>
              <w:sz w:val="20"/>
              <w:szCs w:val="20"/>
              <w:lang w:val="es-ES" w:eastAsia="es-ES"/>
            </w:rPr>
          </w:pPr>
          <w:r w:rsidRPr="000D5682">
            <w:rPr>
              <w:rFonts w:ascii="Arial" w:hAnsi="Arial" w:eastAsia="Times New Roman" w:cs="Arial"/>
              <w:b/>
              <w:bCs/>
              <w:color w:val="1F177D"/>
              <w:sz w:val="20"/>
              <w:szCs w:val="20"/>
              <w:lang w:val="es-ES" w:eastAsia="es-ES"/>
            </w:rPr>
            <w:t>Código:</w:t>
          </w:r>
        </w:p>
      </w:tc>
      <w:tc>
        <w:tcPr>
          <w:tcW w:w="1459" w:type="dxa"/>
          <w:tcBorders>
            <w:top w:val="single" w:color="auto" w:sz="6" w:space="0"/>
            <w:left w:val="single" w:color="auto" w:sz="6" w:space="0"/>
            <w:bottom w:val="single" w:color="auto" w:sz="6" w:space="0"/>
            <w:right w:val="single" w:color="auto" w:sz="6" w:space="0"/>
          </w:tcBorders>
        </w:tcPr>
        <w:p w:rsidRPr="000D5682" w:rsidR="00F63229" w:rsidP="00D7314A" w:rsidRDefault="39759B03" w14:paraId="31342495" w14:textId="77777777">
          <w:pPr>
            <w:autoSpaceDE w:val="0"/>
            <w:autoSpaceDN w:val="0"/>
            <w:adjustRightInd w:val="0"/>
            <w:rPr>
              <w:rFonts w:ascii="Arial" w:hAnsi="Arial" w:eastAsia="Times New Roman" w:cs="Arial"/>
              <w:sz w:val="20"/>
              <w:szCs w:val="20"/>
              <w:lang w:val="es-ES" w:eastAsia="es-ES"/>
            </w:rPr>
          </w:pPr>
          <w:r w:rsidRPr="000D5682">
            <w:rPr>
              <w:rFonts w:ascii="Arial" w:hAnsi="Arial" w:eastAsia="Times New Roman" w:cs="Arial"/>
              <w:sz w:val="20"/>
              <w:szCs w:val="20"/>
              <w:lang w:val="es-ES" w:eastAsia="es-ES"/>
            </w:rPr>
            <w:t>PH.35.05</w:t>
          </w:r>
        </w:p>
      </w:tc>
    </w:tr>
    <w:tr w:rsidRPr="00CA7D54" w:rsidR="00F63229" w:rsidTr="000D5682" w14:paraId="3620A0F7" w14:textId="77777777">
      <w:trPr>
        <w:trHeight w:val="313"/>
        <w:jc w:val="center"/>
      </w:trPr>
      <w:tc>
        <w:tcPr>
          <w:tcW w:w="1872" w:type="dxa"/>
          <w:tcBorders>
            <w:top w:val="single" w:color="auto" w:sz="6" w:space="0"/>
            <w:left w:val="single" w:color="auto" w:sz="6" w:space="0"/>
            <w:bottom w:val="single" w:color="auto" w:sz="6" w:space="0"/>
            <w:right w:val="single" w:color="auto" w:sz="6" w:space="0"/>
          </w:tcBorders>
        </w:tcPr>
        <w:p w:rsidRPr="000D5682" w:rsidR="00F63229" w:rsidP="39759B03" w:rsidRDefault="39759B03" w14:paraId="2B0945D4" w14:textId="07B696F4">
          <w:pPr>
            <w:autoSpaceDE w:val="0"/>
            <w:autoSpaceDN w:val="0"/>
            <w:adjustRightInd w:val="0"/>
            <w:rPr>
              <w:rFonts w:ascii="Arial" w:hAnsi="Arial" w:eastAsia="Times New Roman" w:cs="Arial"/>
              <w:b/>
              <w:bCs/>
              <w:color w:val="0000FF"/>
              <w:sz w:val="20"/>
              <w:szCs w:val="20"/>
              <w:lang w:val="es-ES" w:eastAsia="es-ES"/>
            </w:rPr>
          </w:pPr>
          <w:r w:rsidRPr="000D5682">
            <w:rPr>
              <w:rFonts w:ascii="Arial" w:hAnsi="Arial" w:eastAsia="Times New Roman" w:cs="Arial"/>
              <w:b/>
              <w:bCs/>
              <w:color w:val="1F177D"/>
              <w:sz w:val="20"/>
              <w:szCs w:val="20"/>
              <w:lang w:val="es-ES" w:eastAsia="es-ES"/>
            </w:rPr>
            <w:t>Proceso:</w:t>
          </w:r>
        </w:p>
      </w:tc>
      <w:tc>
        <w:tcPr>
          <w:tcW w:w="7354" w:type="dxa"/>
          <w:gridSpan w:val="3"/>
          <w:tcBorders>
            <w:top w:val="single" w:color="auto" w:sz="6" w:space="0"/>
            <w:left w:val="single" w:color="auto" w:sz="6" w:space="0"/>
            <w:bottom w:val="single" w:color="auto" w:sz="6" w:space="0"/>
            <w:right w:val="single" w:color="auto" w:sz="6" w:space="0"/>
          </w:tcBorders>
        </w:tcPr>
        <w:p w:rsidRPr="002D7E5E" w:rsidR="00F63229" w:rsidP="176003FF" w:rsidRDefault="39759B03" w14:paraId="1DC8A9A3" w14:textId="77777777">
          <w:pPr>
            <w:autoSpaceDE w:val="0"/>
            <w:autoSpaceDN w:val="0"/>
            <w:adjustRightInd w:val="0"/>
            <w:rPr>
              <w:rFonts w:ascii="Gill Sans MT" w:hAnsi="Gill Sans MT" w:eastAsia="Times New Roman" w:cs="Gill Sans MT"/>
              <w:sz w:val="16"/>
              <w:szCs w:val="16"/>
              <w:lang w:val="es-ES" w:eastAsia="es-ES"/>
            </w:rPr>
          </w:pPr>
          <w:r w:rsidRPr="000D5682">
            <w:rPr>
              <w:rFonts w:ascii="Arial" w:hAnsi="Arial" w:eastAsia="Times New Roman" w:cs="Arial"/>
              <w:sz w:val="20"/>
              <w:szCs w:val="20"/>
              <w:lang w:val="es-ES" w:eastAsia="es-ES"/>
            </w:rPr>
            <w:t>Desarrollo, implementación y mantenimiento de soluciones informáticas</w:t>
          </w:r>
        </w:p>
      </w:tc>
    </w:tr>
  </w:tbl>
  <w:p w:rsidR="00F63229" w:rsidP="001F59C9" w:rsidRDefault="00F63229" w14:paraId="1CCBF9E7" w14:textId="248E291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30"/>
      <w:gridCol w:w="4330"/>
      <w:gridCol w:w="4330"/>
    </w:tblGrid>
    <w:tr w:rsidR="01FB8F13" w:rsidTr="000D5682" w14:paraId="6EFAEEAC" w14:textId="77777777">
      <w:trPr>
        <w:trHeight w:val="300"/>
      </w:trPr>
      <w:tc>
        <w:tcPr>
          <w:tcW w:w="4330" w:type="dxa"/>
        </w:tcPr>
        <w:p w:rsidR="01FB8F13" w:rsidP="000D5682" w:rsidRDefault="01FB8F13" w14:paraId="336A2F3C" w14:textId="32363887">
          <w:pPr>
            <w:pStyle w:val="Encabezado"/>
            <w:ind w:left="-115"/>
          </w:pPr>
        </w:p>
      </w:tc>
      <w:tc>
        <w:tcPr>
          <w:tcW w:w="4330" w:type="dxa"/>
        </w:tcPr>
        <w:p w:rsidR="01FB8F13" w:rsidP="000D5682" w:rsidRDefault="01FB8F13" w14:paraId="283AB70C" w14:textId="419EABC2">
          <w:pPr>
            <w:pStyle w:val="Encabezado"/>
            <w:jc w:val="center"/>
          </w:pPr>
        </w:p>
      </w:tc>
      <w:tc>
        <w:tcPr>
          <w:tcW w:w="4330" w:type="dxa"/>
        </w:tcPr>
        <w:p w:rsidR="01FB8F13" w:rsidP="000D5682" w:rsidRDefault="01FB8F13" w14:paraId="3B8DBEE8" w14:textId="08B2164A">
          <w:pPr>
            <w:pStyle w:val="Encabezado"/>
            <w:ind w:right="-115"/>
            <w:jc w:val="right"/>
          </w:pPr>
        </w:p>
      </w:tc>
    </w:tr>
  </w:tbl>
  <w:p w:rsidR="01FB8F13" w:rsidP="000D5682" w:rsidRDefault="01FB8F13" w14:paraId="040700D8" w14:textId="5AD6E58D">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30"/>
      <w:gridCol w:w="4330"/>
      <w:gridCol w:w="4330"/>
    </w:tblGrid>
    <w:tr w:rsidR="01FB8F13" w:rsidTr="000D5682" w14:paraId="6D6A2104" w14:textId="77777777">
      <w:trPr>
        <w:trHeight w:val="300"/>
      </w:trPr>
      <w:tc>
        <w:tcPr>
          <w:tcW w:w="4330" w:type="dxa"/>
        </w:tcPr>
        <w:p w:rsidR="01FB8F13" w:rsidP="000D5682" w:rsidRDefault="01FB8F13" w14:paraId="59C979FA" w14:textId="6F1360F6">
          <w:pPr>
            <w:pStyle w:val="Encabezado"/>
            <w:ind w:left="-115"/>
          </w:pPr>
        </w:p>
      </w:tc>
      <w:tc>
        <w:tcPr>
          <w:tcW w:w="4330" w:type="dxa"/>
        </w:tcPr>
        <w:p w:rsidR="01FB8F13" w:rsidP="000D5682" w:rsidRDefault="01FB8F13" w14:paraId="279EEA3A" w14:textId="0EF51DB5">
          <w:pPr>
            <w:pStyle w:val="Encabezado"/>
            <w:jc w:val="center"/>
          </w:pPr>
        </w:p>
      </w:tc>
      <w:tc>
        <w:tcPr>
          <w:tcW w:w="4330" w:type="dxa"/>
        </w:tcPr>
        <w:p w:rsidR="01FB8F13" w:rsidP="000D5682" w:rsidRDefault="01FB8F13" w14:paraId="6B855814" w14:textId="7D5DA90B">
          <w:pPr>
            <w:pStyle w:val="Encabezado"/>
            <w:ind w:right="-115"/>
            <w:jc w:val="right"/>
          </w:pPr>
        </w:p>
      </w:tc>
    </w:tr>
  </w:tbl>
  <w:p w:rsidR="01FB8F13" w:rsidP="000D5682" w:rsidRDefault="01FB8F13" w14:paraId="7F35757C" w14:textId="00971BA8">
    <w:pPr>
      <w:pStyle w:val="Encabezado"/>
    </w:pPr>
  </w:p>
</w:hdr>
</file>

<file path=word/intelligence2.xml><?xml version="1.0" encoding="utf-8"?>
<int2:intelligence xmlns:int2="http://schemas.microsoft.com/office/intelligence/2020/intelligence" xmlns:oel="http://schemas.microsoft.com/office/2019/extlst">
  <int2:observations>
    <int2:bookmark int2:bookmarkName="_Int_eCT3HVb4" int2:invalidationBookmarkName="" int2:hashCode="EqRHtr2mYR8coP" int2:id="ompibHN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714F7"/>
    <w:multiLevelType w:val="hybridMultilevel"/>
    <w:tmpl w:val="F3800C84"/>
    <w:lvl w:ilvl="0" w:tplc="B3BA9550">
      <w:start w:val="1"/>
      <w:numFmt w:val="decimal"/>
      <w:lvlText w:val="%1."/>
      <w:lvlJc w:val="left"/>
      <w:pPr>
        <w:ind w:left="720" w:hanging="360"/>
      </w:pPr>
      <w:rPr>
        <w:rFonts w:hint="default"/>
        <w:b/>
        <w14:stylisticSets/>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2F72DEF"/>
    <w:multiLevelType w:val="hybridMultilevel"/>
    <w:tmpl w:val="F144598E"/>
    <w:lvl w:ilvl="0" w:tplc="064872F8">
      <w:start w:val="1"/>
      <w:numFmt w:val="bullet"/>
      <w:lvlText w:val=""/>
      <w:lvlJc w:val="left"/>
      <w:pPr>
        <w:ind w:left="14" w:hanging="360"/>
      </w:pPr>
      <w:rPr>
        <w:rFonts w:hint="default" w:ascii="Symbol" w:hAnsi="Symbol"/>
      </w:rPr>
    </w:lvl>
    <w:lvl w:ilvl="1" w:tplc="0AF2613E">
      <w:start w:val="1"/>
      <w:numFmt w:val="bullet"/>
      <w:lvlText w:val="o"/>
      <w:lvlJc w:val="left"/>
      <w:pPr>
        <w:ind w:left="734" w:hanging="360"/>
      </w:pPr>
      <w:rPr>
        <w:rFonts w:hint="default" w:ascii="Courier New" w:hAnsi="Courier New"/>
      </w:rPr>
    </w:lvl>
    <w:lvl w:ilvl="2" w:tplc="11B83D08">
      <w:start w:val="1"/>
      <w:numFmt w:val="bullet"/>
      <w:lvlText w:val=""/>
      <w:lvlJc w:val="left"/>
      <w:pPr>
        <w:ind w:left="1454" w:hanging="360"/>
      </w:pPr>
      <w:rPr>
        <w:rFonts w:hint="default" w:ascii="Wingdings" w:hAnsi="Wingdings"/>
      </w:rPr>
    </w:lvl>
    <w:lvl w:ilvl="3" w:tplc="A71C7784">
      <w:start w:val="1"/>
      <w:numFmt w:val="bullet"/>
      <w:lvlText w:val=""/>
      <w:lvlJc w:val="left"/>
      <w:pPr>
        <w:ind w:left="2174" w:hanging="360"/>
      </w:pPr>
      <w:rPr>
        <w:rFonts w:hint="default" w:ascii="Symbol" w:hAnsi="Symbol"/>
      </w:rPr>
    </w:lvl>
    <w:lvl w:ilvl="4" w:tplc="8B18AF5A">
      <w:start w:val="1"/>
      <w:numFmt w:val="bullet"/>
      <w:lvlText w:val="o"/>
      <w:lvlJc w:val="left"/>
      <w:pPr>
        <w:ind w:left="2894" w:hanging="360"/>
      </w:pPr>
      <w:rPr>
        <w:rFonts w:hint="default" w:ascii="Courier New" w:hAnsi="Courier New"/>
      </w:rPr>
    </w:lvl>
    <w:lvl w:ilvl="5" w:tplc="9B7C5C1A">
      <w:start w:val="1"/>
      <w:numFmt w:val="bullet"/>
      <w:lvlText w:val=""/>
      <w:lvlJc w:val="left"/>
      <w:pPr>
        <w:ind w:left="3614" w:hanging="360"/>
      </w:pPr>
      <w:rPr>
        <w:rFonts w:hint="default" w:ascii="Wingdings" w:hAnsi="Wingdings"/>
      </w:rPr>
    </w:lvl>
    <w:lvl w:ilvl="6" w:tplc="B0C871D2">
      <w:start w:val="1"/>
      <w:numFmt w:val="bullet"/>
      <w:lvlText w:val=""/>
      <w:lvlJc w:val="left"/>
      <w:pPr>
        <w:ind w:left="4334" w:hanging="360"/>
      </w:pPr>
      <w:rPr>
        <w:rFonts w:hint="default" w:ascii="Symbol" w:hAnsi="Symbol"/>
      </w:rPr>
    </w:lvl>
    <w:lvl w:ilvl="7" w:tplc="F9FCDBC6">
      <w:start w:val="1"/>
      <w:numFmt w:val="bullet"/>
      <w:lvlText w:val="o"/>
      <w:lvlJc w:val="left"/>
      <w:pPr>
        <w:ind w:left="5054" w:hanging="360"/>
      </w:pPr>
      <w:rPr>
        <w:rFonts w:hint="default" w:ascii="Courier New" w:hAnsi="Courier New"/>
      </w:rPr>
    </w:lvl>
    <w:lvl w:ilvl="8" w:tplc="C6100FFE">
      <w:start w:val="1"/>
      <w:numFmt w:val="bullet"/>
      <w:lvlText w:val=""/>
      <w:lvlJc w:val="left"/>
      <w:pPr>
        <w:ind w:left="5774" w:hanging="360"/>
      </w:pPr>
      <w:rPr>
        <w:rFonts w:hint="default" w:ascii="Wingdings" w:hAnsi="Wingdings"/>
      </w:rPr>
    </w:lvl>
  </w:abstractNum>
  <w:abstractNum w:abstractNumId="2" w15:restartNumberingAfterBreak="0">
    <w:nsid w:val="037D7453"/>
    <w:multiLevelType w:val="multilevel"/>
    <w:tmpl w:val="00901662"/>
    <w:lvl w:ilvl="0">
      <w:start w:val="1"/>
      <w:numFmt w:val="decimal"/>
      <w:pStyle w:val="Titulo1"/>
      <w:lvlText w:val="%1."/>
      <w:lvlJc w:val="left"/>
      <w:pPr>
        <w:ind w:left="360" w:hanging="360"/>
      </w:pPr>
      <w:rPr>
        <w:rFonts w:hint="default" w:ascii="Arial" w:hAnsi="Arial"/>
        <w:b/>
        <w:bCs w:val="0"/>
        <w:i w:val="0"/>
        <w:color w:val="auto"/>
        <w:sz w:val="24"/>
      </w:rPr>
    </w:lvl>
    <w:lvl w:ilvl="1">
      <w:start w:val="1"/>
      <w:numFmt w:val="decimal"/>
      <w:pStyle w:val="Titulo2"/>
      <w:isLgl/>
      <w:lvlText w:val="%1.%2"/>
      <w:lvlJc w:val="left"/>
      <w:pPr>
        <w:ind w:left="1080" w:hanging="720"/>
      </w:pPr>
      <w:rPr>
        <w:rFonts w:hint="default"/>
        <w:b/>
        <w:bCs/>
        <w:color w:val="auto"/>
        <w:sz w:val="22"/>
        <w:szCs w:val="22"/>
      </w:rPr>
    </w:lvl>
    <w:lvl w:ilvl="2">
      <w:start w:val="1"/>
      <w:numFmt w:val="decimal"/>
      <w:pStyle w:val="Titulo3"/>
      <w:isLgl/>
      <w:lvlText w:val="%1.%2.%3"/>
      <w:lvlJc w:val="left"/>
      <w:pPr>
        <w:ind w:left="1080" w:hanging="720"/>
      </w:pPr>
      <w:rPr>
        <w:rFonts w:hint="default"/>
        <w:b/>
        <w:bCs w:val="0"/>
      </w:rPr>
    </w:lvl>
    <w:lvl w:ilvl="3">
      <w:start w:val="1"/>
      <w:numFmt w:val="decimal"/>
      <w:pStyle w:val="Titulo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47AEC"/>
    <w:multiLevelType w:val="hybridMultilevel"/>
    <w:tmpl w:val="369A2A1C"/>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4" w15:restartNumberingAfterBreak="0">
    <w:nsid w:val="068F47CD"/>
    <w:multiLevelType w:val="hybridMultilevel"/>
    <w:tmpl w:val="DC74F43C"/>
    <w:lvl w:ilvl="0" w:tplc="8962D58C">
      <w:start w:val="1"/>
      <w:numFmt w:val="bullet"/>
      <w:lvlText w:val=""/>
      <w:lvlJc w:val="left"/>
      <w:pPr>
        <w:ind w:left="720" w:hanging="360"/>
      </w:pPr>
      <w:rPr>
        <w:rFonts w:hint="default"/>
      </w:rPr>
    </w:lvl>
    <w:lvl w:ilvl="1" w:tplc="E6CCE3D4">
      <w:start w:val="1"/>
      <w:numFmt w:val="bullet"/>
      <w:lvlText w:val=""/>
      <w:lvlJc w:val="left"/>
      <w:pPr>
        <w:ind w:left="1440" w:hanging="360"/>
      </w:pPr>
      <w:rPr>
        <w:rFonts w:hint="default" w:ascii="Symbol" w:hAnsi="Symbol"/>
      </w:rPr>
    </w:lvl>
    <w:lvl w:ilvl="2" w:tplc="BC7EA300">
      <w:start w:val="1"/>
      <w:numFmt w:val="bullet"/>
      <w:lvlText w:val=""/>
      <w:lvlJc w:val="left"/>
      <w:pPr>
        <w:ind w:left="2160" w:hanging="180"/>
      </w:pPr>
      <w:rPr>
        <w:rFonts w:hint="default" w:ascii="Wingdings" w:hAnsi="Wingdings"/>
      </w:rPr>
    </w:lvl>
    <w:lvl w:ilvl="3" w:tplc="CA82840E" w:tentative="1">
      <w:start w:val="1"/>
      <w:numFmt w:val="bullet"/>
      <w:lvlText w:val=""/>
      <w:lvlJc w:val="left"/>
      <w:pPr>
        <w:ind w:left="2880" w:hanging="360"/>
      </w:pPr>
      <w:rPr>
        <w:rFonts w:hint="default"/>
      </w:rPr>
    </w:lvl>
    <w:lvl w:ilvl="4" w:tplc="790AE56A" w:tentative="1">
      <w:start w:val="1"/>
      <w:numFmt w:val="bullet"/>
      <w:lvlText w:val="♦"/>
      <w:lvlJc w:val="left"/>
      <w:pPr>
        <w:ind w:left="3600" w:hanging="360"/>
      </w:pPr>
      <w:rPr>
        <w:rFonts w:hint="default"/>
      </w:rPr>
    </w:lvl>
    <w:lvl w:ilvl="5" w:tplc="B3A2BF8E" w:tentative="1">
      <w:start w:val="1"/>
      <w:numFmt w:val="bullet"/>
      <w:lvlText w:val=""/>
      <w:lvlJc w:val="left"/>
      <w:pPr>
        <w:ind w:left="4320" w:hanging="180"/>
      </w:pPr>
      <w:rPr>
        <w:rFonts w:hint="default"/>
      </w:rPr>
    </w:lvl>
    <w:lvl w:ilvl="6" w:tplc="26E69B80" w:tentative="1">
      <w:start w:val="1"/>
      <w:numFmt w:val="bullet"/>
      <w:lvlText w:val=""/>
      <w:lvlJc w:val="left"/>
      <w:pPr>
        <w:ind w:left="5040" w:hanging="360"/>
      </w:pPr>
      <w:rPr>
        <w:rFonts w:hint="default"/>
      </w:rPr>
    </w:lvl>
    <w:lvl w:ilvl="7" w:tplc="0070236A" w:tentative="1">
      <w:start w:val="1"/>
      <w:numFmt w:val="bullet"/>
      <w:lvlText w:val=""/>
      <w:lvlJc w:val="left"/>
      <w:pPr>
        <w:ind w:left="5760" w:hanging="360"/>
      </w:pPr>
      <w:rPr>
        <w:rFonts w:hint="default"/>
      </w:rPr>
    </w:lvl>
    <w:lvl w:ilvl="8" w:tplc="1C52F28C" w:tentative="1">
      <w:start w:val="1"/>
      <w:numFmt w:val="bullet"/>
      <w:lvlText w:val="♦"/>
      <w:lvlJc w:val="left"/>
      <w:pPr>
        <w:ind w:left="6480" w:hanging="180"/>
      </w:pPr>
      <w:rPr>
        <w:rFonts w:hint="default"/>
      </w:rPr>
    </w:lvl>
  </w:abstractNum>
  <w:abstractNum w:abstractNumId="5" w15:restartNumberingAfterBreak="0">
    <w:nsid w:val="06CC6C04"/>
    <w:multiLevelType w:val="hybridMultilevel"/>
    <w:tmpl w:val="5CF221DA"/>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 w15:restartNumberingAfterBreak="0">
    <w:nsid w:val="08B7467B"/>
    <w:multiLevelType w:val="hybridMultilevel"/>
    <w:tmpl w:val="3E06EB3C"/>
    <w:lvl w:ilvl="0" w:tplc="F5DEFBA4">
      <w:start w:val="1"/>
      <w:numFmt w:val="bullet"/>
      <w:lvlText w:val=""/>
      <w:lvlJc w:val="left"/>
      <w:pPr>
        <w:ind w:left="720" w:hanging="360"/>
      </w:pPr>
      <w:rPr>
        <w:rFonts w:hint="default" w:ascii="Symbol" w:hAnsi="Symbol"/>
      </w:rPr>
    </w:lvl>
    <w:lvl w:ilvl="1" w:tplc="71B21D9A">
      <w:start w:val="1"/>
      <w:numFmt w:val="bullet"/>
      <w:lvlText w:val="o"/>
      <w:lvlJc w:val="left"/>
      <w:pPr>
        <w:ind w:left="1440" w:hanging="360"/>
      </w:pPr>
      <w:rPr>
        <w:rFonts w:hint="default" w:ascii="Courier New" w:hAnsi="Courier New"/>
      </w:rPr>
    </w:lvl>
    <w:lvl w:ilvl="2" w:tplc="0608AE20">
      <w:start w:val="1"/>
      <w:numFmt w:val="bullet"/>
      <w:lvlText w:val=""/>
      <w:lvlJc w:val="left"/>
      <w:pPr>
        <w:ind w:left="2160" w:hanging="360"/>
      </w:pPr>
      <w:rPr>
        <w:rFonts w:hint="default" w:ascii="Wingdings" w:hAnsi="Wingdings"/>
      </w:rPr>
    </w:lvl>
    <w:lvl w:ilvl="3" w:tplc="8DD25716">
      <w:start w:val="1"/>
      <w:numFmt w:val="bullet"/>
      <w:lvlText w:val=""/>
      <w:lvlJc w:val="left"/>
      <w:pPr>
        <w:ind w:left="2880" w:hanging="360"/>
      </w:pPr>
      <w:rPr>
        <w:rFonts w:hint="default" w:ascii="Symbol" w:hAnsi="Symbol"/>
      </w:rPr>
    </w:lvl>
    <w:lvl w:ilvl="4" w:tplc="37B0D10E">
      <w:start w:val="1"/>
      <w:numFmt w:val="bullet"/>
      <w:lvlText w:val="o"/>
      <w:lvlJc w:val="left"/>
      <w:pPr>
        <w:ind w:left="3600" w:hanging="360"/>
      </w:pPr>
      <w:rPr>
        <w:rFonts w:hint="default" w:ascii="Courier New" w:hAnsi="Courier New"/>
      </w:rPr>
    </w:lvl>
    <w:lvl w:ilvl="5" w:tplc="A668903C">
      <w:start w:val="1"/>
      <w:numFmt w:val="bullet"/>
      <w:lvlText w:val=""/>
      <w:lvlJc w:val="left"/>
      <w:pPr>
        <w:ind w:left="4320" w:hanging="360"/>
      </w:pPr>
      <w:rPr>
        <w:rFonts w:hint="default" w:ascii="Wingdings" w:hAnsi="Wingdings"/>
      </w:rPr>
    </w:lvl>
    <w:lvl w:ilvl="6" w:tplc="AF7A7D2A">
      <w:start w:val="1"/>
      <w:numFmt w:val="bullet"/>
      <w:lvlText w:val=""/>
      <w:lvlJc w:val="left"/>
      <w:pPr>
        <w:ind w:left="5040" w:hanging="360"/>
      </w:pPr>
      <w:rPr>
        <w:rFonts w:hint="default" w:ascii="Symbol" w:hAnsi="Symbol"/>
      </w:rPr>
    </w:lvl>
    <w:lvl w:ilvl="7" w:tplc="1768755E">
      <w:start w:val="1"/>
      <w:numFmt w:val="bullet"/>
      <w:lvlText w:val="o"/>
      <w:lvlJc w:val="left"/>
      <w:pPr>
        <w:ind w:left="5760" w:hanging="360"/>
      </w:pPr>
      <w:rPr>
        <w:rFonts w:hint="default" w:ascii="Courier New" w:hAnsi="Courier New"/>
      </w:rPr>
    </w:lvl>
    <w:lvl w:ilvl="8" w:tplc="F43C5F0E">
      <w:start w:val="1"/>
      <w:numFmt w:val="bullet"/>
      <w:lvlText w:val=""/>
      <w:lvlJc w:val="left"/>
      <w:pPr>
        <w:ind w:left="6480" w:hanging="360"/>
      </w:pPr>
      <w:rPr>
        <w:rFonts w:hint="default" w:ascii="Wingdings" w:hAnsi="Wingdings"/>
      </w:rPr>
    </w:lvl>
  </w:abstractNum>
  <w:abstractNum w:abstractNumId="7" w15:restartNumberingAfterBreak="0">
    <w:nsid w:val="0A26075D"/>
    <w:multiLevelType w:val="hybridMultilevel"/>
    <w:tmpl w:val="6AA0EB4A"/>
    <w:lvl w:ilvl="0" w:tplc="FFFFFFFF">
      <w:start w:val="1"/>
      <w:numFmt w:val="bullet"/>
      <w:lvlText w:val="-"/>
      <w:lvlJc w:val="left"/>
      <w:pPr>
        <w:ind w:left="720" w:hanging="360"/>
      </w:pPr>
      <w:rPr>
        <w:rFonts w:hint="default" w:ascii="Gill Sans MT" w:hAnsi="Gill Sans MT"/>
      </w:rPr>
    </w:lvl>
    <w:lvl w:ilvl="1" w:tplc="224E818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 w15:restartNumberingAfterBreak="0">
    <w:nsid w:val="0C170ED1"/>
    <w:multiLevelType w:val="hybridMultilevel"/>
    <w:tmpl w:val="A13AD292"/>
    <w:lvl w:ilvl="0" w:tplc="B856469C">
      <w:start w:val="1"/>
      <w:numFmt w:val="decimal"/>
      <w:lvlText w:val="%1."/>
      <w:lvlJc w:val="left"/>
      <w:pPr>
        <w:ind w:left="720" w:hanging="360"/>
      </w:pPr>
      <w:rPr>
        <w:rFonts w:hint="default"/>
        <w:b/>
        <w:color w:val="auto"/>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F636AFE"/>
    <w:multiLevelType w:val="hybridMultilevel"/>
    <w:tmpl w:val="BCEC2E6E"/>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0" w15:restartNumberingAfterBreak="0">
    <w:nsid w:val="1102D482"/>
    <w:multiLevelType w:val="hybridMultilevel"/>
    <w:tmpl w:val="7C460CC4"/>
    <w:lvl w:ilvl="0" w:tplc="F9E8F410">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166A2B80">
      <w:start w:val="1"/>
      <w:numFmt w:val="lowerRoman"/>
      <w:lvlText w:val="%3."/>
      <w:lvlJc w:val="right"/>
      <w:pPr>
        <w:ind w:left="2160" w:hanging="180"/>
      </w:pPr>
    </w:lvl>
    <w:lvl w:ilvl="3" w:tplc="16C2895A">
      <w:start w:val="1"/>
      <w:numFmt w:val="decimal"/>
      <w:lvlText w:val="%4."/>
      <w:lvlJc w:val="left"/>
      <w:pPr>
        <w:ind w:left="2880" w:hanging="360"/>
      </w:pPr>
    </w:lvl>
    <w:lvl w:ilvl="4" w:tplc="A574E96C">
      <w:start w:val="1"/>
      <w:numFmt w:val="lowerLetter"/>
      <w:lvlText w:val="%5."/>
      <w:lvlJc w:val="left"/>
      <w:pPr>
        <w:ind w:left="3600" w:hanging="360"/>
      </w:pPr>
    </w:lvl>
    <w:lvl w:ilvl="5" w:tplc="5F4E8DBA">
      <w:start w:val="1"/>
      <w:numFmt w:val="lowerRoman"/>
      <w:lvlText w:val="%6."/>
      <w:lvlJc w:val="right"/>
      <w:pPr>
        <w:ind w:left="4320" w:hanging="180"/>
      </w:pPr>
    </w:lvl>
    <w:lvl w:ilvl="6" w:tplc="9B28B508">
      <w:start w:val="1"/>
      <w:numFmt w:val="decimal"/>
      <w:lvlText w:val="%7."/>
      <w:lvlJc w:val="left"/>
      <w:pPr>
        <w:ind w:left="5040" w:hanging="360"/>
      </w:pPr>
    </w:lvl>
    <w:lvl w:ilvl="7" w:tplc="A73C318C">
      <w:start w:val="1"/>
      <w:numFmt w:val="lowerLetter"/>
      <w:lvlText w:val="%8."/>
      <w:lvlJc w:val="left"/>
      <w:pPr>
        <w:ind w:left="5760" w:hanging="360"/>
      </w:pPr>
    </w:lvl>
    <w:lvl w:ilvl="8" w:tplc="5628B1DE">
      <w:start w:val="1"/>
      <w:numFmt w:val="lowerRoman"/>
      <w:lvlText w:val="%9."/>
      <w:lvlJc w:val="right"/>
      <w:pPr>
        <w:ind w:left="6480" w:hanging="180"/>
      </w:pPr>
    </w:lvl>
  </w:abstractNum>
  <w:abstractNum w:abstractNumId="11" w15:restartNumberingAfterBreak="0">
    <w:nsid w:val="11DE2861"/>
    <w:multiLevelType w:val="hybridMultilevel"/>
    <w:tmpl w:val="80C22330"/>
    <w:lvl w:ilvl="0" w:tplc="224E8184">
      <w:start w:val="1"/>
      <w:numFmt w:val="bullet"/>
      <w:lvlText w:val=""/>
      <w:lvlJc w:val="left"/>
      <w:pPr>
        <w:ind w:left="1440" w:hanging="360"/>
      </w:pPr>
      <w:rPr>
        <w:rFonts w:hint="default" w:ascii="Symbol" w:hAnsi="Symbol"/>
      </w:rPr>
    </w:lvl>
    <w:lvl w:ilvl="1" w:tplc="300A0003" w:tentative="1">
      <w:start w:val="1"/>
      <w:numFmt w:val="bullet"/>
      <w:lvlText w:val="o"/>
      <w:lvlJc w:val="left"/>
      <w:pPr>
        <w:ind w:left="2160" w:hanging="360"/>
      </w:pPr>
      <w:rPr>
        <w:rFonts w:hint="default" w:ascii="Courier New" w:hAnsi="Courier New" w:cs="Courier New"/>
      </w:rPr>
    </w:lvl>
    <w:lvl w:ilvl="2" w:tplc="300A0005" w:tentative="1">
      <w:start w:val="1"/>
      <w:numFmt w:val="bullet"/>
      <w:lvlText w:val=""/>
      <w:lvlJc w:val="left"/>
      <w:pPr>
        <w:ind w:left="2880" w:hanging="360"/>
      </w:pPr>
      <w:rPr>
        <w:rFonts w:hint="default" w:ascii="Wingdings" w:hAnsi="Wingdings"/>
      </w:rPr>
    </w:lvl>
    <w:lvl w:ilvl="3" w:tplc="300A0001" w:tentative="1">
      <w:start w:val="1"/>
      <w:numFmt w:val="bullet"/>
      <w:lvlText w:val=""/>
      <w:lvlJc w:val="left"/>
      <w:pPr>
        <w:ind w:left="3600" w:hanging="360"/>
      </w:pPr>
      <w:rPr>
        <w:rFonts w:hint="default" w:ascii="Symbol" w:hAnsi="Symbol"/>
      </w:rPr>
    </w:lvl>
    <w:lvl w:ilvl="4" w:tplc="300A0003" w:tentative="1">
      <w:start w:val="1"/>
      <w:numFmt w:val="bullet"/>
      <w:lvlText w:val="o"/>
      <w:lvlJc w:val="left"/>
      <w:pPr>
        <w:ind w:left="4320" w:hanging="360"/>
      </w:pPr>
      <w:rPr>
        <w:rFonts w:hint="default" w:ascii="Courier New" w:hAnsi="Courier New" w:cs="Courier New"/>
      </w:rPr>
    </w:lvl>
    <w:lvl w:ilvl="5" w:tplc="300A0005" w:tentative="1">
      <w:start w:val="1"/>
      <w:numFmt w:val="bullet"/>
      <w:lvlText w:val=""/>
      <w:lvlJc w:val="left"/>
      <w:pPr>
        <w:ind w:left="5040" w:hanging="360"/>
      </w:pPr>
      <w:rPr>
        <w:rFonts w:hint="default" w:ascii="Wingdings" w:hAnsi="Wingdings"/>
      </w:rPr>
    </w:lvl>
    <w:lvl w:ilvl="6" w:tplc="300A0001" w:tentative="1">
      <w:start w:val="1"/>
      <w:numFmt w:val="bullet"/>
      <w:lvlText w:val=""/>
      <w:lvlJc w:val="left"/>
      <w:pPr>
        <w:ind w:left="5760" w:hanging="360"/>
      </w:pPr>
      <w:rPr>
        <w:rFonts w:hint="default" w:ascii="Symbol" w:hAnsi="Symbol"/>
      </w:rPr>
    </w:lvl>
    <w:lvl w:ilvl="7" w:tplc="300A0003" w:tentative="1">
      <w:start w:val="1"/>
      <w:numFmt w:val="bullet"/>
      <w:lvlText w:val="o"/>
      <w:lvlJc w:val="left"/>
      <w:pPr>
        <w:ind w:left="6480" w:hanging="360"/>
      </w:pPr>
      <w:rPr>
        <w:rFonts w:hint="default" w:ascii="Courier New" w:hAnsi="Courier New" w:cs="Courier New"/>
      </w:rPr>
    </w:lvl>
    <w:lvl w:ilvl="8" w:tplc="300A0005" w:tentative="1">
      <w:start w:val="1"/>
      <w:numFmt w:val="bullet"/>
      <w:lvlText w:val=""/>
      <w:lvlJc w:val="left"/>
      <w:pPr>
        <w:ind w:left="7200" w:hanging="360"/>
      </w:pPr>
      <w:rPr>
        <w:rFonts w:hint="default" w:ascii="Wingdings" w:hAnsi="Wingdings"/>
      </w:rPr>
    </w:lvl>
  </w:abstractNum>
  <w:abstractNum w:abstractNumId="12" w15:restartNumberingAfterBreak="0">
    <w:nsid w:val="12A2C2DF"/>
    <w:multiLevelType w:val="hybridMultilevel"/>
    <w:tmpl w:val="749AAF38"/>
    <w:lvl w:ilvl="0" w:tplc="8C88D12A">
      <w:start w:val="1"/>
      <w:numFmt w:val="bullet"/>
      <w:lvlText w:val=""/>
      <w:lvlJc w:val="left"/>
      <w:pPr>
        <w:ind w:left="720" w:hanging="360"/>
      </w:pPr>
      <w:rPr>
        <w:rFonts w:hint="default" w:ascii="Symbol" w:hAnsi="Symbol"/>
      </w:rPr>
    </w:lvl>
    <w:lvl w:ilvl="1" w:tplc="BE4AB93C">
      <w:start w:val="1"/>
      <w:numFmt w:val="bullet"/>
      <w:lvlText w:val="o"/>
      <w:lvlJc w:val="left"/>
      <w:pPr>
        <w:ind w:left="1440" w:hanging="360"/>
      </w:pPr>
      <w:rPr>
        <w:rFonts w:hint="default" w:ascii="Courier New" w:hAnsi="Courier New"/>
      </w:rPr>
    </w:lvl>
    <w:lvl w:ilvl="2" w:tplc="B7E0B646">
      <w:start w:val="1"/>
      <w:numFmt w:val="bullet"/>
      <w:lvlText w:val=""/>
      <w:lvlJc w:val="left"/>
      <w:pPr>
        <w:ind w:left="2160" w:hanging="360"/>
      </w:pPr>
      <w:rPr>
        <w:rFonts w:hint="default" w:ascii="Wingdings" w:hAnsi="Wingdings"/>
      </w:rPr>
    </w:lvl>
    <w:lvl w:ilvl="3" w:tplc="21CCE06A">
      <w:start w:val="1"/>
      <w:numFmt w:val="bullet"/>
      <w:lvlText w:val=""/>
      <w:lvlJc w:val="left"/>
      <w:pPr>
        <w:ind w:left="2880" w:hanging="360"/>
      </w:pPr>
      <w:rPr>
        <w:rFonts w:hint="default" w:ascii="Symbol" w:hAnsi="Symbol"/>
      </w:rPr>
    </w:lvl>
    <w:lvl w:ilvl="4" w:tplc="C5525B6A">
      <w:start w:val="1"/>
      <w:numFmt w:val="bullet"/>
      <w:lvlText w:val="o"/>
      <w:lvlJc w:val="left"/>
      <w:pPr>
        <w:ind w:left="3600" w:hanging="360"/>
      </w:pPr>
      <w:rPr>
        <w:rFonts w:hint="default" w:ascii="Courier New" w:hAnsi="Courier New"/>
      </w:rPr>
    </w:lvl>
    <w:lvl w:ilvl="5" w:tplc="75640756">
      <w:start w:val="1"/>
      <w:numFmt w:val="bullet"/>
      <w:lvlText w:val=""/>
      <w:lvlJc w:val="left"/>
      <w:pPr>
        <w:ind w:left="4320" w:hanging="360"/>
      </w:pPr>
      <w:rPr>
        <w:rFonts w:hint="default" w:ascii="Wingdings" w:hAnsi="Wingdings"/>
      </w:rPr>
    </w:lvl>
    <w:lvl w:ilvl="6" w:tplc="E4DA130A">
      <w:start w:val="1"/>
      <w:numFmt w:val="bullet"/>
      <w:lvlText w:val=""/>
      <w:lvlJc w:val="left"/>
      <w:pPr>
        <w:ind w:left="5040" w:hanging="360"/>
      </w:pPr>
      <w:rPr>
        <w:rFonts w:hint="default" w:ascii="Symbol" w:hAnsi="Symbol"/>
      </w:rPr>
    </w:lvl>
    <w:lvl w:ilvl="7" w:tplc="DCD8C9B0">
      <w:start w:val="1"/>
      <w:numFmt w:val="bullet"/>
      <w:lvlText w:val="o"/>
      <w:lvlJc w:val="left"/>
      <w:pPr>
        <w:ind w:left="5760" w:hanging="360"/>
      </w:pPr>
      <w:rPr>
        <w:rFonts w:hint="default" w:ascii="Courier New" w:hAnsi="Courier New"/>
      </w:rPr>
    </w:lvl>
    <w:lvl w:ilvl="8" w:tplc="E3F264B6">
      <w:start w:val="1"/>
      <w:numFmt w:val="bullet"/>
      <w:lvlText w:val=""/>
      <w:lvlJc w:val="left"/>
      <w:pPr>
        <w:ind w:left="6480" w:hanging="360"/>
      </w:pPr>
      <w:rPr>
        <w:rFonts w:hint="default" w:ascii="Wingdings" w:hAnsi="Wingdings"/>
      </w:rPr>
    </w:lvl>
  </w:abstractNum>
  <w:abstractNum w:abstractNumId="13" w15:restartNumberingAfterBreak="0">
    <w:nsid w:val="172345DC"/>
    <w:multiLevelType w:val="hybridMultilevel"/>
    <w:tmpl w:val="8828D350"/>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4" w15:restartNumberingAfterBreak="0">
    <w:nsid w:val="18AE7F2A"/>
    <w:multiLevelType w:val="hybridMultilevel"/>
    <w:tmpl w:val="243C584C"/>
    <w:lvl w:ilvl="0" w:tplc="BB4E26FC">
      <w:start w:val="1"/>
      <w:numFmt w:val="decimal"/>
      <w:pStyle w:val="ItemsNumerado"/>
      <w:lvlText w:val="%1."/>
      <w:lvlJc w:val="left"/>
      <w:pPr>
        <w:ind w:left="360" w:hanging="360"/>
      </w:pPr>
      <w:rPr>
        <w:rFonts w:ascii="Arial" w:hAnsi="Arial" w:cs="Arial" w:eastAsiaTheme="minorHAnsi"/>
        <w:b/>
        <w:bCs/>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19614E86"/>
    <w:multiLevelType w:val="hybridMultilevel"/>
    <w:tmpl w:val="DAF0E0E8"/>
    <w:lvl w:ilvl="0" w:tplc="300A000F">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6" w15:restartNumberingAfterBreak="0">
    <w:nsid w:val="1ADC0B6E"/>
    <w:multiLevelType w:val="hybridMultilevel"/>
    <w:tmpl w:val="FDBA66C6"/>
    <w:lvl w:ilvl="0" w:tplc="4A6A42E6">
      <w:start w:val="1"/>
      <w:numFmt w:val="bullet"/>
      <w:lvlText w:val=""/>
      <w:lvlJc w:val="left"/>
      <w:pPr>
        <w:ind w:left="720" w:hanging="360"/>
      </w:pPr>
      <w:rPr>
        <w:rFonts w:hint="default" w:ascii="Symbol" w:hAnsi="Symbol"/>
      </w:rPr>
    </w:lvl>
    <w:lvl w:ilvl="1" w:tplc="DD1C098C">
      <w:start w:val="1"/>
      <w:numFmt w:val="bullet"/>
      <w:lvlText w:val="o"/>
      <w:lvlJc w:val="left"/>
      <w:pPr>
        <w:ind w:left="1440" w:hanging="360"/>
      </w:pPr>
      <w:rPr>
        <w:rFonts w:hint="default" w:ascii="Courier New" w:hAnsi="Courier New"/>
      </w:rPr>
    </w:lvl>
    <w:lvl w:ilvl="2" w:tplc="B87AB416">
      <w:start w:val="1"/>
      <w:numFmt w:val="bullet"/>
      <w:lvlText w:val=""/>
      <w:lvlJc w:val="left"/>
      <w:pPr>
        <w:ind w:left="2160" w:hanging="360"/>
      </w:pPr>
      <w:rPr>
        <w:rFonts w:hint="default" w:ascii="Wingdings" w:hAnsi="Wingdings"/>
      </w:rPr>
    </w:lvl>
    <w:lvl w:ilvl="3" w:tplc="5016D6CC">
      <w:start w:val="1"/>
      <w:numFmt w:val="bullet"/>
      <w:lvlText w:val=""/>
      <w:lvlJc w:val="left"/>
      <w:pPr>
        <w:ind w:left="2880" w:hanging="360"/>
      </w:pPr>
      <w:rPr>
        <w:rFonts w:hint="default" w:ascii="Symbol" w:hAnsi="Symbol"/>
      </w:rPr>
    </w:lvl>
    <w:lvl w:ilvl="4" w:tplc="E53E20A6">
      <w:start w:val="1"/>
      <w:numFmt w:val="bullet"/>
      <w:lvlText w:val="o"/>
      <w:lvlJc w:val="left"/>
      <w:pPr>
        <w:ind w:left="3600" w:hanging="360"/>
      </w:pPr>
      <w:rPr>
        <w:rFonts w:hint="default" w:ascii="Courier New" w:hAnsi="Courier New"/>
      </w:rPr>
    </w:lvl>
    <w:lvl w:ilvl="5" w:tplc="E51621D6">
      <w:start w:val="1"/>
      <w:numFmt w:val="bullet"/>
      <w:lvlText w:val=""/>
      <w:lvlJc w:val="left"/>
      <w:pPr>
        <w:ind w:left="4320" w:hanging="360"/>
      </w:pPr>
      <w:rPr>
        <w:rFonts w:hint="default" w:ascii="Wingdings" w:hAnsi="Wingdings"/>
      </w:rPr>
    </w:lvl>
    <w:lvl w:ilvl="6" w:tplc="822EBE4A">
      <w:start w:val="1"/>
      <w:numFmt w:val="bullet"/>
      <w:lvlText w:val=""/>
      <w:lvlJc w:val="left"/>
      <w:pPr>
        <w:ind w:left="5040" w:hanging="360"/>
      </w:pPr>
      <w:rPr>
        <w:rFonts w:hint="default" w:ascii="Symbol" w:hAnsi="Symbol"/>
      </w:rPr>
    </w:lvl>
    <w:lvl w:ilvl="7" w:tplc="C248CC72">
      <w:start w:val="1"/>
      <w:numFmt w:val="bullet"/>
      <w:lvlText w:val="o"/>
      <w:lvlJc w:val="left"/>
      <w:pPr>
        <w:ind w:left="5760" w:hanging="360"/>
      </w:pPr>
      <w:rPr>
        <w:rFonts w:hint="default" w:ascii="Courier New" w:hAnsi="Courier New"/>
      </w:rPr>
    </w:lvl>
    <w:lvl w:ilvl="8" w:tplc="B30E94EC">
      <w:start w:val="1"/>
      <w:numFmt w:val="bullet"/>
      <w:lvlText w:val=""/>
      <w:lvlJc w:val="left"/>
      <w:pPr>
        <w:ind w:left="6480" w:hanging="360"/>
      </w:pPr>
      <w:rPr>
        <w:rFonts w:hint="default" w:ascii="Wingdings" w:hAnsi="Wingdings"/>
      </w:rPr>
    </w:lvl>
  </w:abstractNum>
  <w:abstractNum w:abstractNumId="17" w15:restartNumberingAfterBreak="0">
    <w:nsid w:val="1CA23C24"/>
    <w:multiLevelType w:val="hybridMultilevel"/>
    <w:tmpl w:val="CC66149E"/>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8" w15:restartNumberingAfterBreak="0">
    <w:nsid w:val="1DF02F04"/>
    <w:multiLevelType w:val="hybridMultilevel"/>
    <w:tmpl w:val="01C08F0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21A43D65"/>
    <w:multiLevelType w:val="hybridMultilevel"/>
    <w:tmpl w:val="C666E292"/>
    <w:lvl w:ilvl="0" w:tplc="B5B8E1EA">
      <w:start w:val="1"/>
      <w:numFmt w:val="bullet"/>
      <w:pStyle w:val="ItemsNivel1Guion"/>
      <w:lvlText w:val="-"/>
      <w:lvlJc w:val="left"/>
      <w:pPr>
        <w:ind w:left="720" w:hanging="360"/>
      </w:pPr>
      <w:rPr>
        <w:rFonts w:hint="default" w:ascii="Gill Sans MT" w:hAnsi="Gill Sans MT"/>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20" w15:restartNumberingAfterBreak="0">
    <w:nsid w:val="232030F3"/>
    <w:multiLevelType w:val="hybridMultilevel"/>
    <w:tmpl w:val="A6EE683E"/>
    <w:lvl w:ilvl="0" w:tplc="FFFFFFFF">
      <w:start w:val="1"/>
      <w:numFmt w:val="bullet"/>
      <w:lvlText w:val=""/>
      <w:lvlJc w:val="left"/>
      <w:pPr>
        <w:ind w:left="720" w:hanging="360"/>
      </w:pPr>
      <w:rPr>
        <w:rFonts w:hint="default" w:ascii="Symbol" w:hAnsi="Symbol"/>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21" w15:restartNumberingAfterBreak="0">
    <w:nsid w:val="2389E5C7"/>
    <w:multiLevelType w:val="hybridMultilevel"/>
    <w:tmpl w:val="7BEA2BAA"/>
    <w:lvl w:ilvl="0" w:tplc="811ED7C2">
      <w:start w:val="1"/>
      <w:numFmt w:val="bullet"/>
      <w:lvlText w:val=""/>
      <w:lvlJc w:val="left"/>
      <w:pPr>
        <w:ind w:left="720" w:hanging="360"/>
      </w:pPr>
      <w:rPr>
        <w:rFonts w:hint="default" w:ascii="Symbol" w:hAnsi="Symbol"/>
      </w:rPr>
    </w:lvl>
    <w:lvl w:ilvl="1" w:tplc="ADA8A83C">
      <w:start w:val="1"/>
      <w:numFmt w:val="bullet"/>
      <w:lvlText w:val="o"/>
      <w:lvlJc w:val="left"/>
      <w:pPr>
        <w:ind w:left="1440" w:hanging="360"/>
      </w:pPr>
      <w:rPr>
        <w:rFonts w:hint="default" w:ascii="Courier New" w:hAnsi="Courier New"/>
      </w:rPr>
    </w:lvl>
    <w:lvl w:ilvl="2" w:tplc="9F24C09C">
      <w:start w:val="1"/>
      <w:numFmt w:val="bullet"/>
      <w:lvlText w:val=""/>
      <w:lvlJc w:val="left"/>
      <w:pPr>
        <w:ind w:left="2160" w:hanging="360"/>
      </w:pPr>
      <w:rPr>
        <w:rFonts w:hint="default" w:ascii="Wingdings" w:hAnsi="Wingdings"/>
      </w:rPr>
    </w:lvl>
    <w:lvl w:ilvl="3" w:tplc="B338EBB8">
      <w:start w:val="1"/>
      <w:numFmt w:val="bullet"/>
      <w:lvlText w:val=""/>
      <w:lvlJc w:val="left"/>
      <w:pPr>
        <w:ind w:left="2880" w:hanging="360"/>
      </w:pPr>
      <w:rPr>
        <w:rFonts w:hint="default" w:ascii="Symbol" w:hAnsi="Symbol"/>
      </w:rPr>
    </w:lvl>
    <w:lvl w:ilvl="4" w:tplc="7D7099D0">
      <w:start w:val="1"/>
      <w:numFmt w:val="bullet"/>
      <w:lvlText w:val="o"/>
      <w:lvlJc w:val="left"/>
      <w:pPr>
        <w:ind w:left="3600" w:hanging="360"/>
      </w:pPr>
      <w:rPr>
        <w:rFonts w:hint="default" w:ascii="Courier New" w:hAnsi="Courier New"/>
      </w:rPr>
    </w:lvl>
    <w:lvl w:ilvl="5" w:tplc="6D4A2ABE">
      <w:start w:val="1"/>
      <w:numFmt w:val="bullet"/>
      <w:lvlText w:val=""/>
      <w:lvlJc w:val="left"/>
      <w:pPr>
        <w:ind w:left="4320" w:hanging="360"/>
      </w:pPr>
      <w:rPr>
        <w:rFonts w:hint="default" w:ascii="Wingdings" w:hAnsi="Wingdings"/>
      </w:rPr>
    </w:lvl>
    <w:lvl w:ilvl="6" w:tplc="2528B58E">
      <w:start w:val="1"/>
      <w:numFmt w:val="bullet"/>
      <w:lvlText w:val=""/>
      <w:lvlJc w:val="left"/>
      <w:pPr>
        <w:ind w:left="5040" w:hanging="360"/>
      </w:pPr>
      <w:rPr>
        <w:rFonts w:hint="default" w:ascii="Symbol" w:hAnsi="Symbol"/>
      </w:rPr>
    </w:lvl>
    <w:lvl w:ilvl="7" w:tplc="8B76C840">
      <w:start w:val="1"/>
      <w:numFmt w:val="bullet"/>
      <w:lvlText w:val="o"/>
      <w:lvlJc w:val="left"/>
      <w:pPr>
        <w:ind w:left="5760" w:hanging="360"/>
      </w:pPr>
      <w:rPr>
        <w:rFonts w:hint="default" w:ascii="Courier New" w:hAnsi="Courier New"/>
      </w:rPr>
    </w:lvl>
    <w:lvl w:ilvl="8" w:tplc="F214A054">
      <w:start w:val="1"/>
      <w:numFmt w:val="bullet"/>
      <w:lvlText w:val=""/>
      <w:lvlJc w:val="left"/>
      <w:pPr>
        <w:ind w:left="6480" w:hanging="360"/>
      </w:pPr>
      <w:rPr>
        <w:rFonts w:hint="default" w:ascii="Wingdings" w:hAnsi="Wingdings"/>
      </w:rPr>
    </w:lvl>
  </w:abstractNum>
  <w:abstractNum w:abstractNumId="22" w15:restartNumberingAfterBreak="0">
    <w:nsid w:val="23C00334"/>
    <w:multiLevelType w:val="hybridMultilevel"/>
    <w:tmpl w:val="91F4A91E"/>
    <w:lvl w:ilvl="0" w:tplc="5868E716">
      <w:start w:val="1"/>
      <w:numFmt w:val="bullet"/>
      <w:lvlText w:val=""/>
      <w:lvlJc w:val="left"/>
      <w:pPr>
        <w:ind w:left="720" w:hanging="360"/>
      </w:pPr>
      <w:rPr>
        <w:rFonts w:hint="default" w:ascii="Symbol" w:hAnsi="Symbol"/>
      </w:rPr>
    </w:lvl>
    <w:lvl w:ilvl="1" w:tplc="DBF62B52">
      <w:start w:val="1"/>
      <w:numFmt w:val="bullet"/>
      <w:lvlText w:val="o"/>
      <w:lvlJc w:val="left"/>
      <w:pPr>
        <w:ind w:left="1440" w:hanging="360"/>
      </w:pPr>
      <w:rPr>
        <w:rFonts w:hint="default" w:ascii="Courier New" w:hAnsi="Courier New"/>
      </w:rPr>
    </w:lvl>
    <w:lvl w:ilvl="2" w:tplc="49E09076">
      <w:start w:val="1"/>
      <w:numFmt w:val="bullet"/>
      <w:lvlText w:val=""/>
      <w:lvlJc w:val="left"/>
      <w:pPr>
        <w:ind w:left="2160" w:hanging="360"/>
      </w:pPr>
      <w:rPr>
        <w:rFonts w:hint="default" w:ascii="Wingdings" w:hAnsi="Wingdings"/>
      </w:rPr>
    </w:lvl>
    <w:lvl w:ilvl="3" w:tplc="6764C332">
      <w:start w:val="1"/>
      <w:numFmt w:val="bullet"/>
      <w:lvlText w:val=""/>
      <w:lvlJc w:val="left"/>
      <w:pPr>
        <w:ind w:left="2880" w:hanging="360"/>
      </w:pPr>
      <w:rPr>
        <w:rFonts w:hint="default" w:ascii="Symbol" w:hAnsi="Symbol"/>
      </w:rPr>
    </w:lvl>
    <w:lvl w:ilvl="4" w:tplc="D35605CA">
      <w:start w:val="1"/>
      <w:numFmt w:val="bullet"/>
      <w:lvlText w:val="o"/>
      <w:lvlJc w:val="left"/>
      <w:pPr>
        <w:ind w:left="3600" w:hanging="360"/>
      </w:pPr>
      <w:rPr>
        <w:rFonts w:hint="default" w:ascii="Courier New" w:hAnsi="Courier New"/>
      </w:rPr>
    </w:lvl>
    <w:lvl w:ilvl="5" w:tplc="5F303304">
      <w:start w:val="1"/>
      <w:numFmt w:val="bullet"/>
      <w:lvlText w:val=""/>
      <w:lvlJc w:val="left"/>
      <w:pPr>
        <w:ind w:left="4320" w:hanging="360"/>
      </w:pPr>
      <w:rPr>
        <w:rFonts w:hint="default" w:ascii="Wingdings" w:hAnsi="Wingdings"/>
      </w:rPr>
    </w:lvl>
    <w:lvl w:ilvl="6" w:tplc="65DE85DC">
      <w:start w:val="1"/>
      <w:numFmt w:val="bullet"/>
      <w:lvlText w:val=""/>
      <w:lvlJc w:val="left"/>
      <w:pPr>
        <w:ind w:left="5040" w:hanging="360"/>
      </w:pPr>
      <w:rPr>
        <w:rFonts w:hint="default" w:ascii="Symbol" w:hAnsi="Symbol"/>
      </w:rPr>
    </w:lvl>
    <w:lvl w:ilvl="7" w:tplc="DFAC7728">
      <w:start w:val="1"/>
      <w:numFmt w:val="bullet"/>
      <w:lvlText w:val="o"/>
      <w:lvlJc w:val="left"/>
      <w:pPr>
        <w:ind w:left="5760" w:hanging="360"/>
      </w:pPr>
      <w:rPr>
        <w:rFonts w:hint="default" w:ascii="Courier New" w:hAnsi="Courier New"/>
      </w:rPr>
    </w:lvl>
    <w:lvl w:ilvl="8" w:tplc="BD1C5EE6">
      <w:start w:val="1"/>
      <w:numFmt w:val="bullet"/>
      <w:lvlText w:val=""/>
      <w:lvlJc w:val="left"/>
      <w:pPr>
        <w:ind w:left="6480" w:hanging="360"/>
      </w:pPr>
      <w:rPr>
        <w:rFonts w:hint="default" w:ascii="Wingdings" w:hAnsi="Wingdings"/>
      </w:rPr>
    </w:lvl>
  </w:abstractNum>
  <w:abstractNum w:abstractNumId="23" w15:restartNumberingAfterBreak="0">
    <w:nsid w:val="24156F30"/>
    <w:multiLevelType w:val="hybridMultilevel"/>
    <w:tmpl w:val="8F4A9C30"/>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29DD3757"/>
    <w:multiLevelType w:val="multilevel"/>
    <w:tmpl w:val="4FA4B092"/>
    <w:lvl w:ilvl="0">
      <w:start w:val="1"/>
      <w:numFmt w:val="bullet"/>
      <w:lvlText w:val=""/>
      <w:lvlJc w:val="left"/>
      <w:pPr>
        <w:ind w:left="720" w:hanging="360"/>
      </w:pPr>
      <w:rPr>
        <w:rFonts w:hint="default" w:ascii="Symbol" w:hAnsi="Symbol"/>
      </w:rPr>
    </w:lvl>
    <w:lvl w:ilvl="1">
      <w:start w:val="1"/>
      <w:numFmt w:val="bullet"/>
      <w:lvlText w:val=""/>
      <w:lvlJc w:val="left"/>
      <w:pPr>
        <w:ind w:left="1152" w:hanging="432"/>
      </w:pPr>
      <w:rPr>
        <w:rFonts w:hint="default" w:ascii="Symbol" w:hAnsi="Symbol"/>
        <w:color w:val="auto"/>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2AAE7DBF"/>
    <w:multiLevelType w:val="multilevel"/>
    <w:tmpl w:val="077800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ACF0B30"/>
    <w:multiLevelType w:val="hybridMultilevel"/>
    <w:tmpl w:val="B3321EC6"/>
    <w:lvl w:ilvl="0" w:tplc="224E8184">
      <w:start w:val="1"/>
      <w:numFmt w:val="bullet"/>
      <w:lvlText w:val=""/>
      <w:lvlJc w:val="left"/>
      <w:pPr>
        <w:ind w:left="1772" w:hanging="360"/>
      </w:pPr>
      <w:rPr>
        <w:rFonts w:hint="default" w:ascii="Symbol" w:hAnsi="Symbol"/>
      </w:rPr>
    </w:lvl>
    <w:lvl w:ilvl="1" w:tplc="300A0003" w:tentative="1">
      <w:start w:val="1"/>
      <w:numFmt w:val="bullet"/>
      <w:lvlText w:val="o"/>
      <w:lvlJc w:val="left"/>
      <w:pPr>
        <w:ind w:left="2492" w:hanging="360"/>
      </w:pPr>
      <w:rPr>
        <w:rFonts w:hint="default" w:ascii="Courier New" w:hAnsi="Courier New" w:cs="Courier New"/>
      </w:rPr>
    </w:lvl>
    <w:lvl w:ilvl="2" w:tplc="300A0005" w:tentative="1">
      <w:start w:val="1"/>
      <w:numFmt w:val="bullet"/>
      <w:lvlText w:val=""/>
      <w:lvlJc w:val="left"/>
      <w:pPr>
        <w:ind w:left="3212" w:hanging="360"/>
      </w:pPr>
      <w:rPr>
        <w:rFonts w:hint="default" w:ascii="Wingdings" w:hAnsi="Wingdings"/>
      </w:rPr>
    </w:lvl>
    <w:lvl w:ilvl="3" w:tplc="300A0001" w:tentative="1">
      <w:start w:val="1"/>
      <w:numFmt w:val="bullet"/>
      <w:lvlText w:val=""/>
      <w:lvlJc w:val="left"/>
      <w:pPr>
        <w:ind w:left="3932" w:hanging="360"/>
      </w:pPr>
      <w:rPr>
        <w:rFonts w:hint="default" w:ascii="Symbol" w:hAnsi="Symbol"/>
      </w:rPr>
    </w:lvl>
    <w:lvl w:ilvl="4" w:tplc="300A0003" w:tentative="1">
      <w:start w:val="1"/>
      <w:numFmt w:val="bullet"/>
      <w:lvlText w:val="o"/>
      <w:lvlJc w:val="left"/>
      <w:pPr>
        <w:ind w:left="4652" w:hanging="360"/>
      </w:pPr>
      <w:rPr>
        <w:rFonts w:hint="default" w:ascii="Courier New" w:hAnsi="Courier New" w:cs="Courier New"/>
      </w:rPr>
    </w:lvl>
    <w:lvl w:ilvl="5" w:tplc="300A0005" w:tentative="1">
      <w:start w:val="1"/>
      <w:numFmt w:val="bullet"/>
      <w:lvlText w:val=""/>
      <w:lvlJc w:val="left"/>
      <w:pPr>
        <w:ind w:left="5372" w:hanging="360"/>
      </w:pPr>
      <w:rPr>
        <w:rFonts w:hint="default" w:ascii="Wingdings" w:hAnsi="Wingdings"/>
      </w:rPr>
    </w:lvl>
    <w:lvl w:ilvl="6" w:tplc="300A0001" w:tentative="1">
      <w:start w:val="1"/>
      <w:numFmt w:val="bullet"/>
      <w:lvlText w:val=""/>
      <w:lvlJc w:val="left"/>
      <w:pPr>
        <w:ind w:left="6092" w:hanging="360"/>
      </w:pPr>
      <w:rPr>
        <w:rFonts w:hint="default" w:ascii="Symbol" w:hAnsi="Symbol"/>
      </w:rPr>
    </w:lvl>
    <w:lvl w:ilvl="7" w:tplc="300A0003" w:tentative="1">
      <w:start w:val="1"/>
      <w:numFmt w:val="bullet"/>
      <w:lvlText w:val="o"/>
      <w:lvlJc w:val="left"/>
      <w:pPr>
        <w:ind w:left="6812" w:hanging="360"/>
      </w:pPr>
      <w:rPr>
        <w:rFonts w:hint="default" w:ascii="Courier New" w:hAnsi="Courier New" w:cs="Courier New"/>
      </w:rPr>
    </w:lvl>
    <w:lvl w:ilvl="8" w:tplc="300A0005" w:tentative="1">
      <w:start w:val="1"/>
      <w:numFmt w:val="bullet"/>
      <w:lvlText w:val=""/>
      <w:lvlJc w:val="left"/>
      <w:pPr>
        <w:ind w:left="7532" w:hanging="360"/>
      </w:pPr>
      <w:rPr>
        <w:rFonts w:hint="default" w:ascii="Wingdings" w:hAnsi="Wingdings"/>
      </w:rPr>
    </w:lvl>
  </w:abstractNum>
  <w:abstractNum w:abstractNumId="27" w15:restartNumberingAfterBreak="0">
    <w:nsid w:val="2B731147"/>
    <w:multiLevelType w:val="hybridMultilevel"/>
    <w:tmpl w:val="069E4A1E"/>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2BB86F37"/>
    <w:multiLevelType w:val="hybridMultilevel"/>
    <w:tmpl w:val="91ACFA58"/>
    <w:lvl w:ilvl="0" w:tplc="080A0001">
      <w:start w:val="1"/>
      <w:numFmt w:val="bullet"/>
      <w:lvlText w:val=""/>
      <w:lvlJc w:val="left"/>
      <w:pPr>
        <w:ind w:left="1571" w:hanging="360"/>
      </w:pPr>
      <w:rPr>
        <w:rFonts w:hint="default" w:ascii="Symbol" w:hAnsi="Symbol"/>
      </w:rPr>
    </w:lvl>
    <w:lvl w:ilvl="1" w:tplc="080A0003" w:tentative="1">
      <w:start w:val="1"/>
      <w:numFmt w:val="bullet"/>
      <w:lvlText w:val="o"/>
      <w:lvlJc w:val="left"/>
      <w:pPr>
        <w:ind w:left="2291" w:hanging="360"/>
      </w:pPr>
      <w:rPr>
        <w:rFonts w:hint="default" w:ascii="Courier New" w:hAnsi="Courier New" w:cs="Courier New"/>
      </w:rPr>
    </w:lvl>
    <w:lvl w:ilvl="2" w:tplc="080A0005" w:tentative="1">
      <w:start w:val="1"/>
      <w:numFmt w:val="bullet"/>
      <w:lvlText w:val=""/>
      <w:lvlJc w:val="left"/>
      <w:pPr>
        <w:ind w:left="3011" w:hanging="360"/>
      </w:pPr>
      <w:rPr>
        <w:rFonts w:hint="default" w:ascii="Wingdings" w:hAnsi="Wingdings"/>
      </w:rPr>
    </w:lvl>
    <w:lvl w:ilvl="3" w:tplc="080A0001" w:tentative="1">
      <w:start w:val="1"/>
      <w:numFmt w:val="bullet"/>
      <w:lvlText w:val=""/>
      <w:lvlJc w:val="left"/>
      <w:pPr>
        <w:ind w:left="3731" w:hanging="360"/>
      </w:pPr>
      <w:rPr>
        <w:rFonts w:hint="default" w:ascii="Symbol" w:hAnsi="Symbol"/>
      </w:rPr>
    </w:lvl>
    <w:lvl w:ilvl="4" w:tplc="080A0003" w:tentative="1">
      <w:start w:val="1"/>
      <w:numFmt w:val="bullet"/>
      <w:lvlText w:val="o"/>
      <w:lvlJc w:val="left"/>
      <w:pPr>
        <w:ind w:left="4451" w:hanging="360"/>
      </w:pPr>
      <w:rPr>
        <w:rFonts w:hint="default" w:ascii="Courier New" w:hAnsi="Courier New" w:cs="Courier New"/>
      </w:rPr>
    </w:lvl>
    <w:lvl w:ilvl="5" w:tplc="080A0005" w:tentative="1">
      <w:start w:val="1"/>
      <w:numFmt w:val="bullet"/>
      <w:lvlText w:val=""/>
      <w:lvlJc w:val="left"/>
      <w:pPr>
        <w:ind w:left="5171" w:hanging="360"/>
      </w:pPr>
      <w:rPr>
        <w:rFonts w:hint="default" w:ascii="Wingdings" w:hAnsi="Wingdings"/>
      </w:rPr>
    </w:lvl>
    <w:lvl w:ilvl="6" w:tplc="080A0001" w:tentative="1">
      <w:start w:val="1"/>
      <w:numFmt w:val="bullet"/>
      <w:lvlText w:val=""/>
      <w:lvlJc w:val="left"/>
      <w:pPr>
        <w:ind w:left="5891" w:hanging="360"/>
      </w:pPr>
      <w:rPr>
        <w:rFonts w:hint="default" w:ascii="Symbol" w:hAnsi="Symbol"/>
      </w:rPr>
    </w:lvl>
    <w:lvl w:ilvl="7" w:tplc="080A0003" w:tentative="1">
      <w:start w:val="1"/>
      <w:numFmt w:val="bullet"/>
      <w:lvlText w:val="o"/>
      <w:lvlJc w:val="left"/>
      <w:pPr>
        <w:ind w:left="6611" w:hanging="360"/>
      </w:pPr>
      <w:rPr>
        <w:rFonts w:hint="default" w:ascii="Courier New" w:hAnsi="Courier New" w:cs="Courier New"/>
      </w:rPr>
    </w:lvl>
    <w:lvl w:ilvl="8" w:tplc="080A0005" w:tentative="1">
      <w:start w:val="1"/>
      <w:numFmt w:val="bullet"/>
      <w:lvlText w:val=""/>
      <w:lvlJc w:val="left"/>
      <w:pPr>
        <w:ind w:left="7331" w:hanging="360"/>
      </w:pPr>
      <w:rPr>
        <w:rFonts w:hint="default" w:ascii="Wingdings" w:hAnsi="Wingdings"/>
      </w:rPr>
    </w:lvl>
  </w:abstractNum>
  <w:abstractNum w:abstractNumId="29" w15:restartNumberingAfterBreak="0">
    <w:nsid w:val="2DFA19E7"/>
    <w:multiLevelType w:val="hybridMultilevel"/>
    <w:tmpl w:val="EC38D7CC"/>
    <w:lvl w:ilvl="0" w:tplc="FFFFFFFF">
      <w:start w:val="1"/>
      <w:numFmt w:val="bullet"/>
      <w:lvlText w:val="-"/>
      <w:lvlJc w:val="left"/>
      <w:pPr>
        <w:ind w:left="1080" w:hanging="360"/>
      </w:pPr>
      <w:rPr>
        <w:rFonts w:hint="default" w:ascii="Gill Sans MT" w:hAnsi="Gill Sans MT"/>
      </w:rPr>
    </w:lvl>
    <w:lvl w:ilvl="1" w:tplc="0C0A0003">
      <w:start w:val="1"/>
      <w:numFmt w:val="bullet"/>
      <w:lvlText w:val="o"/>
      <w:lvlJc w:val="left"/>
      <w:pPr>
        <w:ind w:left="1800" w:hanging="360"/>
      </w:pPr>
      <w:rPr>
        <w:rFonts w:hint="default" w:ascii="Courier New" w:hAnsi="Courier New" w:cs="Courier New"/>
      </w:rPr>
    </w:lvl>
    <w:lvl w:ilvl="2" w:tplc="0C0A0005">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0" w15:restartNumberingAfterBreak="0">
    <w:nsid w:val="33B56747"/>
    <w:multiLevelType w:val="hybridMultilevel"/>
    <w:tmpl w:val="22325ACE"/>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34EA2897"/>
    <w:multiLevelType w:val="hybridMultilevel"/>
    <w:tmpl w:val="D118FC2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32" w15:restartNumberingAfterBreak="0">
    <w:nsid w:val="36076B3E"/>
    <w:multiLevelType w:val="hybridMultilevel"/>
    <w:tmpl w:val="EC0C445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33" w15:restartNumberingAfterBreak="0">
    <w:nsid w:val="3780792D"/>
    <w:multiLevelType w:val="hybridMultilevel"/>
    <w:tmpl w:val="08F05DE0"/>
    <w:lvl w:ilvl="0" w:tplc="300A0001">
      <w:start w:val="1"/>
      <w:numFmt w:val="bullet"/>
      <w:lvlText w:val=""/>
      <w:lvlJc w:val="left"/>
      <w:pPr>
        <w:ind w:left="1635" w:hanging="360"/>
      </w:pPr>
      <w:rPr>
        <w:rFonts w:hint="default" w:ascii="Symbol" w:hAnsi="Symbol"/>
      </w:rPr>
    </w:lvl>
    <w:lvl w:ilvl="1" w:tplc="300A0003" w:tentative="1">
      <w:start w:val="1"/>
      <w:numFmt w:val="bullet"/>
      <w:lvlText w:val="o"/>
      <w:lvlJc w:val="left"/>
      <w:pPr>
        <w:ind w:left="2355" w:hanging="360"/>
      </w:pPr>
      <w:rPr>
        <w:rFonts w:hint="default" w:ascii="Courier New" w:hAnsi="Courier New" w:cs="Courier New"/>
      </w:rPr>
    </w:lvl>
    <w:lvl w:ilvl="2" w:tplc="300A0005" w:tentative="1">
      <w:start w:val="1"/>
      <w:numFmt w:val="bullet"/>
      <w:lvlText w:val=""/>
      <w:lvlJc w:val="left"/>
      <w:pPr>
        <w:ind w:left="3075" w:hanging="360"/>
      </w:pPr>
      <w:rPr>
        <w:rFonts w:hint="default" w:ascii="Wingdings" w:hAnsi="Wingdings"/>
      </w:rPr>
    </w:lvl>
    <w:lvl w:ilvl="3" w:tplc="300A0001" w:tentative="1">
      <w:start w:val="1"/>
      <w:numFmt w:val="bullet"/>
      <w:lvlText w:val=""/>
      <w:lvlJc w:val="left"/>
      <w:pPr>
        <w:ind w:left="3795" w:hanging="360"/>
      </w:pPr>
      <w:rPr>
        <w:rFonts w:hint="default" w:ascii="Symbol" w:hAnsi="Symbol"/>
      </w:rPr>
    </w:lvl>
    <w:lvl w:ilvl="4" w:tplc="300A0003" w:tentative="1">
      <w:start w:val="1"/>
      <w:numFmt w:val="bullet"/>
      <w:lvlText w:val="o"/>
      <w:lvlJc w:val="left"/>
      <w:pPr>
        <w:ind w:left="4515" w:hanging="360"/>
      </w:pPr>
      <w:rPr>
        <w:rFonts w:hint="default" w:ascii="Courier New" w:hAnsi="Courier New" w:cs="Courier New"/>
      </w:rPr>
    </w:lvl>
    <w:lvl w:ilvl="5" w:tplc="300A0005" w:tentative="1">
      <w:start w:val="1"/>
      <w:numFmt w:val="bullet"/>
      <w:lvlText w:val=""/>
      <w:lvlJc w:val="left"/>
      <w:pPr>
        <w:ind w:left="5235" w:hanging="360"/>
      </w:pPr>
      <w:rPr>
        <w:rFonts w:hint="default" w:ascii="Wingdings" w:hAnsi="Wingdings"/>
      </w:rPr>
    </w:lvl>
    <w:lvl w:ilvl="6" w:tplc="300A0001" w:tentative="1">
      <w:start w:val="1"/>
      <w:numFmt w:val="bullet"/>
      <w:lvlText w:val=""/>
      <w:lvlJc w:val="left"/>
      <w:pPr>
        <w:ind w:left="5955" w:hanging="360"/>
      </w:pPr>
      <w:rPr>
        <w:rFonts w:hint="default" w:ascii="Symbol" w:hAnsi="Symbol"/>
      </w:rPr>
    </w:lvl>
    <w:lvl w:ilvl="7" w:tplc="300A0003" w:tentative="1">
      <w:start w:val="1"/>
      <w:numFmt w:val="bullet"/>
      <w:lvlText w:val="o"/>
      <w:lvlJc w:val="left"/>
      <w:pPr>
        <w:ind w:left="6675" w:hanging="360"/>
      </w:pPr>
      <w:rPr>
        <w:rFonts w:hint="default" w:ascii="Courier New" w:hAnsi="Courier New" w:cs="Courier New"/>
      </w:rPr>
    </w:lvl>
    <w:lvl w:ilvl="8" w:tplc="300A0005" w:tentative="1">
      <w:start w:val="1"/>
      <w:numFmt w:val="bullet"/>
      <w:lvlText w:val=""/>
      <w:lvlJc w:val="left"/>
      <w:pPr>
        <w:ind w:left="7395" w:hanging="360"/>
      </w:pPr>
      <w:rPr>
        <w:rFonts w:hint="default" w:ascii="Wingdings" w:hAnsi="Wingdings"/>
      </w:rPr>
    </w:lvl>
  </w:abstractNum>
  <w:abstractNum w:abstractNumId="34" w15:restartNumberingAfterBreak="0">
    <w:nsid w:val="386529DE"/>
    <w:multiLevelType w:val="hybridMultilevel"/>
    <w:tmpl w:val="A8BCAD82"/>
    <w:lvl w:ilvl="0" w:tplc="300A0001">
      <w:start w:val="1"/>
      <w:numFmt w:val="bullet"/>
      <w:lvlText w:val=""/>
      <w:lvlJc w:val="left"/>
      <w:pPr>
        <w:ind w:left="1146" w:hanging="360"/>
      </w:pPr>
      <w:rPr>
        <w:rFonts w:hint="default" w:ascii="Symbol" w:hAnsi="Symbol"/>
      </w:rPr>
    </w:lvl>
    <w:lvl w:ilvl="1" w:tplc="300A0003" w:tentative="1">
      <w:start w:val="1"/>
      <w:numFmt w:val="bullet"/>
      <w:lvlText w:val="o"/>
      <w:lvlJc w:val="left"/>
      <w:pPr>
        <w:ind w:left="1866" w:hanging="360"/>
      </w:pPr>
      <w:rPr>
        <w:rFonts w:hint="default" w:ascii="Courier New" w:hAnsi="Courier New" w:cs="Courier New"/>
      </w:rPr>
    </w:lvl>
    <w:lvl w:ilvl="2" w:tplc="300A0005" w:tentative="1">
      <w:start w:val="1"/>
      <w:numFmt w:val="bullet"/>
      <w:lvlText w:val=""/>
      <w:lvlJc w:val="left"/>
      <w:pPr>
        <w:ind w:left="2586" w:hanging="360"/>
      </w:pPr>
      <w:rPr>
        <w:rFonts w:hint="default" w:ascii="Wingdings" w:hAnsi="Wingdings"/>
      </w:rPr>
    </w:lvl>
    <w:lvl w:ilvl="3" w:tplc="300A0001" w:tentative="1">
      <w:start w:val="1"/>
      <w:numFmt w:val="bullet"/>
      <w:lvlText w:val=""/>
      <w:lvlJc w:val="left"/>
      <w:pPr>
        <w:ind w:left="3306" w:hanging="360"/>
      </w:pPr>
      <w:rPr>
        <w:rFonts w:hint="default" w:ascii="Symbol" w:hAnsi="Symbol"/>
      </w:rPr>
    </w:lvl>
    <w:lvl w:ilvl="4" w:tplc="300A0003" w:tentative="1">
      <w:start w:val="1"/>
      <w:numFmt w:val="bullet"/>
      <w:lvlText w:val="o"/>
      <w:lvlJc w:val="left"/>
      <w:pPr>
        <w:ind w:left="4026" w:hanging="360"/>
      </w:pPr>
      <w:rPr>
        <w:rFonts w:hint="default" w:ascii="Courier New" w:hAnsi="Courier New" w:cs="Courier New"/>
      </w:rPr>
    </w:lvl>
    <w:lvl w:ilvl="5" w:tplc="300A0005" w:tentative="1">
      <w:start w:val="1"/>
      <w:numFmt w:val="bullet"/>
      <w:lvlText w:val=""/>
      <w:lvlJc w:val="left"/>
      <w:pPr>
        <w:ind w:left="4746" w:hanging="360"/>
      </w:pPr>
      <w:rPr>
        <w:rFonts w:hint="default" w:ascii="Wingdings" w:hAnsi="Wingdings"/>
      </w:rPr>
    </w:lvl>
    <w:lvl w:ilvl="6" w:tplc="300A0001" w:tentative="1">
      <w:start w:val="1"/>
      <w:numFmt w:val="bullet"/>
      <w:lvlText w:val=""/>
      <w:lvlJc w:val="left"/>
      <w:pPr>
        <w:ind w:left="5466" w:hanging="360"/>
      </w:pPr>
      <w:rPr>
        <w:rFonts w:hint="default" w:ascii="Symbol" w:hAnsi="Symbol"/>
      </w:rPr>
    </w:lvl>
    <w:lvl w:ilvl="7" w:tplc="300A0003" w:tentative="1">
      <w:start w:val="1"/>
      <w:numFmt w:val="bullet"/>
      <w:lvlText w:val="o"/>
      <w:lvlJc w:val="left"/>
      <w:pPr>
        <w:ind w:left="6186" w:hanging="360"/>
      </w:pPr>
      <w:rPr>
        <w:rFonts w:hint="default" w:ascii="Courier New" w:hAnsi="Courier New" w:cs="Courier New"/>
      </w:rPr>
    </w:lvl>
    <w:lvl w:ilvl="8" w:tplc="300A0005" w:tentative="1">
      <w:start w:val="1"/>
      <w:numFmt w:val="bullet"/>
      <w:lvlText w:val=""/>
      <w:lvlJc w:val="left"/>
      <w:pPr>
        <w:ind w:left="6906" w:hanging="360"/>
      </w:pPr>
      <w:rPr>
        <w:rFonts w:hint="default" w:ascii="Wingdings" w:hAnsi="Wingdings"/>
      </w:rPr>
    </w:lvl>
  </w:abstractNum>
  <w:abstractNum w:abstractNumId="35" w15:restartNumberingAfterBreak="0">
    <w:nsid w:val="3C524AD6"/>
    <w:multiLevelType w:val="hybridMultilevel"/>
    <w:tmpl w:val="0262DE40"/>
    <w:lvl w:ilvl="0" w:tplc="F21251E0">
      <w:start w:val="1"/>
      <w:numFmt w:val="decimal"/>
      <w:lvlText w:val="%1."/>
      <w:lvlJc w:val="left"/>
      <w:pPr>
        <w:ind w:left="786" w:hanging="360"/>
      </w:pPr>
      <w:rPr>
        <w:b w:val="0"/>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36" w15:restartNumberingAfterBreak="0">
    <w:nsid w:val="3FA6782C"/>
    <w:multiLevelType w:val="hybridMultilevel"/>
    <w:tmpl w:val="E6640988"/>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430C5D63"/>
    <w:multiLevelType w:val="hybridMultilevel"/>
    <w:tmpl w:val="87C62470"/>
    <w:lvl w:ilvl="0" w:tplc="FFFFFFFF">
      <w:start w:val="1"/>
      <w:numFmt w:val="lowerLetter"/>
      <w:lvlText w:val="%1."/>
      <w:lvlJc w:val="left"/>
      <w:pPr>
        <w:ind w:left="720" w:hanging="360"/>
      </w:pPr>
    </w:lvl>
    <w:lvl w:ilvl="1" w:tplc="5EE4B82E">
      <w:start w:val="1"/>
      <w:numFmt w:val="lowerLetter"/>
      <w:lvlText w:val="%2."/>
      <w:lvlJc w:val="left"/>
      <w:pPr>
        <w:ind w:left="360" w:hanging="360"/>
      </w:pPr>
      <w:rPr>
        <w:b/>
        <w:bCs/>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43A6044C"/>
    <w:multiLevelType w:val="hybridMultilevel"/>
    <w:tmpl w:val="0E3C941A"/>
    <w:lvl w:ilvl="0" w:tplc="224E8184">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39" w15:restartNumberingAfterBreak="0">
    <w:nsid w:val="444A1A2A"/>
    <w:multiLevelType w:val="hybridMultilevel"/>
    <w:tmpl w:val="778E0694"/>
    <w:lvl w:ilvl="0" w:tplc="C5DACAEA">
      <w:start w:val="2"/>
      <w:numFmt w:val="bullet"/>
      <w:lvlText w:val="-"/>
      <w:lvlJc w:val="left"/>
      <w:pPr>
        <w:ind w:left="720" w:hanging="360"/>
      </w:pPr>
      <w:rPr>
        <w:rFonts w:hint="default" w:ascii="Calibri" w:hAnsi="Calibri" w:cs="Calibri" w:eastAsiaTheme="minorHAnsi"/>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40" w15:restartNumberingAfterBreak="0">
    <w:nsid w:val="45232487"/>
    <w:multiLevelType w:val="hybridMultilevel"/>
    <w:tmpl w:val="2F80A8C4"/>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45A9364A"/>
    <w:multiLevelType w:val="hybridMultilevel"/>
    <w:tmpl w:val="423C65A6"/>
    <w:lvl w:ilvl="0" w:tplc="300A0001">
      <w:start w:val="1"/>
      <w:numFmt w:val="bullet"/>
      <w:lvlText w:val=""/>
      <w:lvlJc w:val="left"/>
      <w:pPr>
        <w:ind w:left="786" w:hanging="360"/>
      </w:pPr>
      <w:rPr>
        <w:rFonts w:hint="default" w:ascii="Symbol" w:hAnsi="Symbol"/>
      </w:rPr>
    </w:lvl>
    <w:lvl w:ilvl="1" w:tplc="300A0003">
      <w:start w:val="1"/>
      <w:numFmt w:val="bullet"/>
      <w:lvlText w:val="o"/>
      <w:lvlJc w:val="left"/>
      <w:pPr>
        <w:ind w:left="1800" w:hanging="360"/>
      </w:pPr>
      <w:rPr>
        <w:rFonts w:hint="default" w:ascii="Courier New" w:hAnsi="Courier New" w:cs="Courier New"/>
      </w:rPr>
    </w:lvl>
    <w:lvl w:ilvl="2" w:tplc="300A0005" w:tentative="1">
      <w:start w:val="1"/>
      <w:numFmt w:val="bullet"/>
      <w:lvlText w:val=""/>
      <w:lvlJc w:val="left"/>
      <w:pPr>
        <w:ind w:left="2520" w:hanging="360"/>
      </w:pPr>
      <w:rPr>
        <w:rFonts w:hint="default" w:ascii="Wingdings" w:hAnsi="Wingdings"/>
      </w:rPr>
    </w:lvl>
    <w:lvl w:ilvl="3" w:tplc="300A0001" w:tentative="1">
      <w:start w:val="1"/>
      <w:numFmt w:val="bullet"/>
      <w:lvlText w:val=""/>
      <w:lvlJc w:val="left"/>
      <w:pPr>
        <w:ind w:left="3240" w:hanging="360"/>
      </w:pPr>
      <w:rPr>
        <w:rFonts w:hint="default" w:ascii="Symbol" w:hAnsi="Symbol"/>
      </w:rPr>
    </w:lvl>
    <w:lvl w:ilvl="4" w:tplc="300A0003" w:tentative="1">
      <w:start w:val="1"/>
      <w:numFmt w:val="bullet"/>
      <w:lvlText w:val="o"/>
      <w:lvlJc w:val="left"/>
      <w:pPr>
        <w:ind w:left="3960" w:hanging="360"/>
      </w:pPr>
      <w:rPr>
        <w:rFonts w:hint="default" w:ascii="Courier New" w:hAnsi="Courier New" w:cs="Courier New"/>
      </w:rPr>
    </w:lvl>
    <w:lvl w:ilvl="5" w:tplc="300A0005" w:tentative="1">
      <w:start w:val="1"/>
      <w:numFmt w:val="bullet"/>
      <w:lvlText w:val=""/>
      <w:lvlJc w:val="left"/>
      <w:pPr>
        <w:ind w:left="4680" w:hanging="360"/>
      </w:pPr>
      <w:rPr>
        <w:rFonts w:hint="default" w:ascii="Wingdings" w:hAnsi="Wingdings"/>
      </w:rPr>
    </w:lvl>
    <w:lvl w:ilvl="6" w:tplc="300A0001" w:tentative="1">
      <w:start w:val="1"/>
      <w:numFmt w:val="bullet"/>
      <w:lvlText w:val=""/>
      <w:lvlJc w:val="left"/>
      <w:pPr>
        <w:ind w:left="5400" w:hanging="360"/>
      </w:pPr>
      <w:rPr>
        <w:rFonts w:hint="default" w:ascii="Symbol" w:hAnsi="Symbol"/>
      </w:rPr>
    </w:lvl>
    <w:lvl w:ilvl="7" w:tplc="300A0003" w:tentative="1">
      <w:start w:val="1"/>
      <w:numFmt w:val="bullet"/>
      <w:lvlText w:val="o"/>
      <w:lvlJc w:val="left"/>
      <w:pPr>
        <w:ind w:left="6120" w:hanging="360"/>
      </w:pPr>
      <w:rPr>
        <w:rFonts w:hint="default" w:ascii="Courier New" w:hAnsi="Courier New" w:cs="Courier New"/>
      </w:rPr>
    </w:lvl>
    <w:lvl w:ilvl="8" w:tplc="300A0005" w:tentative="1">
      <w:start w:val="1"/>
      <w:numFmt w:val="bullet"/>
      <w:lvlText w:val=""/>
      <w:lvlJc w:val="left"/>
      <w:pPr>
        <w:ind w:left="6840" w:hanging="360"/>
      </w:pPr>
      <w:rPr>
        <w:rFonts w:hint="default" w:ascii="Wingdings" w:hAnsi="Wingdings"/>
      </w:rPr>
    </w:lvl>
  </w:abstractNum>
  <w:abstractNum w:abstractNumId="42" w15:restartNumberingAfterBreak="0">
    <w:nsid w:val="4A38071D"/>
    <w:multiLevelType w:val="hybridMultilevel"/>
    <w:tmpl w:val="2DFC69F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43" w15:restartNumberingAfterBreak="0">
    <w:nsid w:val="4BEF21AD"/>
    <w:multiLevelType w:val="hybridMultilevel"/>
    <w:tmpl w:val="2D7EA8AE"/>
    <w:lvl w:ilvl="0" w:tplc="95623A42">
      <w:start w:val="1"/>
      <w:numFmt w:val="decimal"/>
      <w:lvlText w:val="%1."/>
      <w:lvlJc w:val="left"/>
      <w:pPr>
        <w:ind w:left="360" w:hanging="360"/>
      </w:pPr>
    </w:lvl>
    <w:lvl w:ilvl="1" w:tplc="4762C638">
      <w:start w:val="1"/>
      <w:numFmt w:val="lowerLetter"/>
      <w:lvlText w:val="%2."/>
      <w:lvlJc w:val="left"/>
      <w:pPr>
        <w:ind w:left="1080" w:hanging="360"/>
      </w:pPr>
    </w:lvl>
    <w:lvl w:ilvl="2" w:tplc="D71602F2">
      <w:start w:val="1"/>
      <w:numFmt w:val="lowerRoman"/>
      <w:lvlText w:val="%3."/>
      <w:lvlJc w:val="right"/>
      <w:pPr>
        <w:ind w:left="1800" w:hanging="180"/>
      </w:pPr>
    </w:lvl>
    <w:lvl w:ilvl="3" w:tplc="56C06C2E">
      <w:start w:val="1"/>
      <w:numFmt w:val="decimal"/>
      <w:lvlText w:val="%4."/>
      <w:lvlJc w:val="left"/>
      <w:pPr>
        <w:ind w:left="2520" w:hanging="360"/>
      </w:pPr>
    </w:lvl>
    <w:lvl w:ilvl="4" w:tplc="B34A9478">
      <w:start w:val="1"/>
      <w:numFmt w:val="lowerLetter"/>
      <w:lvlText w:val="%5."/>
      <w:lvlJc w:val="left"/>
      <w:pPr>
        <w:ind w:left="3240" w:hanging="360"/>
      </w:pPr>
    </w:lvl>
    <w:lvl w:ilvl="5" w:tplc="4B7C3F48">
      <w:start w:val="1"/>
      <w:numFmt w:val="lowerRoman"/>
      <w:lvlText w:val="%6."/>
      <w:lvlJc w:val="right"/>
      <w:pPr>
        <w:ind w:left="3960" w:hanging="180"/>
      </w:pPr>
    </w:lvl>
    <w:lvl w:ilvl="6" w:tplc="1DCA4B98">
      <w:start w:val="1"/>
      <w:numFmt w:val="decimal"/>
      <w:lvlText w:val="%7."/>
      <w:lvlJc w:val="left"/>
      <w:pPr>
        <w:ind w:left="4680" w:hanging="360"/>
      </w:pPr>
    </w:lvl>
    <w:lvl w:ilvl="7" w:tplc="91304036">
      <w:start w:val="1"/>
      <w:numFmt w:val="lowerLetter"/>
      <w:lvlText w:val="%8."/>
      <w:lvlJc w:val="left"/>
      <w:pPr>
        <w:ind w:left="5400" w:hanging="360"/>
      </w:pPr>
    </w:lvl>
    <w:lvl w:ilvl="8" w:tplc="E56CDF4A">
      <w:start w:val="1"/>
      <w:numFmt w:val="lowerRoman"/>
      <w:lvlText w:val="%9."/>
      <w:lvlJc w:val="right"/>
      <w:pPr>
        <w:ind w:left="6120" w:hanging="180"/>
      </w:pPr>
    </w:lvl>
  </w:abstractNum>
  <w:abstractNum w:abstractNumId="44" w15:restartNumberingAfterBreak="0">
    <w:nsid w:val="4CCB36EC"/>
    <w:multiLevelType w:val="hybridMultilevel"/>
    <w:tmpl w:val="03BA721C"/>
    <w:lvl w:ilvl="0" w:tplc="39B8D55A">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32CE8FF8">
      <w:start w:val="1"/>
      <w:numFmt w:val="lowerRoman"/>
      <w:lvlText w:val="%3."/>
      <w:lvlJc w:val="right"/>
      <w:pPr>
        <w:ind w:left="2160" w:hanging="180"/>
      </w:pPr>
    </w:lvl>
    <w:lvl w:ilvl="3" w:tplc="A538E14E">
      <w:start w:val="1"/>
      <w:numFmt w:val="decimal"/>
      <w:lvlText w:val="%4."/>
      <w:lvlJc w:val="left"/>
      <w:pPr>
        <w:ind w:left="2880" w:hanging="360"/>
      </w:pPr>
    </w:lvl>
    <w:lvl w:ilvl="4" w:tplc="ECD088F6">
      <w:start w:val="1"/>
      <w:numFmt w:val="lowerLetter"/>
      <w:lvlText w:val="%5."/>
      <w:lvlJc w:val="left"/>
      <w:pPr>
        <w:ind w:left="3600" w:hanging="360"/>
      </w:pPr>
    </w:lvl>
    <w:lvl w:ilvl="5" w:tplc="C09EEF48">
      <w:start w:val="1"/>
      <w:numFmt w:val="lowerRoman"/>
      <w:lvlText w:val="%6."/>
      <w:lvlJc w:val="right"/>
      <w:pPr>
        <w:ind w:left="4320" w:hanging="180"/>
      </w:pPr>
    </w:lvl>
    <w:lvl w:ilvl="6" w:tplc="3CA0461A">
      <w:start w:val="1"/>
      <w:numFmt w:val="decimal"/>
      <w:lvlText w:val="%7."/>
      <w:lvlJc w:val="left"/>
      <w:pPr>
        <w:ind w:left="5040" w:hanging="360"/>
      </w:pPr>
    </w:lvl>
    <w:lvl w:ilvl="7" w:tplc="AC40AEA4">
      <w:start w:val="1"/>
      <w:numFmt w:val="lowerLetter"/>
      <w:lvlText w:val="%8."/>
      <w:lvlJc w:val="left"/>
      <w:pPr>
        <w:ind w:left="5760" w:hanging="360"/>
      </w:pPr>
    </w:lvl>
    <w:lvl w:ilvl="8" w:tplc="7982D3D0">
      <w:start w:val="1"/>
      <w:numFmt w:val="lowerRoman"/>
      <w:lvlText w:val="%9."/>
      <w:lvlJc w:val="right"/>
      <w:pPr>
        <w:ind w:left="6480" w:hanging="180"/>
      </w:pPr>
    </w:lvl>
  </w:abstractNum>
  <w:abstractNum w:abstractNumId="45" w15:restartNumberingAfterBreak="0">
    <w:nsid w:val="51A0282F"/>
    <w:multiLevelType w:val="hybridMultilevel"/>
    <w:tmpl w:val="8564C6C6"/>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51BF4AD7"/>
    <w:multiLevelType w:val="hybridMultilevel"/>
    <w:tmpl w:val="1046B0EC"/>
    <w:lvl w:ilvl="0" w:tplc="B3BA9550">
      <w:start w:val="1"/>
      <w:numFmt w:val="decimal"/>
      <w:lvlText w:val="%1."/>
      <w:lvlJc w:val="left"/>
      <w:pPr>
        <w:ind w:left="360" w:hanging="360"/>
      </w:pPr>
      <w:rPr>
        <w:rFonts w:hint="default"/>
        <w:b/>
        <w14:stylisticSet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62B08EA"/>
    <w:multiLevelType w:val="hybridMultilevel"/>
    <w:tmpl w:val="7126522E"/>
    <w:lvl w:ilvl="0" w:tplc="FFFFFFFF">
      <w:start w:val="1"/>
      <w:numFmt w:val="bullet"/>
      <w:lvlText w:val="-"/>
      <w:lvlJc w:val="left"/>
      <w:pPr>
        <w:ind w:left="720" w:hanging="360"/>
      </w:pPr>
      <w:rPr>
        <w:rFonts w:hint="default" w:ascii="Gill Sans MT" w:hAnsi="Gill Sans MT"/>
      </w:rPr>
    </w:lvl>
    <w:lvl w:ilvl="1" w:tplc="C5DACAEA">
      <w:start w:val="2"/>
      <w:numFmt w:val="bullet"/>
      <w:lvlText w:val="-"/>
      <w:lvlJc w:val="left"/>
      <w:pPr>
        <w:ind w:left="1440" w:hanging="360"/>
      </w:pPr>
      <w:rPr>
        <w:rFonts w:hint="default" w:ascii="Calibri" w:hAnsi="Calibri" w:cs="Calibri" w:eastAsiaTheme="minorHAnsi"/>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8" w15:restartNumberingAfterBreak="0">
    <w:nsid w:val="56BE1050"/>
    <w:multiLevelType w:val="hybridMultilevel"/>
    <w:tmpl w:val="A972F4B0"/>
    <w:lvl w:ilvl="0" w:tplc="FFFFFFFF">
      <w:start w:val="1"/>
      <w:numFmt w:val="bullet"/>
      <w:lvlText w:val="-"/>
      <w:lvlJc w:val="left"/>
      <w:pPr>
        <w:ind w:left="720" w:hanging="360"/>
      </w:pPr>
      <w:rPr>
        <w:rFonts w:hint="default" w:ascii="Gill Sans MT" w:hAnsi="Gill Sans MT"/>
      </w:rPr>
    </w:lvl>
    <w:lvl w:ilvl="1" w:tplc="C5DACAEA">
      <w:start w:val="2"/>
      <w:numFmt w:val="bullet"/>
      <w:lvlText w:val="-"/>
      <w:lvlJc w:val="left"/>
      <w:pPr>
        <w:ind w:left="1440" w:hanging="360"/>
      </w:pPr>
      <w:rPr>
        <w:rFonts w:hint="default" w:ascii="Calibri" w:hAnsi="Calibri" w:cs="Calibri" w:eastAsiaTheme="minorHAnsi"/>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9" w15:restartNumberingAfterBreak="0">
    <w:nsid w:val="56D97D95"/>
    <w:multiLevelType w:val="hybridMultilevel"/>
    <w:tmpl w:val="69D20720"/>
    <w:lvl w:ilvl="0" w:tplc="300A000F">
      <w:start w:val="1"/>
      <w:numFmt w:val="decimal"/>
      <w:lvlText w:val="%1."/>
      <w:lvlJc w:val="left"/>
      <w:pPr>
        <w:ind w:left="1080" w:hanging="360"/>
      </w:pPr>
    </w:lvl>
    <w:lvl w:ilvl="1" w:tplc="300A0019">
      <w:start w:val="1"/>
      <w:numFmt w:val="lowerLetter"/>
      <w:lvlText w:val="%2."/>
      <w:lvlJc w:val="left"/>
      <w:pPr>
        <w:ind w:left="1800" w:hanging="360"/>
      </w:pPr>
    </w:lvl>
    <w:lvl w:ilvl="2" w:tplc="FFFFFFFF">
      <w:start w:val="1"/>
      <w:numFmt w:val="bullet"/>
      <w:lvlText w:val="-"/>
      <w:lvlJc w:val="left"/>
      <w:pPr>
        <w:ind w:left="2700" w:hanging="360"/>
      </w:pPr>
      <w:rPr>
        <w:rFonts w:hint="default" w:ascii="Gill Sans MT" w:hAnsi="Gill Sans MT"/>
      </w:r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0" w15:restartNumberingAfterBreak="0">
    <w:nsid w:val="57A3D799"/>
    <w:multiLevelType w:val="hybridMultilevel"/>
    <w:tmpl w:val="D5AA721E"/>
    <w:lvl w:ilvl="0" w:tplc="49A47422">
      <w:start w:val="1"/>
      <w:numFmt w:val="bullet"/>
      <w:lvlText w:val=""/>
      <w:lvlJc w:val="left"/>
      <w:pPr>
        <w:ind w:left="720" w:hanging="360"/>
      </w:pPr>
      <w:rPr>
        <w:rFonts w:hint="default" w:ascii="Symbol" w:hAnsi="Symbol"/>
      </w:rPr>
    </w:lvl>
    <w:lvl w:ilvl="1" w:tplc="9BB62288">
      <w:start w:val="1"/>
      <w:numFmt w:val="bullet"/>
      <w:lvlText w:val="o"/>
      <w:lvlJc w:val="left"/>
      <w:pPr>
        <w:ind w:left="1440" w:hanging="360"/>
      </w:pPr>
      <w:rPr>
        <w:rFonts w:hint="default" w:ascii="Courier New" w:hAnsi="Courier New"/>
      </w:rPr>
    </w:lvl>
    <w:lvl w:ilvl="2" w:tplc="24B6AC02">
      <w:start w:val="1"/>
      <w:numFmt w:val="bullet"/>
      <w:lvlText w:val=""/>
      <w:lvlJc w:val="left"/>
      <w:pPr>
        <w:ind w:left="2160" w:hanging="360"/>
      </w:pPr>
      <w:rPr>
        <w:rFonts w:hint="default" w:ascii="Wingdings" w:hAnsi="Wingdings"/>
      </w:rPr>
    </w:lvl>
    <w:lvl w:ilvl="3" w:tplc="76D66CA4">
      <w:start w:val="1"/>
      <w:numFmt w:val="bullet"/>
      <w:lvlText w:val=""/>
      <w:lvlJc w:val="left"/>
      <w:pPr>
        <w:ind w:left="2880" w:hanging="360"/>
      </w:pPr>
      <w:rPr>
        <w:rFonts w:hint="default" w:ascii="Symbol" w:hAnsi="Symbol"/>
      </w:rPr>
    </w:lvl>
    <w:lvl w:ilvl="4" w:tplc="2C82F1F8">
      <w:start w:val="1"/>
      <w:numFmt w:val="bullet"/>
      <w:lvlText w:val="o"/>
      <w:lvlJc w:val="left"/>
      <w:pPr>
        <w:ind w:left="3600" w:hanging="360"/>
      </w:pPr>
      <w:rPr>
        <w:rFonts w:hint="default" w:ascii="Courier New" w:hAnsi="Courier New"/>
      </w:rPr>
    </w:lvl>
    <w:lvl w:ilvl="5" w:tplc="43440734">
      <w:start w:val="1"/>
      <w:numFmt w:val="bullet"/>
      <w:lvlText w:val=""/>
      <w:lvlJc w:val="left"/>
      <w:pPr>
        <w:ind w:left="4320" w:hanging="360"/>
      </w:pPr>
      <w:rPr>
        <w:rFonts w:hint="default" w:ascii="Wingdings" w:hAnsi="Wingdings"/>
      </w:rPr>
    </w:lvl>
    <w:lvl w:ilvl="6" w:tplc="BF827286">
      <w:start w:val="1"/>
      <w:numFmt w:val="bullet"/>
      <w:lvlText w:val=""/>
      <w:lvlJc w:val="left"/>
      <w:pPr>
        <w:ind w:left="5040" w:hanging="360"/>
      </w:pPr>
      <w:rPr>
        <w:rFonts w:hint="default" w:ascii="Symbol" w:hAnsi="Symbol"/>
      </w:rPr>
    </w:lvl>
    <w:lvl w:ilvl="7" w:tplc="209ED8C2">
      <w:start w:val="1"/>
      <w:numFmt w:val="bullet"/>
      <w:lvlText w:val="o"/>
      <w:lvlJc w:val="left"/>
      <w:pPr>
        <w:ind w:left="5760" w:hanging="360"/>
      </w:pPr>
      <w:rPr>
        <w:rFonts w:hint="default" w:ascii="Courier New" w:hAnsi="Courier New"/>
      </w:rPr>
    </w:lvl>
    <w:lvl w:ilvl="8" w:tplc="3FA89054">
      <w:start w:val="1"/>
      <w:numFmt w:val="bullet"/>
      <w:lvlText w:val=""/>
      <w:lvlJc w:val="left"/>
      <w:pPr>
        <w:ind w:left="6480" w:hanging="360"/>
      </w:pPr>
      <w:rPr>
        <w:rFonts w:hint="default" w:ascii="Wingdings" w:hAnsi="Wingdings"/>
      </w:rPr>
    </w:lvl>
  </w:abstractNum>
  <w:abstractNum w:abstractNumId="51" w15:restartNumberingAfterBreak="0">
    <w:nsid w:val="5BB20F6E"/>
    <w:multiLevelType w:val="hybridMultilevel"/>
    <w:tmpl w:val="590EE428"/>
    <w:lvl w:ilvl="0" w:tplc="348EA7FE">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5DA26630"/>
    <w:multiLevelType w:val="hybridMultilevel"/>
    <w:tmpl w:val="259AC66C"/>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3" w15:restartNumberingAfterBreak="0">
    <w:nsid w:val="5E228D09"/>
    <w:multiLevelType w:val="hybridMultilevel"/>
    <w:tmpl w:val="785A9012"/>
    <w:lvl w:ilvl="0" w:tplc="9D46F21E">
      <w:start w:val="1"/>
      <w:numFmt w:val="decimal"/>
      <w:lvlText w:val="%1."/>
      <w:lvlJc w:val="left"/>
      <w:pPr>
        <w:ind w:left="720" w:hanging="360"/>
      </w:pPr>
    </w:lvl>
    <w:lvl w:ilvl="1" w:tplc="FDDECD5E">
      <w:start w:val="1"/>
      <w:numFmt w:val="lowerLetter"/>
      <w:lvlText w:val="%2."/>
      <w:lvlJc w:val="left"/>
      <w:pPr>
        <w:ind w:left="1440" w:hanging="360"/>
      </w:pPr>
    </w:lvl>
    <w:lvl w:ilvl="2" w:tplc="401864AA">
      <w:start w:val="1"/>
      <w:numFmt w:val="lowerRoman"/>
      <w:lvlText w:val="%3."/>
      <w:lvlJc w:val="right"/>
      <w:pPr>
        <w:ind w:left="2160" w:hanging="180"/>
      </w:pPr>
    </w:lvl>
    <w:lvl w:ilvl="3" w:tplc="344C9D4A">
      <w:start w:val="1"/>
      <w:numFmt w:val="decimal"/>
      <w:lvlText w:val="%4."/>
      <w:lvlJc w:val="left"/>
      <w:pPr>
        <w:ind w:left="2880" w:hanging="360"/>
      </w:pPr>
    </w:lvl>
    <w:lvl w:ilvl="4" w:tplc="A14695E0">
      <w:start w:val="1"/>
      <w:numFmt w:val="lowerLetter"/>
      <w:lvlText w:val="%5."/>
      <w:lvlJc w:val="left"/>
      <w:pPr>
        <w:ind w:left="3600" w:hanging="360"/>
      </w:pPr>
    </w:lvl>
    <w:lvl w:ilvl="5" w:tplc="2EC24ECA">
      <w:start w:val="1"/>
      <w:numFmt w:val="lowerRoman"/>
      <w:lvlText w:val="%6."/>
      <w:lvlJc w:val="right"/>
      <w:pPr>
        <w:ind w:left="4320" w:hanging="180"/>
      </w:pPr>
    </w:lvl>
    <w:lvl w:ilvl="6" w:tplc="F830E50C">
      <w:start w:val="1"/>
      <w:numFmt w:val="decimal"/>
      <w:lvlText w:val="%7."/>
      <w:lvlJc w:val="left"/>
      <w:pPr>
        <w:ind w:left="5040" w:hanging="360"/>
      </w:pPr>
    </w:lvl>
    <w:lvl w:ilvl="7" w:tplc="933E1F5E">
      <w:start w:val="1"/>
      <w:numFmt w:val="lowerLetter"/>
      <w:lvlText w:val="%8."/>
      <w:lvlJc w:val="left"/>
      <w:pPr>
        <w:ind w:left="5760" w:hanging="360"/>
      </w:pPr>
    </w:lvl>
    <w:lvl w:ilvl="8" w:tplc="C19E4D76">
      <w:start w:val="1"/>
      <w:numFmt w:val="lowerRoman"/>
      <w:lvlText w:val="%9."/>
      <w:lvlJc w:val="right"/>
      <w:pPr>
        <w:ind w:left="6480" w:hanging="180"/>
      </w:pPr>
    </w:lvl>
  </w:abstractNum>
  <w:abstractNum w:abstractNumId="54" w15:restartNumberingAfterBreak="0">
    <w:nsid w:val="5E9F5417"/>
    <w:multiLevelType w:val="hybridMultilevel"/>
    <w:tmpl w:val="C10A2550"/>
    <w:lvl w:ilvl="0" w:tplc="B3BA9550">
      <w:start w:val="1"/>
      <w:numFmt w:val="decimal"/>
      <w:lvlText w:val="%1."/>
      <w:lvlJc w:val="left"/>
      <w:pPr>
        <w:ind w:left="720" w:hanging="360"/>
      </w:pPr>
      <w:rPr>
        <w:rFonts w:hint="default"/>
        <w:b/>
        <w14:stylisticSet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0241A09"/>
    <w:multiLevelType w:val="hybridMultilevel"/>
    <w:tmpl w:val="F1ACDD10"/>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56" w15:restartNumberingAfterBreak="0">
    <w:nsid w:val="62A63C0A"/>
    <w:multiLevelType w:val="hybridMultilevel"/>
    <w:tmpl w:val="B38A29CC"/>
    <w:lvl w:ilvl="0" w:tplc="E5800E82">
      <w:start w:val="1"/>
      <w:numFmt w:val="decimal"/>
      <w:lvlText w:val="%1."/>
      <w:lvlJc w:val="left"/>
      <w:pPr>
        <w:ind w:left="720" w:hanging="360"/>
      </w:pPr>
      <w:rPr>
        <w:rFonts w:hint="default"/>
        <w:b/>
        <w:color w:val="auto"/>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15:restartNumberingAfterBreak="0">
    <w:nsid w:val="660C32F8"/>
    <w:multiLevelType w:val="hybridMultilevel"/>
    <w:tmpl w:val="18D635F6"/>
    <w:lvl w:ilvl="0" w:tplc="A59A7038">
      <w:start w:val="1"/>
      <w:numFmt w:val="bullet"/>
      <w:lvlText w:val=""/>
      <w:lvlJc w:val="left"/>
      <w:pPr>
        <w:ind w:left="720" w:hanging="360"/>
      </w:pPr>
      <w:rPr>
        <w:rFonts w:hint="default" w:ascii="Symbol" w:hAnsi="Symbol"/>
      </w:rPr>
    </w:lvl>
    <w:lvl w:ilvl="1" w:tplc="93BAED12">
      <w:start w:val="1"/>
      <w:numFmt w:val="bullet"/>
      <w:lvlText w:val="o"/>
      <w:lvlJc w:val="left"/>
      <w:pPr>
        <w:ind w:left="1440" w:hanging="360"/>
      </w:pPr>
      <w:rPr>
        <w:rFonts w:hint="default" w:ascii="Courier New" w:hAnsi="Courier New"/>
      </w:rPr>
    </w:lvl>
    <w:lvl w:ilvl="2" w:tplc="4E3A5996">
      <w:start w:val="1"/>
      <w:numFmt w:val="bullet"/>
      <w:lvlText w:val=""/>
      <w:lvlJc w:val="left"/>
      <w:pPr>
        <w:ind w:left="2160" w:hanging="360"/>
      </w:pPr>
      <w:rPr>
        <w:rFonts w:hint="default" w:ascii="Wingdings" w:hAnsi="Wingdings"/>
      </w:rPr>
    </w:lvl>
    <w:lvl w:ilvl="3" w:tplc="2F2AA636">
      <w:start w:val="1"/>
      <w:numFmt w:val="bullet"/>
      <w:lvlText w:val=""/>
      <w:lvlJc w:val="left"/>
      <w:pPr>
        <w:ind w:left="2880" w:hanging="360"/>
      </w:pPr>
      <w:rPr>
        <w:rFonts w:hint="default" w:ascii="Symbol" w:hAnsi="Symbol"/>
      </w:rPr>
    </w:lvl>
    <w:lvl w:ilvl="4" w:tplc="DA40506C">
      <w:start w:val="1"/>
      <w:numFmt w:val="bullet"/>
      <w:lvlText w:val="o"/>
      <w:lvlJc w:val="left"/>
      <w:pPr>
        <w:ind w:left="3600" w:hanging="360"/>
      </w:pPr>
      <w:rPr>
        <w:rFonts w:hint="default" w:ascii="Courier New" w:hAnsi="Courier New"/>
      </w:rPr>
    </w:lvl>
    <w:lvl w:ilvl="5" w:tplc="D8E09D1A">
      <w:start w:val="1"/>
      <w:numFmt w:val="bullet"/>
      <w:lvlText w:val=""/>
      <w:lvlJc w:val="left"/>
      <w:pPr>
        <w:ind w:left="4320" w:hanging="360"/>
      </w:pPr>
      <w:rPr>
        <w:rFonts w:hint="default" w:ascii="Wingdings" w:hAnsi="Wingdings"/>
      </w:rPr>
    </w:lvl>
    <w:lvl w:ilvl="6" w:tplc="9F504E4C">
      <w:start w:val="1"/>
      <w:numFmt w:val="bullet"/>
      <w:lvlText w:val=""/>
      <w:lvlJc w:val="left"/>
      <w:pPr>
        <w:ind w:left="5040" w:hanging="360"/>
      </w:pPr>
      <w:rPr>
        <w:rFonts w:hint="default" w:ascii="Symbol" w:hAnsi="Symbol"/>
      </w:rPr>
    </w:lvl>
    <w:lvl w:ilvl="7" w:tplc="302424E6">
      <w:start w:val="1"/>
      <w:numFmt w:val="bullet"/>
      <w:lvlText w:val="o"/>
      <w:lvlJc w:val="left"/>
      <w:pPr>
        <w:ind w:left="5760" w:hanging="360"/>
      </w:pPr>
      <w:rPr>
        <w:rFonts w:hint="default" w:ascii="Courier New" w:hAnsi="Courier New"/>
      </w:rPr>
    </w:lvl>
    <w:lvl w:ilvl="8" w:tplc="0E7050EE">
      <w:start w:val="1"/>
      <w:numFmt w:val="bullet"/>
      <w:lvlText w:val=""/>
      <w:lvlJc w:val="left"/>
      <w:pPr>
        <w:ind w:left="6480" w:hanging="360"/>
      </w:pPr>
      <w:rPr>
        <w:rFonts w:hint="default" w:ascii="Wingdings" w:hAnsi="Wingdings"/>
      </w:rPr>
    </w:lvl>
  </w:abstractNum>
  <w:abstractNum w:abstractNumId="58" w15:restartNumberingAfterBreak="0">
    <w:nsid w:val="66953D6B"/>
    <w:multiLevelType w:val="hybridMultilevel"/>
    <w:tmpl w:val="A48884F4"/>
    <w:lvl w:ilvl="0" w:tplc="C5DACAEA">
      <w:start w:val="2"/>
      <w:numFmt w:val="bullet"/>
      <w:lvlText w:val="-"/>
      <w:lvlJc w:val="left"/>
      <w:pPr>
        <w:ind w:left="1440" w:hanging="360"/>
      </w:pPr>
      <w:rPr>
        <w:rFonts w:hint="default" w:ascii="Calibri" w:hAnsi="Calibri" w:cs="Calibri" w:eastAsiaTheme="minorHAnsi"/>
      </w:rPr>
    </w:lvl>
    <w:lvl w:ilvl="1" w:tplc="FFFFFFFF">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59" w15:restartNumberingAfterBreak="0">
    <w:nsid w:val="68821C55"/>
    <w:multiLevelType w:val="hybridMultilevel"/>
    <w:tmpl w:val="3D902024"/>
    <w:lvl w:ilvl="0" w:tplc="B3BA9550">
      <w:start w:val="1"/>
      <w:numFmt w:val="decimal"/>
      <w:lvlText w:val="%1."/>
      <w:lvlJc w:val="left"/>
      <w:pPr>
        <w:ind w:left="720" w:hanging="360"/>
      </w:pPr>
      <w:rPr>
        <w:rFonts w:hint="default"/>
        <w:b/>
        <w14:stylisticSet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69E94C89"/>
    <w:multiLevelType w:val="hybridMultilevel"/>
    <w:tmpl w:val="ED68789A"/>
    <w:lvl w:ilvl="0" w:tplc="300A000F">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61" w15:restartNumberingAfterBreak="0">
    <w:nsid w:val="6BA84BD3"/>
    <w:multiLevelType w:val="hybridMultilevel"/>
    <w:tmpl w:val="E3D62498"/>
    <w:lvl w:ilvl="0" w:tplc="300A0001">
      <w:start w:val="1"/>
      <w:numFmt w:val="bullet"/>
      <w:lvlText w:val=""/>
      <w:lvlJc w:val="left"/>
      <w:pPr>
        <w:ind w:left="720" w:hanging="360"/>
      </w:pPr>
      <w:rPr>
        <w:rFonts w:hint="default" w:ascii="Symbol" w:hAnsi="Symbol"/>
        <w:color w:val="auto"/>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2" w15:restartNumberingAfterBreak="0">
    <w:nsid w:val="715A4C59"/>
    <w:multiLevelType w:val="hybridMultilevel"/>
    <w:tmpl w:val="846803CA"/>
    <w:lvl w:ilvl="0" w:tplc="FFFFFFFF">
      <w:start w:val="1"/>
      <w:numFmt w:val="bullet"/>
      <w:lvlText w:val="o"/>
      <w:lvlJc w:val="left"/>
      <w:pPr>
        <w:ind w:left="720" w:hanging="360"/>
      </w:pPr>
      <w:rPr>
        <w:rFonts w:hint="default" w:ascii="Courier New" w:hAnsi="Courier New"/>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3" w15:restartNumberingAfterBreak="0">
    <w:nsid w:val="72A91261"/>
    <w:multiLevelType w:val="hybridMultilevel"/>
    <w:tmpl w:val="93243D8C"/>
    <w:lvl w:ilvl="0" w:tplc="300A000D">
      <w:start w:val="1"/>
      <w:numFmt w:val="bullet"/>
      <w:lvlText w:val=""/>
      <w:lvlJc w:val="left"/>
      <w:pPr>
        <w:ind w:left="720" w:hanging="360"/>
      </w:pPr>
      <w:rPr>
        <w:rFonts w:hint="default" w:ascii="Wingdings" w:hAnsi="Wingdings"/>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4" w15:restartNumberingAfterBreak="0">
    <w:nsid w:val="763F2064"/>
    <w:multiLevelType w:val="hybridMultilevel"/>
    <w:tmpl w:val="7D1E8988"/>
    <w:lvl w:ilvl="0" w:tplc="300A0001">
      <w:start w:val="1"/>
      <w:numFmt w:val="bullet"/>
      <w:lvlText w:val=""/>
      <w:lvlJc w:val="left"/>
      <w:pPr>
        <w:ind w:left="720" w:hanging="360"/>
      </w:pPr>
      <w:rPr>
        <w:rFonts w:hint="default" w:ascii="Symbol" w:hAnsi="Symbol"/>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5" w15:restartNumberingAfterBreak="0">
    <w:nsid w:val="7680BD5E"/>
    <w:multiLevelType w:val="hybridMultilevel"/>
    <w:tmpl w:val="D242E77C"/>
    <w:lvl w:ilvl="0" w:tplc="11122EAC">
      <w:start w:val="1"/>
      <w:numFmt w:val="bullet"/>
      <w:lvlText w:val=""/>
      <w:lvlJc w:val="left"/>
      <w:pPr>
        <w:ind w:left="720" w:hanging="360"/>
      </w:pPr>
      <w:rPr>
        <w:rFonts w:hint="default" w:ascii="Symbol" w:hAnsi="Symbol"/>
      </w:rPr>
    </w:lvl>
    <w:lvl w:ilvl="1" w:tplc="DC262770">
      <w:start w:val="1"/>
      <w:numFmt w:val="bullet"/>
      <w:lvlText w:val="o"/>
      <w:lvlJc w:val="left"/>
      <w:pPr>
        <w:ind w:left="1440" w:hanging="360"/>
      </w:pPr>
      <w:rPr>
        <w:rFonts w:hint="default" w:ascii="Courier New" w:hAnsi="Courier New"/>
      </w:rPr>
    </w:lvl>
    <w:lvl w:ilvl="2" w:tplc="55087414">
      <w:start w:val="1"/>
      <w:numFmt w:val="bullet"/>
      <w:lvlText w:val=""/>
      <w:lvlJc w:val="left"/>
      <w:pPr>
        <w:ind w:left="2160" w:hanging="360"/>
      </w:pPr>
      <w:rPr>
        <w:rFonts w:hint="default" w:ascii="Wingdings" w:hAnsi="Wingdings"/>
      </w:rPr>
    </w:lvl>
    <w:lvl w:ilvl="3" w:tplc="A89009C4">
      <w:start w:val="1"/>
      <w:numFmt w:val="bullet"/>
      <w:lvlText w:val=""/>
      <w:lvlJc w:val="left"/>
      <w:pPr>
        <w:ind w:left="2880" w:hanging="360"/>
      </w:pPr>
      <w:rPr>
        <w:rFonts w:hint="default" w:ascii="Symbol" w:hAnsi="Symbol"/>
      </w:rPr>
    </w:lvl>
    <w:lvl w:ilvl="4" w:tplc="FD10E708">
      <w:start w:val="1"/>
      <w:numFmt w:val="bullet"/>
      <w:lvlText w:val="o"/>
      <w:lvlJc w:val="left"/>
      <w:pPr>
        <w:ind w:left="3600" w:hanging="360"/>
      </w:pPr>
      <w:rPr>
        <w:rFonts w:hint="default" w:ascii="Courier New" w:hAnsi="Courier New"/>
      </w:rPr>
    </w:lvl>
    <w:lvl w:ilvl="5" w:tplc="D69A9034">
      <w:start w:val="1"/>
      <w:numFmt w:val="bullet"/>
      <w:lvlText w:val=""/>
      <w:lvlJc w:val="left"/>
      <w:pPr>
        <w:ind w:left="4320" w:hanging="360"/>
      </w:pPr>
      <w:rPr>
        <w:rFonts w:hint="default" w:ascii="Wingdings" w:hAnsi="Wingdings"/>
      </w:rPr>
    </w:lvl>
    <w:lvl w:ilvl="6" w:tplc="8F52C490">
      <w:start w:val="1"/>
      <w:numFmt w:val="bullet"/>
      <w:lvlText w:val=""/>
      <w:lvlJc w:val="left"/>
      <w:pPr>
        <w:ind w:left="5040" w:hanging="360"/>
      </w:pPr>
      <w:rPr>
        <w:rFonts w:hint="default" w:ascii="Symbol" w:hAnsi="Symbol"/>
      </w:rPr>
    </w:lvl>
    <w:lvl w:ilvl="7" w:tplc="3AA2A820">
      <w:start w:val="1"/>
      <w:numFmt w:val="bullet"/>
      <w:lvlText w:val="o"/>
      <w:lvlJc w:val="left"/>
      <w:pPr>
        <w:ind w:left="5760" w:hanging="360"/>
      </w:pPr>
      <w:rPr>
        <w:rFonts w:hint="default" w:ascii="Courier New" w:hAnsi="Courier New"/>
      </w:rPr>
    </w:lvl>
    <w:lvl w:ilvl="8" w:tplc="48FE8DA6">
      <w:start w:val="1"/>
      <w:numFmt w:val="bullet"/>
      <w:lvlText w:val=""/>
      <w:lvlJc w:val="left"/>
      <w:pPr>
        <w:ind w:left="6480" w:hanging="360"/>
      </w:pPr>
      <w:rPr>
        <w:rFonts w:hint="default" w:ascii="Wingdings" w:hAnsi="Wingdings"/>
      </w:rPr>
    </w:lvl>
  </w:abstractNum>
  <w:abstractNum w:abstractNumId="66" w15:restartNumberingAfterBreak="0">
    <w:nsid w:val="77716AE1"/>
    <w:multiLevelType w:val="hybridMultilevel"/>
    <w:tmpl w:val="431AC91E"/>
    <w:lvl w:ilvl="0" w:tplc="3A0C5F82">
      <w:start w:val="1"/>
      <w:numFmt w:val="bullet"/>
      <w:lvlText w:val=""/>
      <w:lvlJc w:val="left"/>
      <w:pPr>
        <w:ind w:left="720" w:hanging="360"/>
      </w:pPr>
      <w:rPr>
        <w:rFonts w:hint="default" w:ascii="Symbol" w:hAnsi="Symbol"/>
      </w:rPr>
    </w:lvl>
    <w:lvl w:ilvl="1" w:tplc="59A44DAA">
      <w:start w:val="1"/>
      <w:numFmt w:val="bullet"/>
      <w:lvlText w:val="o"/>
      <w:lvlJc w:val="left"/>
      <w:pPr>
        <w:ind w:left="1440" w:hanging="360"/>
      </w:pPr>
      <w:rPr>
        <w:rFonts w:hint="default" w:ascii="Courier New" w:hAnsi="Courier New"/>
      </w:rPr>
    </w:lvl>
    <w:lvl w:ilvl="2" w:tplc="D524476C">
      <w:start w:val="1"/>
      <w:numFmt w:val="bullet"/>
      <w:lvlText w:val=""/>
      <w:lvlJc w:val="left"/>
      <w:pPr>
        <w:ind w:left="2160" w:hanging="360"/>
      </w:pPr>
      <w:rPr>
        <w:rFonts w:hint="default" w:ascii="Wingdings" w:hAnsi="Wingdings"/>
      </w:rPr>
    </w:lvl>
    <w:lvl w:ilvl="3" w:tplc="850218A8">
      <w:start w:val="1"/>
      <w:numFmt w:val="bullet"/>
      <w:lvlText w:val=""/>
      <w:lvlJc w:val="left"/>
      <w:pPr>
        <w:ind w:left="2880" w:hanging="360"/>
      </w:pPr>
      <w:rPr>
        <w:rFonts w:hint="default" w:ascii="Symbol" w:hAnsi="Symbol"/>
      </w:rPr>
    </w:lvl>
    <w:lvl w:ilvl="4" w:tplc="4956C8E4">
      <w:start w:val="1"/>
      <w:numFmt w:val="bullet"/>
      <w:lvlText w:val="o"/>
      <w:lvlJc w:val="left"/>
      <w:pPr>
        <w:ind w:left="3600" w:hanging="360"/>
      </w:pPr>
      <w:rPr>
        <w:rFonts w:hint="default" w:ascii="Courier New" w:hAnsi="Courier New"/>
      </w:rPr>
    </w:lvl>
    <w:lvl w:ilvl="5" w:tplc="8EC0BE7E">
      <w:start w:val="1"/>
      <w:numFmt w:val="bullet"/>
      <w:lvlText w:val=""/>
      <w:lvlJc w:val="left"/>
      <w:pPr>
        <w:ind w:left="4320" w:hanging="360"/>
      </w:pPr>
      <w:rPr>
        <w:rFonts w:hint="default" w:ascii="Wingdings" w:hAnsi="Wingdings"/>
      </w:rPr>
    </w:lvl>
    <w:lvl w:ilvl="6" w:tplc="8A06A548">
      <w:start w:val="1"/>
      <w:numFmt w:val="bullet"/>
      <w:lvlText w:val=""/>
      <w:lvlJc w:val="left"/>
      <w:pPr>
        <w:ind w:left="5040" w:hanging="360"/>
      </w:pPr>
      <w:rPr>
        <w:rFonts w:hint="default" w:ascii="Symbol" w:hAnsi="Symbol"/>
      </w:rPr>
    </w:lvl>
    <w:lvl w:ilvl="7" w:tplc="61D80F8C">
      <w:start w:val="1"/>
      <w:numFmt w:val="bullet"/>
      <w:lvlText w:val="o"/>
      <w:lvlJc w:val="left"/>
      <w:pPr>
        <w:ind w:left="5760" w:hanging="360"/>
      </w:pPr>
      <w:rPr>
        <w:rFonts w:hint="default" w:ascii="Courier New" w:hAnsi="Courier New"/>
      </w:rPr>
    </w:lvl>
    <w:lvl w:ilvl="8" w:tplc="DF6CB18C">
      <w:start w:val="1"/>
      <w:numFmt w:val="bullet"/>
      <w:lvlText w:val=""/>
      <w:lvlJc w:val="left"/>
      <w:pPr>
        <w:ind w:left="6480" w:hanging="360"/>
      </w:pPr>
      <w:rPr>
        <w:rFonts w:hint="default" w:ascii="Wingdings" w:hAnsi="Wingdings"/>
      </w:rPr>
    </w:lvl>
  </w:abstractNum>
  <w:abstractNum w:abstractNumId="67" w15:restartNumberingAfterBreak="0">
    <w:nsid w:val="777936A7"/>
    <w:multiLevelType w:val="hybridMultilevel"/>
    <w:tmpl w:val="A124814A"/>
    <w:lvl w:ilvl="0" w:tplc="04090019">
      <w:start w:val="1"/>
      <w:numFmt w:val="lowerLetter"/>
      <w:lvlText w:val="%1."/>
      <w:lvlJc w:val="left"/>
      <w:pPr>
        <w:ind w:left="-346" w:hanging="360"/>
      </w:pPr>
      <w:rPr>
        <w:rFonts w:hint="default"/>
      </w:rPr>
    </w:lvl>
    <w:lvl w:ilvl="1" w:tplc="224E8184">
      <w:start w:val="1"/>
      <w:numFmt w:val="bullet"/>
      <w:lvlText w:val=""/>
      <w:lvlJc w:val="left"/>
      <w:pPr>
        <w:ind w:left="734" w:hanging="360"/>
      </w:pPr>
      <w:rPr>
        <w:rFonts w:hint="default" w:ascii="Symbol" w:hAnsi="Symbol"/>
      </w:rPr>
    </w:lvl>
    <w:lvl w:ilvl="2" w:tplc="5B8A2CB0">
      <w:start w:val="1"/>
      <w:numFmt w:val="decimal"/>
      <w:lvlText w:val="%3."/>
      <w:lvlJc w:val="left"/>
      <w:pPr>
        <w:ind w:left="-346" w:hanging="360"/>
      </w:pPr>
      <w:rPr>
        <w:rFonts w:hint="default"/>
      </w:rPr>
    </w:lvl>
    <w:lvl w:ilvl="3" w:tplc="790414A4">
      <w:start w:val="10"/>
      <w:numFmt w:val="decimal"/>
      <w:lvlText w:val="%4"/>
      <w:lvlJc w:val="left"/>
      <w:pPr>
        <w:ind w:left="2174" w:hanging="360"/>
      </w:pPr>
      <w:rPr>
        <w:rFonts w:hint="default"/>
      </w:rPr>
    </w:lvl>
    <w:lvl w:ilvl="4" w:tplc="300A0003" w:tentative="1">
      <w:start w:val="1"/>
      <w:numFmt w:val="bullet"/>
      <w:lvlText w:val="o"/>
      <w:lvlJc w:val="left"/>
      <w:pPr>
        <w:ind w:left="2894" w:hanging="360"/>
      </w:pPr>
      <w:rPr>
        <w:rFonts w:hint="default" w:ascii="Courier New" w:hAnsi="Courier New" w:cs="Courier New"/>
      </w:rPr>
    </w:lvl>
    <w:lvl w:ilvl="5" w:tplc="300A0005" w:tentative="1">
      <w:start w:val="1"/>
      <w:numFmt w:val="bullet"/>
      <w:lvlText w:val=""/>
      <w:lvlJc w:val="left"/>
      <w:pPr>
        <w:ind w:left="3614" w:hanging="360"/>
      </w:pPr>
      <w:rPr>
        <w:rFonts w:hint="default" w:ascii="Wingdings" w:hAnsi="Wingdings"/>
      </w:rPr>
    </w:lvl>
    <w:lvl w:ilvl="6" w:tplc="300A0001" w:tentative="1">
      <w:start w:val="1"/>
      <w:numFmt w:val="bullet"/>
      <w:lvlText w:val=""/>
      <w:lvlJc w:val="left"/>
      <w:pPr>
        <w:ind w:left="4334" w:hanging="360"/>
      </w:pPr>
      <w:rPr>
        <w:rFonts w:hint="default" w:ascii="Symbol" w:hAnsi="Symbol"/>
      </w:rPr>
    </w:lvl>
    <w:lvl w:ilvl="7" w:tplc="300A0003" w:tentative="1">
      <w:start w:val="1"/>
      <w:numFmt w:val="bullet"/>
      <w:lvlText w:val="o"/>
      <w:lvlJc w:val="left"/>
      <w:pPr>
        <w:ind w:left="5054" w:hanging="360"/>
      </w:pPr>
      <w:rPr>
        <w:rFonts w:hint="default" w:ascii="Courier New" w:hAnsi="Courier New" w:cs="Courier New"/>
      </w:rPr>
    </w:lvl>
    <w:lvl w:ilvl="8" w:tplc="300A0005" w:tentative="1">
      <w:start w:val="1"/>
      <w:numFmt w:val="bullet"/>
      <w:lvlText w:val=""/>
      <w:lvlJc w:val="left"/>
      <w:pPr>
        <w:ind w:left="5774" w:hanging="360"/>
      </w:pPr>
      <w:rPr>
        <w:rFonts w:hint="default" w:ascii="Wingdings" w:hAnsi="Wingdings"/>
      </w:rPr>
    </w:lvl>
  </w:abstractNum>
  <w:abstractNum w:abstractNumId="68" w15:restartNumberingAfterBreak="0">
    <w:nsid w:val="7A64181E"/>
    <w:multiLevelType w:val="hybridMultilevel"/>
    <w:tmpl w:val="8886DE20"/>
    <w:lvl w:ilvl="0" w:tplc="18A838FC">
      <w:numFmt w:val="bullet"/>
      <w:lvlText w:val=""/>
      <w:lvlJc w:val="left"/>
      <w:pPr>
        <w:ind w:left="1069" w:hanging="360"/>
      </w:pPr>
      <w:rPr>
        <w:rFonts w:hint="default" w:ascii="Symbol" w:hAnsi="Symbol" w:eastAsia="Times New Roman"/>
        <w:b w:val="0"/>
      </w:rPr>
    </w:lvl>
    <w:lvl w:ilvl="1" w:tplc="300A0003">
      <w:start w:val="1"/>
      <w:numFmt w:val="bullet"/>
      <w:lvlText w:val="o"/>
      <w:lvlJc w:val="left"/>
      <w:pPr>
        <w:ind w:left="1789" w:hanging="360"/>
      </w:pPr>
      <w:rPr>
        <w:rFonts w:hint="default" w:ascii="Courier New" w:hAnsi="Courier New" w:cs="Times New Roman"/>
      </w:rPr>
    </w:lvl>
    <w:lvl w:ilvl="2" w:tplc="300A0005">
      <w:start w:val="1"/>
      <w:numFmt w:val="bullet"/>
      <w:lvlText w:val=""/>
      <w:lvlJc w:val="left"/>
      <w:pPr>
        <w:ind w:left="2509" w:hanging="360"/>
      </w:pPr>
      <w:rPr>
        <w:rFonts w:hint="default" w:ascii="Wingdings" w:hAnsi="Wingdings"/>
      </w:rPr>
    </w:lvl>
    <w:lvl w:ilvl="3" w:tplc="300A0001">
      <w:start w:val="1"/>
      <w:numFmt w:val="bullet"/>
      <w:lvlText w:val=""/>
      <w:lvlJc w:val="left"/>
      <w:pPr>
        <w:ind w:left="3229" w:hanging="360"/>
      </w:pPr>
      <w:rPr>
        <w:rFonts w:hint="default" w:ascii="Symbol" w:hAnsi="Symbol"/>
      </w:rPr>
    </w:lvl>
    <w:lvl w:ilvl="4" w:tplc="300A0003">
      <w:start w:val="1"/>
      <w:numFmt w:val="bullet"/>
      <w:lvlText w:val="o"/>
      <w:lvlJc w:val="left"/>
      <w:pPr>
        <w:ind w:left="3949" w:hanging="360"/>
      </w:pPr>
      <w:rPr>
        <w:rFonts w:hint="default" w:ascii="Courier New" w:hAnsi="Courier New" w:cs="Times New Roman"/>
      </w:rPr>
    </w:lvl>
    <w:lvl w:ilvl="5" w:tplc="300A0005">
      <w:start w:val="1"/>
      <w:numFmt w:val="bullet"/>
      <w:lvlText w:val=""/>
      <w:lvlJc w:val="left"/>
      <w:pPr>
        <w:ind w:left="4669" w:hanging="360"/>
      </w:pPr>
      <w:rPr>
        <w:rFonts w:hint="default" w:ascii="Wingdings" w:hAnsi="Wingdings"/>
      </w:rPr>
    </w:lvl>
    <w:lvl w:ilvl="6" w:tplc="300A0001">
      <w:start w:val="1"/>
      <w:numFmt w:val="bullet"/>
      <w:lvlText w:val=""/>
      <w:lvlJc w:val="left"/>
      <w:pPr>
        <w:ind w:left="5389" w:hanging="360"/>
      </w:pPr>
      <w:rPr>
        <w:rFonts w:hint="default" w:ascii="Symbol" w:hAnsi="Symbol"/>
      </w:rPr>
    </w:lvl>
    <w:lvl w:ilvl="7" w:tplc="300A0003">
      <w:start w:val="1"/>
      <w:numFmt w:val="bullet"/>
      <w:lvlText w:val="o"/>
      <w:lvlJc w:val="left"/>
      <w:pPr>
        <w:ind w:left="6109" w:hanging="360"/>
      </w:pPr>
      <w:rPr>
        <w:rFonts w:hint="default" w:ascii="Courier New" w:hAnsi="Courier New" w:cs="Times New Roman"/>
      </w:rPr>
    </w:lvl>
    <w:lvl w:ilvl="8" w:tplc="300A0005">
      <w:start w:val="1"/>
      <w:numFmt w:val="bullet"/>
      <w:lvlText w:val=""/>
      <w:lvlJc w:val="left"/>
      <w:pPr>
        <w:ind w:left="6829" w:hanging="360"/>
      </w:pPr>
      <w:rPr>
        <w:rFonts w:hint="default" w:ascii="Wingdings" w:hAnsi="Wingdings"/>
      </w:rPr>
    </w:lvl>
  </w:abstractNum>
  <w:abstractNum w:abstractNumId="69" w15:restartNumberingAfterBreak="0">
    <w:nsid w:val="7EB83C3F"/>
    <w:multiLevelType w:val="hybridMultilevel"/>
    <w:tmpl w:val="D71A7766"/>
    <w:lvl w:ilvl="0" w:tplc="300A0001">
      <w:start w:val="1"/>
      <w:numFmt w:val="bullet"/>
      <w:lvlText w:val=""/>
      <w:lvlJc w:val="left"/>
      <w:pPr>
        <w:ind w:left="720" w:hanging="360"/>
      </w:pPr>
      <w:rPr>
        <w:rFonts w:hint="default" w:ascii="Symbol" w:hAnsi="Symbol"/>
      </w:rPr>
    </w:lvl>
    <w:lvl w:ilvl="1" w:tplc="300A0003">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70" w15:restartNumberingAfterBreak="0">
    <w:nsid w:val="7FAC4F0D"/>
    <w:multiLevelType w:val="multilevel"/>
    <w:tmpl w:val="2174ADB8"/>
    <w:lvl w:ilvl="0">
      <w:start w:val="1"/>
      <w:numFmt w:val="lowerLetter"/>
      <w:pStyle w:val="ItemsNivel1Letra"/>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580799241">
    <w:abstractNumId w:val="50"/>
  </w:num>
  <w:num w:numId="2" w16cid:durableId="1960640793">
    <w:abstractNumId w:val="22"/>
  </w:num>
  <w:num w:numId="3" w16cid:durableId="427698836">
    <w:abstractNumId w:val="43"/>
  </w:num>
  <w:num w:numId="4" w16cid:durableId="876089232">
    <w:abstractNumId w:val="65"/>
  </w:num>
  <w:num w:numId="5" w16cid:durableId="218521130">
    <w:abstractNumId w:val="24"/>
  </w:num>
  <w:num w:numId="6" w16cid:durableId="1272469025">
    <w:abstractNumId w:val="33"/>
  </w:num>
  <w:num w:numId="7" w16cid:durableId="2012566063">
    <w:abstractNumId w:val="3"/>
  </w:num>
  <w:num w:numId="8" w16cid:durableId="983241370">
    <w:abstractNumId w:val="28"/>
  </w:num>
  <w:num w:numId="9" w16cid:durableId="1111558499">
    <w:abstractNumId w:val="25"/>
  </w:num>
  <w:num w:numId="10" w16cid:durableId="837378759">
    <w:abstractNumId w:val="64"/>
  </w:num>
  <w:num w:numId="11" w16cid:durableId="1785616763">
    <w:abstractNumId w:val="41"/>
  </w:num>
  <w:num w:numId="12" w16cid:durableId="1928227243">
    <w:abstractNumId w:val="35"/>
  </w:num>
  <w:num w:numId="13" w16cid:durableId="1346833318">
    <w:abstractNumId w:val="69"/>
  </w:num>
  <w:num w:numId="14" w16cid:durableId="920404342">
    <w:abstractNumId w:val="29"/>
  </w:num>
  <w:num w:numId="15" w16cid:durableId="1258755242">
    <w:abstractNumId w:val="68"/>
  </w:num>
  <w:num w:numId="16" w16cid:durableId="1563827433">
    <w:abstractNumId w:val="37"/>
  </w:num>
  <w:num w:numId="17" w16cid:durableId="1877542477">
    <w:abstractNumId w:val="63"/>
  </w:num>
  <w:num w:numId="18" w16cid:durableId="1654066857">
    <w:abstractNumId w:val="61"/>
  </w:num>
  <w:num w:numId="19" w16cid:durableId="357202272">
    <w:abstractNumId w:val="9"/>
  </w:num>
  <w:num w:numId="20" w16cid:durableId="330182135">
    <w:abstractNumId w:val="18"/>
  </w:num>
  <w:num w:numId="21" w16cid:durableId="502163288">
    <w:abstractNumId w:val="17"/>
  </w:num>
  <w:num w:numId="22" w16cid:durableId="1547254113">
    <w:abstractNumId w:val="4"/>
  </w:num>
  <w:num w:numId="23" w16cid:durableId="950279540">
    <w:abstractNumId w:val="67"/>
  </w:num>
  <w:num w:numId="24" w16cid:durableId="769158855">
    <w:abstractNumId w:val="38"/>
  </w:num>
  <w:num w:numId="25" w16cid:durableId="1233352426">
    <w:abstractNumId w:val="19"/>
  </w:num>
  <w:num w:numId="26" w16cid:durableId="874077048">
    <w:abstractNumId w:val="49"/>
  </w:num>
  <w:num w:numId="27" w16cid:durableId="170571724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91061187">
    <w:abstractNumId w:val="1"/>
  </w:num>
  <w:num w:numId="29" w16cid:durableId="141699395">
    <w:abstractNumId w:val="53"/>
  </w:num>
  <w:num w:numId="30" w16cid:durableId="1413577892">
    <w:abstractNumId w:val="44"/>
  </w:num>
  <w:num w:numId="31" w16cid:durableId="124204026">
    <w:abstractNumId w:val="10"/>
  </w:num>
  <w:num w:numId="32" w16cid:durableId="1352603912">
    <w:abstractNumId w:val="66"/>
  </w:num>
  <w:num w:numId="33" w16cid:durableId="694699561">
    <w:abstractNumId w:val="6"/>
  </w:num>
  <w:num w:numId="34" w16cid:durableId="160852869">
    <w:abstractNumId w:val="21"/>
  </w:num>
  <w:num w:numId="35" w16cid:durableId="642001003">
    <w:abstractNumId w:val="16"/>
  </w:num>
  <w:num w:numId="36" w16cid:durableId="281617821">
    <w:abstractNumId w:val="57"/>
  </w:num>
  <w:num w:numId="37" w16cid:durableId="1523516570">
    <w:abstractNumId w:val="12"/>
  </w:num>
  <w:num w:numId="38" w16cid:durableId="820655542">
    <w:abstractNumId w:val="42"/>
  </w:num>
  <w:num w:numId="39" w16cid:durableId="1361130442">
    <w:abstractNumId w:val="5"/>
  </w:num>
  <w:num w:numId="40" w16cid:durableId="1906837864">
    <w:abstractNumId w:val="31"/>
  </w:num>
  <w:num w:numId="41" w16cid:durableId="294800841">
    <w:abstractNumId w:val="32"/>
  </w:num>
  <w:num w:numId="42" w16cid:durableId="1902252869">
    <w:abstractNumId w:val="20"/>
  </w:num>
  <w:num w:numId="43" w16cid:durableId="1248422176">
    <w:abstractNumId w:val="13"/>
  </w:num>
  <w:num w:numId="44" w16cid:durableId="1391534822">
    <w:abstractNumId w:val="2"/>
  </w:num>
  <w:num w:numId="45" w16cid:durableId="1566404665">
    <w:abstractNumId w:val="70"/>
  </w:num>
  <w:num w:numId="46" w16cid:durableId="1230843672">
    <w:abstractNumId w:val="62"/>
  </w:num>
  <w:num w:numId="47" w16cid:durableId="143327323">
    <w:abstractNumId w:val="39"/>
  </w:num>
  <w:num w:numId="48" w16cid:durableId="458256666">
    <w:abstractNumId w:val="70"/>
    <w:lvlOverride w:ilvl="0">
      <w:startOverride w:val="1"/>
    </w:lvlOverride>
  </w:num>
  <w:num w:numId="49" w16cid:durableId="105776815">
    <w:abstractNumId w:val="70"/>
    <w:lvlOverride w:ilvl="0">
      <w:startOverride w:val="1"/>
    </w:lvlOverride>
  </w:num>
  <w:num w:numId="50" w16cid:durableId="759957946">
    <w:abstractNumId w:val="70"/>
    <w:lvlOverride w:ilvl="0">
      <w:startOverride w:val="1"/>
    </w:lvlOverride>
  </w:num>
  <w:num w:numId="51" w16cid:durableId="1924100226">
    <w:abstractNumId w:val="70"/>
    <w:lvlOverride w:ilvl="0">
      <w:startOverride w:val="1"/>
    </w:lvlOverride>
  </w:num>
  <w:num w:numId="52" w16cid:durableId="1395159444">
    <w:abstractNumId w:val="70"/>
    <w:lvlOverride w:ilvl="0">
      <w:startOverride w:val="1"/>
    </w:lvlOverride>
  </w:num>
  <w:num w:numId="53" w16cid:durableId="150948083">
    <w:abstractNumId w:val="70"/>
    <w:lvlOverride w:ilvl="0">
      <w:startOverride w:val="1"/>
    </w:lvlOverride>
  </w:num>
  <w:num w:numId="54" w16cid:durableId="2011564677">
    <w:abstractNumId w:val="70"/>
    <w:lvlOverride w:ilvl="0">
      <w:startOverride w:val="1"/>
    </w:lvlOverride>
  </w:num>
  <w:num w:numId="55" w16cid:durableId="953826276">
    <w:abstractNumId w:val="70"/>
    <w:lvlOverride w:ilvl="0">
      <w:startOverride w:val="1"/>
    </w:lvlOverride>
  </w:num>
  <w:num w:numId="56" w16cid:durableId="1310095596">
    <w:abstractNumId w:val="70"/>
    <w:lvlOverride w:ilvl="0">
      <w:startOverride w:val="1"/>
    </w:lvlOverride>
  </w:num>
  <w:num w:numId="57" w16cid:durableId="429468727">
    <w:abstractNumId w:val="14"/>
  </w:num>
  <w:num w:numId="58" w16cid:durableId="511990899">
    <w:abstractNumId w:val="15"/>
  </w:num>
  <w:num w:numId="59" w16cid:durableId="1556165014">
    <w:abstractNumId w:val="60"/>
  </w:num>
  <w:num w:numId="60" w16cid:durableId="368578289">
    <w:abstractNumId w:val="51"/>
  </w:num>
  <w:num w:numId="61" w16cid:durableId="1663041800">
    <w:abstractNumId w:val="34"/>
  </w:num>
  <w:num w:numId="62" w16cid:durableId="1129513762">
    <w:abstractNumId w:val="59"/>
  </w:num>
  <w:num w:numId="63" w16cid:durableId="1070615028">
    <w:abstractNumId w:val="45"/>
  </w:num>
  <w:num w:numId="64" w16cid:durableId="925959033">
    <w:abstractNumId w:val="52"/>
  </w:num>
  <w:num w:numId="65" w16cid:durableId="863834386">
    <w:abstractNumId w:val="8"/>
  </w:num>
  <w:num w:numId="66" w16cid:durableId="216866277">
    <w:abstractNumId w:val="11"/>
  </w:num>
  <w:num w:numId="67" w16cid:durableId="106630809">
    <w:abstractNumId w:val="30"/>
  </w:num>
  <w:num w:numId="68" w16cid:durableId="816730219">
    <w:abstractNumId w:val="54"/>
  </w:num>
  <w:num w:numId="69" w16cid:durableId="158617300">
    <w:abstractNumId w:val="48"/>
  </w:num>
  <w:num w:numId="70" w16cid:durableId="493568589">
    <w:abstractNumId w:val="47"/>
  </w:num>
  <w:num w:numId="71" w16cid:durableId="1622956867">
    <w:abstractNumId w:val="58"/>
  </w:num>
  <w:num w:numId="72" w16cid:durableId="521212193">
    <w:abstractNumId w:val="36"/>
  </w:num>
  <w:num w:numId="73" w16cid:durableId="827095793">
    <w:abstractNumId w:val="7"/>
  </w:num>
  <w:num w:numId="74" w16cid:durableId="350187000">
    <w:abstractNumId w:val="0"/>
  </w:num>
  <w:num w:numId="75" w16cid:durableId="197403305">
    <w:abstractNumId w:val="56"/>
  </w:num>
  <w:num w:numId="76" w16cid:durableId="570889878">
    <w:abstractNumId w:val="26"/>
  </w:num>
  <w:num w:numId="77" w16cid:durableId="1468353902">
    <w:abstractNumId w:val="27"/>
  </w:num>
  <w:num w:numId="78" w16cid:durableId="1661424258">
    <w:abstractNumId w:val="46"/>
  </w:num>
  <w:num w:numId="79" w16cid:durableId="490678212">
    <w:abstractNumId w:val="40"/>
  </w:num>
  <w:num w:numId="80" w16cid:durableId="1013386281">
    <w:abstractNumId w:val="23"/>
  </w:num>
  <w:numIdMacAtCleanup w:val="7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0"/>
  <w:displayBackgroundShape/>
  <w:attachedTemplate r:id="rId1"/>
  <w:trackRevisions w:val="false"/>
  <w:defaultTabStop w:val="706"/>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722"/>
    <w:rsid w:val="000001C2"/>
    <w:rsid w:val="000003AD"/>
    <w:rsid w:val="0000057B"/>
    <w:rsid w:val="00001146"/>
    <w:rsid w:val="00001153"/>
    <w:rsid w:val="0000115B"/>
    <w:rsid w:val="0000152A"/>
    <w:rsid w:val="00001BBD"/>
    <w:rsid w:val="00001C23"/>
    <w:rsid w:val="000043DF"/>
    <w:rsid w:val="00004C4F"/>
    <w:rsid w:val="00005AC1"/>
    <w:rsid w:val="000060DA"/>
    <w:rsid w:val="00006164"/>
    <w:rsid w:val="000069AC"/>
    <w:rsid w:val="00006C4F"/>
    <w:rsid w:val="00006F4A"/>
    <w:rsid w:val="00007527"/>
    <w:rsid w:val="00007EBB"/>
    <w:rsid w:val="00010AE8"/>
    <w:rsid w:val="00010B83"/>
    <w:rsid w:val="0001105F"/>
    <w:rsid w:val="000113C2"/>
    <w:rsid w:val="00011F8B"/>
    <w:rsid w:val="00011FCA"/>
    <w:rsid w:val="00012906"/>
    <w:rsid w:val="00013423"/>
    <w:rsid w:val="00013964"/>
    <w:rsid w:val="00013DB2"/>
    <w:rsid w:val="000144DA"/>
    <w:rsid w:val="00015872"/>
    <w:rsid w:val="000159D3"/>
    <w:rsid w:val="00015A2C"/>
    <w:rsid w:val="00015A6A"/>
    <w:rsid w:val="00016A59"/>
    <w:rsid w:val="00017BB1"/>
    <w:rsid w:val="0001921F"/>
    <w:rsid w:val="00021B58"/>
    <w:rsid w:val="000229C5"/>
    <w:rsid w:val="00022C76"/>
    <w:rsid w:val="00023678"/>
    <w:rsid w:val="000237A7"/>
    <w:rsid w:val="00023FB4"/>
    <w:rsid w:val="0002434C"/>
    <w:rsid w:val="000258FE"/>
    <w:rsid w:val="00025D68"/>
    <w:rsid w:val="00026061"/>
    <w:rsid w:val="000265D7"/>
    <w:rsid w:val="00026E7A"/>
    <w:rsid w:val="00026F6A"/>
    <w:rsid w:val="0002727E"/>
    <w:rsid w:val="0002744C"/>
    <w:rsid w:val="00027BEE"/>
    <w:rsid w:val="000303DB"/>
    <w:rsid w:val="00030424"/>
    <w:rsid w:val="00031662"/>
    <w:rsid w:val="0003207D"/>
    <w:rsid w:val="00032581"/>
    <w:rsid w:val="00032681"/>
    <w:rsid w:val="00033291"/>
    <w:rsid w:val="000351F0"/>
    <w:rsid w:val="000360F2"/>
    <w:rsid w:val="0003655A"/>
    <w:rsid w:val="00037B2E"/>
    <w:rsid w:val="00037BA4"/>
    <w:rsid w:val="000403F5"/>
    <w:rsid w:val="00040831"/>
    <w:rsid w:val="0004115A"/>
    <w:rsid w:val="00042A10"/>
    <w:rsid w:val="00043705"/>
    <w:rsid w:val="000439D0"/>
    <w:rsid w:val="0004497F"/>
    <w:rsid w:val="00044DB2"/>
    <w:rsid w:val="00045529"/>
    <w:rsid w:val="000455C6"/>
    <w:rsid w:val="000460BF"/>
    <w:rsid w:val="00046113"/>
    <w:rsid w:val="000464B7"/>
    <w:rsid w:val="00046AD1"/>
    <w:rsid w:val="00046F1F"/>
    <w:rsid w:val="00047054"/>
    <w:rsid w:val="00047415"/>
    <w:rsid w:val="000478DD"/>
    <w:rsid w:val="00047A9D"/>
    <w:rsid w:val="00047F6B"/>
    <w:rsid w:val="000500CA"/>
    <w:rsid w:val="000501E2"/>
    <w:rsid w:val="0005049C"/>
    <w:rsid w:val="00050C08"/>
    <w:rsid w:val="000518EE"/>
    <w:rsid w:val="00051EDF"/>
    <w:rsid w:val="0005230D"/>
    <w:rsid w:val="00052511"/>
    <w:rsid w:val="00052F9A"/>
    <w:rsid w:val="00053250"/>
    <w:rsid w:val="0005331D"/>
    <w:rsid w:val="000536F7"/>
    <w:rsid w:val="000537A7"/>
    <w:rsid w:val="000546CE"/>
    <w:rsid w:val="000565B1"/>
    <w:rsid w:val="00057096"/>
    <w:rsid w:val="000574E1"/>
    <w:rsid w:val="00057523"/>
    <w:rsid w:val="0005777C"/>
    <w:rsid w:val="00057A72"/>
    <w:rsid w:val="00057BCF"/>
    <w:rsid w:val="00057C3F"/>
    <w:rsid w:val="00057D09"/>
    <w:rsid w:val="000601A5"/>
    <w:rsid w:val="000603DB"/>
    <w:rsid w:val="00060599"/>
    <w:rsid w:val="000613D1"/>
    <w:rsid w:val="000614BB"/>
    <w:rsid w:val="0006154A"/>
    <w:rsid w:val="00061910"/>
    <w:rsid w:val="00062079"/>
    <w:rsid w:val="0006235A"/>
    <w:rsid w:val="000623D5"/>
    <w:rsid w:val="00062660"/>
    <w:rsid w:val="0006283B"/>
    <w:rsid w:val="00062BB4"/>
    <w:rsid w:val="00062E61"/>
    <w:rsid w:val="00062F51"/>
    <w:rsid w:val="00063101"/>
    <w:rsid w:val="000633DB"/>
    <w:rsid w:val="00064045"/>
    <w:rsid w:val="000642EE"/>
    <w:rsid w:val="00065832"/>
    <w:rsid w:val="00066066"/>
    <w:rsid w:val="00066532"/>
    <w:rsid w:val="00066999"/>
    <w:rsid w:val="00066DAB"/>
    <w:rsid w:val="00066E72"/>
    <w:rsid w:val="00067E76"/>
    <w:rsid w:val="00070388"/>
    <w:rsid w:val="00070B71"/>
    <w:rsid w:val="00070BAC"/>
    <w:rsid w:val="000712FC"/>
    <w:rsid w:val="00071413"/>
    <w:rsid w:val="00071F23"/>
    <w:rsid w:val="000721D2"/>
    <w:rsid w:val="0007228C"/>
    <w:rsid w:val="000723A7"/>
    <w:rsid w:val="00072511"/>
    <w:rsid w:val="00074100"/>
    <w:rsid w:val="0007451B"/>
    <w:rsid w:val="00075800"/>
    <w:rsid w:val="0007581D"/>
    <w:rsid w:val="00075882"/>
    <w:rsid w:val="00075B41"/>
    <w:rsid w:val="000768D5"/>
    <w:rsid w:val="00077424"/>
    <w:rsid w:val="0007744D"/>
    <w:rsid w:val="0007757E"/>
    <w:rsid w:val="000776E1"/>
    <w:rsid w:val="0007774F"/>
    <w:rsid w:val="00077812"/>
    <w:rsid w:val="00077968"/>
    <w:rsid w:val="0008097D"/>
    <w:rsid w:val="00080ADF"/>
    <w:rsid w:val="00080C43"/>
    <w:rsid w:val="00080C6A"/>
    <w:rsid w:val="000811EB"/>
    <w:rsid w:val="00081568"/>
    <w:rsid w:val="00081617"/>
    <w:rsid w:val="00082FBD"/>
    <w:rsid w:val="0008346A"/>
    <w:rsid w:val="00084465"/>
    <w:rsid w:val="00085634"/>
    <w:rsid w:val="0008598F"/>
    <w:rsid w:val="00085D61"/>
    <w:rsid w:val="00085D68"/>
    <w:rsid w:val="000864C2"/>
    <w:rsid w:val="000872BE"/>
    <w:rsid w:val="00087403"/>
    <w:rsid w:val="000908E7"/>
    <w:rsid w:val="000916AC"/>
    <w:rsid w:val="00091A90"/>
    <w:rsid w:val="00091CDC"/>
    <w:rsid w:val="00092402"/>
    <w:rsid w:val="000926B7"/>
    <w:rsid w:val="000928A1"/>
    <w:rsid w:val="0009391C"/>
    <w:rsid w:val="00093990"/>
    <w:rsid w:val="000940CB"/>
    <w:rsid w:val="00094172"/>
    <w:rsid w:val="0009562C"/>
    <w:rsid w:val="000963BC"/>
    <w:rsid w:val="0009721A"/>
    <w:rsid w:val="0009732E"/>
    <w:rsid w:val="00097675"/>
    <w:rsid w:val="00097C5C"/>
    <w:rsid w:val="00097E96"/>
    <w:rsid w:val="000A062C"/>
    <w:rsid w:val="000A0633"/>
    <w:rsid w:val="000A08D0"/>
    <w:rsid w:val="000A1721"/>
    <w:rsid w:val="000A1757"/>
    <w:rsid w:val="000A176B"/>
    <w:rsid w:val="000A1D56"/>
    <w:rsid w:val="000A1F80"/>
    <w:rsid w:val="000A2579"/>
    <w:rsid w:val="000A2D5A"/>
    <w:rsid w:val="000A2F95"/>
    <w:rsid w:val="000A372D"/>
    <w:rsid w:val="000A4ED8"/>
    <w:rsid w:val="000A52F1"/>
    <w:rsid w:val="000A54DE"/>
    <w:rsid w:val="000A5B76"/>
    <w:rsid w:val="000A5EC9"/>
    <w:rsid w:val="000A5FB9"/>
    <w:rsid w:val="000A5FCC"/>
    <w:rsid w:val="000A6585"/>
    <w:rsid w:val="000A6821"/>
    <w:rsid w:val="000A71FD"/>
    <w:rsid w:val="000A7E99"/>
    <w:rsid w:val="000B0092"/>
    <w:rsid w:val="000B085A"/>
    <w:rsid w:val="000B0ABE"/>
    <w:rsid w:val="000B0B01"/>
    <w:rsid w:val="000B0D42"/>
    <w:rsid w:val="000B0EB2"/>
    <w:rsid w:val="000B1439"/>
    <w:rsid w:val="000B19AA"/>
    <w:rsid w:val="000B1FC7"/>
    <w:rsid w:val="000B2E65"/>
    <w:rsid w:val="000B3222"/>
    <w:rsid w:val="000B34EF"/>
    <w:rsid w:val="000B452A"/>
    <w:rsid w:val="000B4556"/>
    <w:rsid w:val="000B45B1"/>
    <w:rsid w:val="000B45D5"/>
    <w:rsid w:val="000B45F5"/>
    <w:rsid w:val="000B4863"/>
    <w:rsid w:val="000B5BBF"/>
    <w:rsid w:val="000B7271"/>
    <w:rsid w:val="000B7B44"/>
    <w:rsid w:val="000C0F9B"/>
    <w:rsid w:val="000C1EF4"/>
    <w:rsid w:val="000C28C4"/>
    <w:rsid w:val="000C3209"/>
    <w:rsid w:val="000C3331"/>
    <w:rsid w:val="000C3744"/>
    <w:rsid w:val="000C381D"/>
    <w:rsid w:val="000C3E4E"/>
    <w:rsid w:val="000C4723"/>
    <w:rsid w:val="000C4C36"/>
    <w:rsid w:val="000C52B3"/>
    <w:rsid w:val="000C5440"/>
    <w:rsid w:val="000C5AC6"/>
    <w:rsid w:val="000C5C32"/>
    <w:rsid w:val="000C6BC7"/>
    <w:rsid w:val="000C6D0B"/>
    <w:rsid w:val="000C7710"/>
    <w:rsid w:val="000C797A"/>
    <w:rsid w:val="000D08E3"/>
    <w:rsid w:val="000D09E0"/>
    <w:rsid w:val="000D0A4A"/>
    <w:rsid w:val="000D0B89"/>
    <w:rsid w:val="000D0CE1"/>
    <w:rsid w:val="000D11F7"/>
    <w:rsid w:val="000D13CA"/>
    <w:rsid w:val="000D1C51"/>
    <w:rsid w:val="000D2F49"/>
    <w:rsid w:val="000D3408"/>
    <w:rsid w:val="000D4940"/>
    <w:rsid w:val="000D4A05"/>
    <w:rsid w:val="000D50C2"/>
    <w:rsid w:val="000D5682"/>
    <w:rsid w:val="000D6520"/>
    <w:rsid w:val="000D6967"/>
    <w:rsid w:val="000D6A15"/>
    <w:rsid w:val="000D6E00"/>
    <w:rsid w:val="000D7ABC"/>
    <w:rsid w:val="000D7BFF"/>
    <w:rsid w:val="000D7E82"/>
    <w:rsid w:val="000E074E"/>
    <w:rsid w:val="000E0761"/>
    <w:rsid w:val="000E0AD8"/>
    <w:rsid w:val="000E0C41"/>
    <w:rsid w:val="000E183A"/>
    <w:rsid w:val="000E1974"/>
    <w:rsid w:val="000E1C07"/>
    <w:rsid w:val="000E2664"/>
    <w:rsid w:val="000E2ED5"/>
    <w:rsid w:val="000E3606"/>
    <w:rsid w:val="000E3D5C"/>
    <w:rsid w:val="000E3FA3"/>
    <w:rsid w:val="000E43E0"/>
    <w:rsid w:val="000E49BA"/>
    <w:rsid w:val="000E5455"/>
    <w:rsid w:val="000E6555"/>
    <w:rsid w:val="000E674B"/>
    <w:rsid w:val="000E6B11"/>
    <w:rsid w:val="000E6CC2"/>
    <w:rsid w:val="000E7245"/>
    <w:rsid w:val="000F1449"/>
    <w:rsid w:val="000F163C"/>
    <w:rsid w:val="000F20F0"/>
    <w:rsid w:val="000F23A1"/>
    <w:rsid w:val="000F394C"/>
    <w:rsid w:val="000F3A93"/>
    <w:rsid w:val="000F3D7C"/>
    <w:rsid w:val="000F3DEC"/>
    <w:rsid w:val="000F4F1D"/>
    <w:rsid w:val="000F5D21"/>
    <w:rsid w:val="000F5F66"/>
    <w:rsid w:val="000F68D0"/>
    <w:rsid w:val="000F6FF4"/>
    <w:rsid w:val="000F7F0D"/>
    <w:rsid w:val="001002C4"/>
    <w:rsid w:val="00101A53"/>
    <w:rsid w:val="001020F0"/>
    <w:rsid w:val="00102305"/>
    <w:rsid w:val="00102F55"/>
    <w:rsid w:val="00103065"/>
    <w:rsid w:val="0010322C"/>
    <w:rsid w:val="0010336E"/>
    <w:rsid w:val="001037EE"/>
    <w:rsid w:val="00104263"/>
    <w:rsid w:val="001042B5"/>
    <w:rsid w:val="001043FB"/>
    <w:rsid w:val="00104C56"/>
    <w:rsid w:val="0010506E"/>
    <w:rsid w:val="0010514F"/>
    <w:rsid w:val="001054AD"/>
    <w:rsid w:val="001067C5"/>
    <w:rsid w:val="00106F6B"/>
    <w:rsid w:val="0010737C"/>
    <w:rsid w:val="001100A4"/>
    <w:rsid w:val="00110282"/>
    <w:rsid w:val="001110BF"/>
    <w:rsid w:val="00111998"/>
    <w:rsid w:val="00113C47"/>
    <w:rsid w:val="00114B80"/>
    <w:rsid w:val="00114C35"/>
    <w:rsid w:val="001151AD"/>
    <w:rsid w:val="001153FC"/>
    <w:rsid w:val="00115CC4"/>
    <w:rsid w:val="0011630E"/>
    <w:rsid w:val="00116976"/>
    <w:rsid w:val="00116C0E"/>
    <w:rsid w:val="00117452"/>
    <w:rsid w:val="00117BA0"/>
    <w:rsid w:val="0012003A"/>
    <w:rsid w:val="0012091B"/>
    <w:rsid w:val="00120B9C"/>
    <w:rsid w:val="00120C78"/>
    <w:rsid w:val="00120DDB"/>
    <w:rsid w:val="001212D7"/>
    <w:rsid w:val="00121322"/>
    <w:rsid w:val="001214E9"/>
    <w:rsid w:val="001215CB"/>
    <w:rsid w:val="00121E62"/>
    <w:rsid w:val="001224CE"/>
    <w:rsid w:val="00123794"/>
    <w:rsid w:val="001238FE"/>
    <w:rsid w:val="0012435E"/>
    <w:rsid w:val="00124ADB"/>
    <w:rsid w:val="00125063"/>
    <w:rsid w:val="00125308"/>
    <w:rsid w:val="0012648F"/>
    <w:rsid w:val="0012686E"/>
    <w:rsid w:val="00126885"/>
    <w:rsid w:val="0012711B"/>
    <w:rsid w:val="00127F3D"/>
    <w:rsid w:val="0013021E"/>
    <w:rsid w:val="00131102"/>
    <w:rsid w:val="00131343"/>
    <w:rsid w:val="0013188F"/>
    <w:rsid w:val="00131A10"/>
    <w:rsid w:val="001328E4"/>
    <w:rsid w:val="00134C6A"/>
    <w:rsid w:val="00134D43"/>
    <w:rsid w:val="001358E0"/>
    <w:rsid w:val="00136BBD"/>
    <w:rsid w:val="00137386"/>
    <w:rsid w:val="001378D2"/>
    <w:rsid w:val="00137B27"/>
    <w:rsid w:val="00140069"/>
    <w:rsid w:val="001402B6"/>
    <w:rsid w:val="00140437"/>
    <w:rsid w:val="00140CAB"/>
    <w:rsid w:val="00140D3D"/>
    <w:rsid w:val="00141949"/>
    <w:rsid w:val="00141992"/>
    <w:rsid w:val="00141DC6"/>
    <w:rsid w:val="001421CD"/>
    <w:rsid w:val="00142382"/>
    <w:rsid w:val="0014251F"/>
    <w:rsid w:val="001435BA"/>
    <w:rsid w:val="00143A6F"/>
    <w:rsid w:val="00143A75"/>
    <w:rsid w:val="00144093"/>
    <w:rsid w:val="0014416C"/>
    <w:rsid w:val="001443A3"/>
    <w:rsid w:val="001446C8"/>
    <w:rsid w:val="00144760"/>
    <w:rsid w:val="001457FE"/>
    <w:rsid w:val="00145840"/>
    <w:rsid w:val="00146E16"/>
    <w:rsid w:val="001470E5"/>
    <w:rsid w:val="00147EE7"/>
    <w:rsid w:val="001501F2"/>
    <w:rsid w:val="001504B1"/>
    <w:rsid w:val="00152211"/>
    <w:rsid w:val="001527A2"/>
    <w:rsid w:val="001529C2"/>
    <w:rsid w:val="001529ED"/>
    <w:rsid w:val="00152C12"/>
    <w:rsid w:val="00153231"/>
    <w:rsid w:val="00153584"/>
    <w:rsid w:val="00153637"/>
    <w:rsid w:val="00154302"/>
    <w:rsid w:val="001551D8"/>
    <w:rsid w:val="00155256"/>
    <w:rsid w:val="001552EF"/>
    <w:rsid w:val="00156CD5"/>
    <w:rsid w:val="0016024A"/>
    <w:rsid w:val="00160AB3"/>
    <w:rsid w:val="00160D7F"/>
    <w:rsid w:val="00160EA1"/>
    <w:rsid w:val="001620E8"/>
    <w:rsid w:val="001628E4"/>
    <w:rsid w:val="00162D44"/>
    <w:rsid w:val="00164197"/>
    <w:rsid w:val="00164228"/>
    <w:rsid w:val="00164552"/>
    <w:rsid w:val="00164BB0"/>
    <w:rsid w:val="0016522F"/>
    <w:rsid w:val="0016672B"/>
    <w:rsid w:val="00166A34"/>
    <w:rsid w:val="00166C84"/>
    <w:rsid w:val="00166E61"/>
    <w:rsid w:val="0016714C"/>
    <w:rsid w:val="00167694"/>
    <w:rsid w:val="001678EB"/>
    <w:rsid w:val="001702D1"/>
    <w:rsid w:val="00170D6C"/>
    <w:rsid w:val="00170FE2"/>
    <w:rsid w:val="00171641"/>
    <w:rsid w:val="00172416"/>
    <w:rsid w:val="00172F39"/>
    <w:rsid w:val="0017368A"/>
    <w:rsid w:val="00174722"/>
    <w:rsid w:val="00174A82"/>
    <w:rsid w:val="00175351"/>
    <w:rsid w:val="00175BF3"/>
    <w:rsid w:val="00175CBC"/>
    <w:rsid w:val="00175EA1"/>
    <w:rsid w:val="00175F12"/>
    <w:rsid w:val="00175FE4"/>
    <w:rsid w:val="00176562"/>
    <w:rsid w:val="00176CB9"/>
    <w:rsid w:val="001777E1"/>
    <w:rsid w:val="00178677"/>
    <w:rsid w:val="001800C2"/>
    <w:rsid w:val="00180173"/>
    <w:rsid w:val="00180826"/>
    <w:rsid w:val="00181098"/>
    <w:rsid w:val="00181A22"/>
    <w:rsid w:val="00182C2D"/>
    <w:rsid w:val="00183D1C"/>
    <w:rsid w:val="0018447F"/>
    <w:rsid w:val="001849B5"/>
    <w:rsid w:val="00184B6B"/>
    <w:rsid w:val="00185D47"/>
    <w:rsid w:val="00185ECD"/>
    <w:rsid w:val="00186F41"/>
    <w:rsid w:val="00187A9A"/>
    <w:rsid w:val="001912BC"/>
    <w:rsid w:val="0019133A"/>
    <w:rsid w:val="001916A6"/>
    <w:rsid w:val="00191C5C"/>
    <w:rsid w:val="00191CAB"/>
    <w:rsid w:val="001923FE"/>
    <w:rsid w:val="00192D6A"/>
    <w:rsid w:val="0019328B"/>
    <w:rsid w:val="001932D3"/>
    <w:rsid w:val="00193B8D"/>
    <w:rsid w:val="00193DE8"/>
    <w:rsid w:val="00193F41"/>
    <w:rsid w:val="00194339"/>
    <w:rsid w:val="00194819"/>
    <w:rsid w:val="00194B46"/>
    <w:rsid w:val="00194FFA"/>
    <w:rsid w:val="001953D4"/>
    <w:rsid w:val="00195497"/>
    <w:rsid w:val="00195A61"/>
    <w:rsid w:val="001961BE"/>
    <w:rsid w:val="001963E5"/>
    <w:rsid w:val="001965EE"/>
    <w:rsid w:val="0019662D"/>
    <w:rsid w:val="00197D32"/>
    <w:rsid w:val="00199D4C"/>
    <w:rsid w:val="001A014B"/>
    <w:rsid w:val="001A0624"/>
    <w:rsid w:val="001A068C"/>
    <w:rsid w:val="001A09F9"/>
    <w:rsid w:val="001A0B9C"/>
    <w:rsid w:val="001A0EB7"/>
    <w:rsid w:val="001A134A"/>
    <w:rsid w:val="001A2BC4"/>
    <w:rsid w:val="001A3149"/>
    <w:rsid w:val="001A345C"/>
    <w:rsid w:val="001A34A3"/>
    <w:rsid w:val="001A3745"/>
    <w:rsid w:val="001A3BA0"/>
    <w:rsid w:val="001A423A"/>
    <w:rsid w:val="001A5058"/>
    <w:rsid w:val="001A50B8"/>
    <w:rsid w:val="001A54F1"/>
    <w:rsid w:val="001A5AAD"/>
    <w:rsid w:val="001A5B4C"/>
    <w:rsid w:val="001A6468"/>
    <w:rsid w:val="001A6B41"/>
    <w:rsid w:val="001A714E"/>
    <w:rsid w:val="001A7C3A"/>
    <w:rsid w:val="001A7D24"/>
    <w:rsid w:val="001B02F4"/>
    <w:rsid w:val="001B0BD3"/>
    <w:rsid w:val="001B0CAB"/>
    <w:rsid w:val="001B0E30"/>
    <w:rsid w:val="001B164B"/>
    <w:rsid w:val="001B224F"/>
    <w:rsid w:val="001B29AD"/>
    <w:rsid w:val="001B2D19"/>
    <w:rsid w:val="001B30EC"/>
    <w:rsid w:val="001B32A7"/>
    <w:rsid w:val="001B38A4"/>
    <w:rsid w:val="001B438B"/>
    <w:rsid w:val="001B446B"/>
    <w:rsid w:val="001B65AB"/>
    <w:rsid w:val="001B6B53"/>
    <w:rsid w:val="001B7DC3"/>
    <w:rsid w:val="001BEAE6"/>
    <w:rsid w:val="001C05F5"/>
    <w:rsid w:val="001C0607"/>
    <w:rsid w:val="001C0E30"/>
    <w:rsid w:val="001C1AD5"/>
    <w:rsid w:val="001C1FBD"/>
    <w:rsid w:val="001C226F"/>
    <w:rsid w:val="001C2645"/>
    <w:rsid w:val="001C2BFA"/>
    <w:rsid w:val="001C2D56"/>
    <w:rsid w:val="001C3207"/>
    <w:rsid w:val="001C4E93"/>
    <w:rsid w:val="001C5106"/>
    <w:rsid w:val="001C5D43"/>
    <w:rsid w:val="001C5D93"/>
    <w:rsid w:val="001C690C"/>
    <w:rsid w:val="001C6A1C"/>
    <w:rsid w:val="001C6CC9"/>
    <w:rsid w:val="001C72F8"/>
    <w:rsid w:val="001C7DAC"/>
    <w:rsid w:val="001C7F2B"/>
    <w:rsid w:val="001C7FF5"/>
    <w:rsid w:val="001D13A6"/>
    <w:rsid w:val="001D18C3"/>
    <w:rsid w:val="001D19A4"/>
    <w:rsid w:val="001D1B80"/>
    <w:rsid w:val="001D1F34"/>
    <w:rsid w:val="001D2701"/>
    <w:rsid w:val="001D2E72"/>
    <w:rsid w:val="001D38A6"/>
    <w:rsid w:val="001D3BD3"/>
    <w:rsid w:val="001D3E80"/>
    <w:rsid w:val="001D4406"/>
    <w:rsid w:val="001D455E"/>
    <w:rsid w:val="001D4804"/>
    <w:rsid w:val="001D4DB4"/>
    <w:rsid w:val="001D4FFD"/>
    <w:rsid w:val="001D55D2"/>
    <w:rsid w:val="001D5EDB"/>
    <w:rsid w:val="001D60E3"/>
    <w:rsid w:val="001D74A5"/>
    <w:rsid w:val="001D79F5"/>
    <w:rsid w:val="001E03EA"/>
    <w:rsid w:val="001E1572"/>
    <w:rsid w:val="001E28E5"/>
    <w:rsid w:val="001E312A"/>
    <w:rsid w:val="001E397E"/>
    <w:rsid w:val="001E39CF"/>
    <w:rsid w:val="001E3CC3"/>
    <w:rsid w:val="001E3F81"/>
    <w:rsid w:val="001E4098"/>
    <w:rsid w:val="001E42DB"/>
    <w:rsid w:val="001E4486"/>
    <w:rsid w:val="001E4921"/>
    <w:rsid w:val="001E4A0E"/>
    <w:rsid w:val="001E558B"/>
    <w:rsid w:val="001E5BF4"/>
    <w:rsid w:val="001E617B"/>
    <w:rsid w:val="001E6AB2"/>
    <w:rsid w:val="001E7289"/>
    <w:rsid w:val="001E73CC"/>
    <w:rsid w:val="001E7E49"/>
    <w:rsid w:val="001F0307"/>
    <w:rsid w:val="001F0BBE"/>
    <w:rsid w:val="001F0E09"/>
    <w:rsid w:val="001F0ED3"/>
    <w:rsid w:val="001F1068"/>
    <w:rsid w:val="001F1386"/>
    <w:rsid w:val="001F17A8"/>
    <w:rsid w:val="001F194E"/>
    <w:rsid w:val="001F2C28"/>
    <w:rsid w:val="001F4101"/>
    <w:rsid w:val="001F4D4E"/>
    <w:rsid w:val="001F514E"/>
    <w:rsid w:val="001F53FB"/>
    <w:rsid w:val="001F59C9"/>
    <w:rsid w:val="001F59FF"/>
    <w:rsid w:val="001F5AF6"/>
    <w:rsid w:val="001F5FF2"/>
    <w:rsid w:val="001F6A63"/>
    <w:rsid w:val="001F71F4"/>
    <w:rsid w:val="001F7F25"/>
    <w:rsid w:val="00200303"/>
    <w:rsid w:val="00200320"/>
    <w:rsid w:val="00200BC0"/>
    <w:rsid w:val="00200C94"/>
    <w:rsid w:val="002018CE"/>
    <w:rsid w:val="00201B8B"/>
    <w:rsid w:val="00201F4F"/>
    <w:rsid w:val="00202378"/>
    <w:rsid w:val="002030ED"/>
    <w:rsid w:val="00203620"/>
    <w:rsid w:val="002036F2"/>
    <w:rsid w:val="00203F90"/>
    <w:rsid w:val="00204ED7"/>
    <w:rsid w:val="002055F1"/>
    <w:rsid w:val="00205E28"/>
    <w:rsid w:val="00205F1F"/>
    <w:rsid w:val="00205FA6"/>
    <w:rsid w:val="0020655E"/>
    <w:rsid w:val="00206801"/>
    <w:rsid w:val="00206C97"/>
    <w:rsid w:val="00207022"/>
    <w:rsid w:val="00207057"/>
    <w:rsid w:val="00207C58"/>
    <w:rsid w:val="00207EAC"/>
    <w:rsid w:val="00207FC6"/>
    <w:rsid w:val="00207FD3"/>
    <w:rsid w:val="00210001"/>
    <w:rsid w:val="00210824"/>
    <w:rsid w:val="00210B4B"/>
    <w:rsid w:val="002114DE"/>
    <w:rsid w:val="002114E4"/>
    <w:rsid w:val="00211762"/>
    <w:rsid w:val="002117F4"/>
    <w:rsid w:val="0021275F"/>
    <w:rsid w:val="00212C47"/>
    <w:rsid w:val="00213225"/>
    <w:rsid w:val="00213393"/>
    <w:rsid w:val="002135B5"/>
    <w:rsid w:val="00213CB1"/>
    <w:rsid w:val="002143DE"/>
    <w:rsid w:val="00214736"/>
    <w:rsid w:val="0021505E"/>
    <w:rsid w:val="002155B6"/>
    <w:rsid w:val="0021562A"/>
    <w:rsid w:val="00215C47"/>
    <w:rsid w:val="00216042"/>
    <w:rsid w:val="00217C06"/>
    <w:rsid w:val="00217C9A"/>
    <w:rsid w:val="00220EB1"/>
    <w:rsid w:val="00221573"/>
    <w:rsid w:val="0022157D"/>
    <w:rsid w:val="00221A61"/>
    <w:rsid w:val="00221FF5"/>
    <w:rsid w:val="0022232A"/>
    <w:rsid w:val="00224392"/>
    <w:rsid w:val="00224CC0"/>
    <w:rsid w:val="002257D1"/>
    <w:rsid w:val="002258A8"/>
    <w:rsid w:val="00225BFA"/>
    <w:rsid w:val="00226AD1"/>
    <w:rsid w:val="002272FE"/>
    <w:rsid w:val="0022743C"/>
    <w:rsid w:val="00227DD3"/>
    <w:rsid w:val="00230A24"/>
    <w:rsid w:val="00230FB5"/>
    <w:rsid w:val="00231104"/>
    <w:rsid w:val="00231678"/>
    <w:rsid w:val="002319CA"/>
    <w:rsid w:val="00231DC1"/>
    <w:rsid w:val="00232FB7"/>
    <w:rsid w:val="002330E5"/>
    <w:rsid w:val="0023363C"/>
    <w:rsid w:val="00233E5A"/>
    <w:rsid w:val="0023422D"/>
    <w:rsid w:val="002346FD"/>
    <w:rsid w:val="00234A05"/>
    <w:rsid w:val="00234B30"/>
    <w:rsid w:val="00236027"/>
    <w:rsid w:val="0023674C"/>
    <w:rsid w:val="002368DC"/>
    <w:rsid w:val="002369F7"/>
    <w:rsid w:val="00236BFE"/>
    <w:rsid w:val="00236F2E"/>
    <w:rsid w:val="002371B0"/>
    <w:rsid w:val="00237A93"/>
    <w:rsid w:val="00237F93"/>
    <w:rsid w:val="00237FB6"/>
    <w:rsid w:val="00241825"/>
    <w:rsid w:val="002429D8"/>
    <w:rsid w:val="0024321E"/>
    <w:rsid w:val="00243A98"/>
    <w:rsid w:val="00244119"/>
    <w:rsid w:val="00244FC4"/>
    <w:rsid w:val="00245248"/>
    <w:rsid w:val="00245C67"/>
    <w:rsid w:val="00246A07"/>
    <w:rsid w:val="00246C9D"/>
    <w:rsid w:val="00247419"/>
    <w:rsid w:val="002507B2"/>
    <w:rsid w:val="002516AB"/>
    <w:rsid w:val="00251A79"/>
    <w:rsid w:val="002522F7"/>
    <w:rsid w:val="002533CD"/>
    <w:rsid w:val="00253C32"/>
    <w:rsid w:val="00254497"/>
    <w:rsid w:val="002557DA"/>
    <w:rsid w:val="00255CA3"/>
    <w:rsid w:val="00256155"/>
    <w:rsid w:val="0025645A"/>
    <w:rsid w:val="0025654F"/>
    <w:rsid w:val="0025693C"/>
    <w:rsid w:val="00256FD3"/>
    <w:rsid w:val="002578E1"/>
    <w:rsid w:val="00257C7E"/>
    <w:rsid w:val="00257F89"/>
    <w:rsid w:val="0026009D"/>
    <w:rsid w:val="002600C9"/>
    <w:rsid w:val="002601FE"/>
    <w:rsid w:val="002607AF"/>
    <w:rsid w:val="00260A14"/>
    <w:rsid w:val="002611CE"/>
    <w:rsid w:val="00261CA8"/>
    <w:rsid w:val="00262626"/>
    <w:rsid w:val="00263D82"/>
    <w:rsid w:val="00264632"/>
    <w:rsid w:val="00264A35"/>
    <w:rsid w:val="00264C47"/>
    <w:rsid w:val="00264E72"/>
    <w:rsid w:val="00264FBD"/>
    <w:rsid w:val="002655B7"/>
    <w:rsid w:val="00266AFA"/>
    <w:rsid w:val="00266CE2"/>
    <w:rsid w:val="00266E5E"/>
    <w:rsid w:val="00267197"/>
    <w:rsid w:val="00267595"/>
    <w:rsid w:val="0027004D"/>
    <w:rsid w:val="002705F0"/>
    <w:rsid w:val="002706BD"/>
    <w:rsid w:val="0027076E"/>
    <w:rsid w:val="00270948"/>
    <w:rsid w:val="00270AFB"/>
    <w:rsid w:val="00270E89"/>
    <w:rsid w:val="00271CB1"/>
    <w:rsid w:val="00271E5A"/>
    <w:rsid w:val="00272781"/>
    <w:rsid w:val="00273702"/>
    <w:rsid w:val="002744A6"/>
    <w:rsid w:val="002744C8"/>
    <w:rsid w:val="002745FB"/>
    <w:rsid w:val="002749F3"/>
    <w:rsid w:val="00275095"/>
    <w:rsid w:val="00275853"/>
    <w:rsid w:val="00275F26"/>
    <w:rsid w:val="00276690"/>
    <w:rsid w:val="002767F6"/>
    <w:rsid w:val="00276F60"/>
    <w:rsid w:val="002775F0"/>
    <w:rsid w:val="00277BAF"/>
    <w:rsid w:val="002803FA"/>
    <w:rsid w:val="00280672"/>
    <w:rsid w:val="00281A02"/>
    <w:rsid w:val="00281B74"/>
    <w:rsid w:val="00281BBF"/>
    <w:rsid w:val="00281F06"/>
    <w:rsid w:val="00282DE4"/>
    <w:rsid w:val="00283422"/>
    <w:rsid w:val="00284062"/>
    <w:rsid w:val="00284153"/>
    <w:rsid w:val="002848EF"/>
    <w:rsid w:val="002858E0"/>
    <w:rsid w:val="00285AC6"/>
    <w:rsid w:val="0028628C"/>
    <w:rsid w:val="00286DCD"/>
    <w:rsid w:val="00287074"/>
    <w:rsid w:val="0028758F"/>
    <w:rsid w:val="00287DD4"/>
    <w:rsid w:val="0028A3A6"/>
    <w:rsid w:val="002902C5"/>
    <w:rsid w:val="002903B3"/>
    <w:rsid w:val="00290DED"/>
    <w:rsid w:val="002919C9"/>
    <w:rsid w:val="00292E6D"/>
    <w:rsid w:val="00293152"/>
    <w:rsid w:val="00293583"/>
    <w:rsid w:val="00293951"/>
    <w:rsid w:val="00293A8F"/>
    <w:rsid w:val="00293C59"/>
    <w:rsid w:val="00294277"/>
    <w:rsid w:val="00294A2D"/>
    <w:rsid w:val="0029509A"/>
    <w:rsid w:val="0029540E"/>
    <w:rsid w:val="002956E9"/>
    <w:rsid w:val="00295B39"/>
    <w:rsid w:val="002968CF"/>
    <w:rsid w:val="00297115"/>
    <w:rsid w:val="00297166"/>
    <w:rsid w:val="00297D0F"/>
    <w:rsid w:val="002A32F0"/>
    <w:rsid w:val="002A4661"/>
    <w:rsid w:val="002A4D08"/>
    <w:rsid w:val="002A5105"/>
    <w:rsid w:val="002A58F1"/>
    <w:rsid w:val="002A6387"/>
    <w:rsid w:val="002A6E54"/>
    <w:rsid w:val="002A7990"/>
    <w:rsid w:val="002A7F1B"/>
    <w:rsid w:val="002B01DB"/>
    <w:rsid w:val="002B03B0"/>
    <w:rsid w:val="002B086C"/>
    <w:rsid w:val="002B0AAF"/>
    <w:rsid w:val="002B0E6E"/>
    <w:rsid w:val="002B1776"/>
    <w:rsid w:val="002B1AB8"/>
    <w:rsid w:val="002B1B4B"/>
    <w:rsid w:val="002B29A9"/>
    <w:rsid w:val="002B500B"/>
    <w:rsid w:val="002B6193"/>
    <w:rsid w:val="002B66A3"/>
    <w:rsid w:val="002B6B71"/>
    <w:rsid w:val="002B76FA"/>
    <w:rsid w:val="002B7D00"/>
    <w:rsid w:val="002C0528"/>
    <w:rsid w:val="002C0786"/>
    <w:rsid w:val="002C13F5"/>
    <w:rsid w:val="002C18C4"/>
    <w:rsid w:val="002C18CC"/>
    <w:rsid w:val="002C2084"/>
    <w:rsid w:val="002C25D3"/>
    <w:rsid w:val="002C2B32"/>
    <w:rsid w:val="002C320C"/>
    <w:rsid w:val="002C3413"/>
    <w:rsid w:val="002C37EE"/>
    <w:rsid w:val="002C3934"/>
    <w:rsid w:val="002C39F5"/>
    <w:rsid w:val="002C3F16"/>
    <w:rsid w:val="002C43B6"/>
    <w:rsid w:val="002C47F4"/>
    <w:rsid w:val="002C53D3"/>
    <w:rsid w:val="002C5987"/>
    <w:rsid w:val="002C59E5"/>
    <w:rsid w:val="002C6DD4"/>
    <w:rsid w:val="002C7054"/>
    <w:rsid w:val="002C71F2"/>
    <w:rsid w:val="002C76E7"/>
    <w:rsid w:val="002C79FF"/>
    <w:rsid w:val="002C7A8B"/>
    <w:rsid w:val="002D1230"/>
    <w:rsid w:val="002D1302"/>
    <w:rsid w:val="002D1314"/>
    <w:rsid w:val="002D14EC"/>
    <w:rsid w:val="002D1521"/>
    <w:rsid w:val="002D1847"/>
    <w:rsid w:val="002D249D"/>
    <w:rsid w:val="002D2778"/>
    <w:rsid w:val="002D2ECB"/>
    <w:rsid w:val="002D3012"/>
    <w:rsid w:val="002D318D"/>
    <w:rsid w:val="002D34E8"/>
    <w:rsid w:val="002D3D41"/>
    <w:rsid w:val="002D452B"/>
    <w:rsid w:val="002D456A"/>
    <w:rsid w:val="002D4C1F"/>
    <w:rsid w:val="002D6418"/>
    <w:rsid w:val="002D6484"/>
    <w:rsid w:val="002D64B7"/>
    <w:rsid w:val="002D70FE"/>
    <w:rsid w:val="002D770C"/>
    <w:rsid w:val="002D7D5D"/>
    <w:rsid w:val="002D7D6F"/>
    <w:rsid w:val="002D7E5E"/>
    <w:rsid w:val="002E0122"/>
    <w:rsid w:val="002E0906"/>
    <w:rsid w:val="002E0FE7"/>
    <w:rsid w:val="002E13BE"/>
    <w:rsid w:val="002E15FD"/>
    <w:rsid w:val="002E1B57"/>
    <w:rsid w:val="002E1C42"/>
    <w:rsid w:val="002E2197"/>
    <w:rsid w:val="002E270E"/>
    <w:rsid w:val="002E2764"/>
    <w:rsid w:val="002E29CF"/>
    <w:rsid w:val="002E2A0C"/>
    <w:rsid w:val="002E2C92"/>
    <w:rsid w:val="002E2CA3"/>
    <w:rsid w:val="002E3199"/>
    <w:rsid w:val="002E38A9"/>
    <w:rsid w:val="002E4388"/>
    <w:rsid w:val="002E507A"/>
    <w:rsid w:val="002E50BC"/>
    <w:rsid w:val="002E53C8"/>
    <w:rsid w:val="002E6932"/>
    <w:rsid w:val="002E6BE2"/>
    <w:rsid w:val="002E6CF7"/>
    <w:rsid w:val="002E6DC1"/>
    <w:rsid w:val="002F0588"/>
    <w:rsid w:val="002F077F"/>
    <w:rsid w:val="002F0A40"/>
    <w:rsid w:val="002F0A47"/>
    <w:rsid w:val="002F0E4E"/>
    <w:rsid w:val="002F1446"/>
    <w:rsid w:val="002F165A"/>
    <w:rsid w:val="002F1E43"/>
    <w:rsid w:val="002F2ACC"/>
    <w:rsid w:val="002F2CA5"/>
    <w:rsid w:val="002F3367"/>
    <w:rsid w:val="002F393B"/>
    <w:rsid w:val="002F394B"/>
    <w:rsid w:val="002F43C1"/>
    <w:rsid w:val="002F4F61"/>
    <w:rsid w:val="002F52D3"/>
    <w:rsid w:val="002F5B8C"/>
    <w:rsid w:val="002F5FE8"/>
    <w:rsid w:val="002F61DA"/>
    <w:rsid w:val="002F6254"/>
    <w:rsid w:val="002F6288"/>
    <w:rsid w:val="002F64F0"/>
    <w:rsid w:val="002F6860"/>
    <w:rsid w:val="002F777B"/>
    <w:rsid w:val="002F79BB"/>
    <w:rsid w:val="0030045D"/>
    <w:rsid w:val="00300880"/>
    <w:rsid w:val="003009DF"/>
    <w:rsid w:val="0030117F"/>
    <w:rsid w:val="00301FB7"/>
    <w:rsid w:val="003020C1"/>
    <w:rsid w:val="00302414"/>
    <w:rsid w:val="00302B04"/>
    <w:rsid w:val="00303295"/>
    <w:rsid w:val="0030440A"/>
    <w:rsid w:val="00304D32"/>
    <w:rsid w:val="003050A4"/>
    <w:rsid w:val="0030548F"/>
    <w:rsid w:val="0030567F"/>
    <w:rsid w:val="0030592E"/>
    <w:rsid w:val="00305A69"/>
    <w:rsid w:val="00305C71"/>
    <w:rsid w:val="00305D69"/>
    <w:rsid w:val="003066E6"/>
    <w:rsid w:val="00307A78"/>
    <w:rsid w:val="00307BF8"/>
    <w:rsid w:val="00307CD7"/>
    <w:rsid w:val="00307E86"/>
    <w:rsid w:val="003100BB"/>
    <w:rsid w:val="003106E4"/>
    <w:rsid w:val="00310E7C"/>
    <w:rsid w:val="00311352"/>
    <w:rsid w:val="0031178B"/>
    <w:rsid w:val="003118FA"/>
    <w:rsid w:val="00311D1C"/>
    <w:rsid w:val="0031218A"/>
    <w:rsid w:val="0031253E"/>
    <w:rsid w:val="003135C6"/>
    <w:rsid w:val="00313817"/>
    <w:rsid w:val="00313B86"/>
    <w:rsid w:val="00314138"/>
    <w:rsid w:val="00314C51"/>
    <w:rsid w:val="0031525D"/>
    <w:rsid w:val="00315407"/>
    <w:rsid w:val="00315519"/>
    <w:rsid w:val="003156EF"/>
    <w:rsid w:val="0031574A"/>
    <w:rsid w:val="003164C7"/>
    <w:rsid w:val="003166BE"/>
    <w:rsid w:val="00316794"/>
    <w:rsid w:val="00316C21"/>
    <w:rsid w:val="00316DB9"/>
    <w:rsid w:val="00316DFF"/>
    <w:rsid w:val="00316EC8"/>
    <w:rsid w:val="0031734D"/>
    <w:rsid w:val="0031744B"/>
    <w:rsid w:val="003216BE"/>
    <w:rsid w:val="003218BB"/>
    <w:rsid w:val="0032208E"/>
    <w:rsid w:val="00322657"/>
    <w:rsid w:val="003236CD"/>
    <w:rsid w:val="00323F0E"/>
    <w:rsid w:val="003241C2"/>
    <w:rsid w:val="0032432F"/>
    <w:rsid w:val="003246A8"/>
    <w:rsid w:val="00324AC4"/>
    <w:rsid w:val="003257F8"/>
    <w:rsid w:val="0032585B"/>
    <w:rsid w:val="0032626A"/>
    <w:rsid w:val="003262C2"/>
    <w:rsid w:val="0032634F"/>
    <w:rsid w:val="003263D5"/>
    <w:rsid w:val="003266D7"/>
    <w:rsid w:val="003266E7"/>
    <w:rsid w:val="00326DFE"/>
    <w:rsid w:val="0033097D"/>
    <w:rsid w:val="00330DCD"/>
    <w:rsid w:val="00330ED3"/>
    <w:rsid w:val="003310AD"/>
    <w:rsid w:val="0033121F"/>
    <w:rsid w:val="00332D6A"/>
    <w:rsid w:val="0033325D"/>
    <w:rsid w:val="00333829"/>
    <w:rsid w:val="00333AFF"/>
    <w:rsid w:val="00333DDB"/>
    <w:rsid w:val="00334372"/>
    <w:rsid w:val="003343F5"/>
    <w:rsid w:val="00334C4F"/>
    <w:rsid w:val="00334DAF"/>
    <w:rsid w:val="003354CD"/>
    <w:rsid w:val="00335D9D"/>
    <w:rsid w:val="00335DC7"/>
    <w:rsid w:val="003365B8"/>
    <w:rsid w:val="00336C6A"/>
    <w:rsid w:val="00336E9D"/>
    <w:rsid w:val="00337A14"/>
    <w:rsid w:val="00337C57"/>
    <w:rsid w:val="00337D86"/>
    <w:rsid w:val="00340FFF"/>
    <w:rsid w:val="0034186E"/>
    <w:rsid w:val="00341FA7"/>
    <w:rsid w:val="00342454"/>
    <w:rsid w:val="00342AEB"/>
    <w:rsid w:val="00342F18"/>
    <w:rsid w:val="003430FB"/>
    <w:rsid w:val="00343849"/>
    <w:rsid w:val="00343C96"/>
    <w:rsid w:val="003445EA"/>
    <w:rsid w:val="003449BE"/>
    <w:rsid w:val="003449CD"/>
    <w:rsid w:val="00344B55"/>
    <w:rsid w:val="00344D36"/>
    <w:rsid w:val="0034531D"/>
    <w:rsid w:val="00346193"/>
    <w:rsid w:val="0034768C"/>
    <w:rsid w:val="003478FB"/>
    <w:rsid w:val="003509AA"/>
    <w:rsid w:val="0035209B"/>
    <w:rsid w:val="00352299"/>
    <w:rsid w:val="00352949"/>
    <w:rsid w:val="00352D79"/>
    <w:rsid w:val="00352E90"/>
    <w:rsid w:val="0035364E"/>
    <w:rsid w:val="00353ABD"/>
    <w:rsid w:val="00354C74"/>
    <w:rsid w:val="00357045"/>
    <w:rsid w:val="00357490"/>
    <w:rsid w:val="00360185"/>
    <w:rsid w:val="00360B3A"/>
    <w:rsid w:val="00360DF2"/>
    <w:rsid w:val="00361262"/>
    <w:rsid w:val="0036167D"/>
    <w:rsid w:val="00361800"/>
    <w:rsid w:val="00361B52"/>
    <w:rsid w:val="00361C11"/>
    <w:rsid w:val="003626F7"/>
    <w:rsid w:val="00362CFF"/>
    <w:rsid w:val="00363310"/>
    <w:rsid w:val="00363792"/>
    <w:rsid w:val="00363B3F"/>
    <w:rsid w:val="00363CB1"/>
    <w:rsid w:val="00363FA7"/>
    <w:rsid w:val="00364475"/>
    <w:rsid w:val="00364857"/>
    <w:rsid w:val="00365015"/>
    <w:rsid w:val="003656AA"/>
    <w:rsid w:val="00365F19"/>
    <w:rsid w:val="00365FCD"/>
    <w:rsid w:val="00366E36"/>
    <w:rsid w:val="00367B68"/>
    <w:rsid w:val="00367CC9"/>
    <w:rsid w:val="00367E9E"/>
    <w:rsid w:val="00367F52"/>
    <w:rsid w:val="00367F69"/>
    <w:rsid w:val="00370932"/>
    <w:rsid w:val="003712EC"/>
    <w:rsid w:val="00371384"/>
    <w:rsid w:val="00371748"/>
    <w:rsid w:val="00371F87"/>
    <w:rsid w:val="00372346"/>
    <w:rsid w:val="00372AEE"/>
    <w:rsid w:val="003731E1"/>
    <w:rsid w:val="003732F8"/>
    <w:rsid w:val="003739CA"/>
    <w:rsid w:val="00373A59"/>
    <w:rsid w:val="00373EF1"/>
    <w:rsid w:val="003744C0"/>
    <w:rsid w:val="003744FB"/>
    <w:rsid w:val="003748E3"/>
    <w:rsid w:val="003750E0"/>
    <w:rsid w:val="0037520F"/>
    <w:rsid w:val="0037566E"/>
    <w:rsid w:val="00375C32"/>
    <w:rsid w:val="00375D3F"/>
    <w:rsid w:val="0037631B"/>
    <w:rsid w:val="00376724"/>
    <w:rsid w:val="003767FA"/>
    <w:rsid w:val="00376A85"/>
    <w:rsid w:val="00376E4F"/>
    <w:rsid w:val="00377168"/>
    <w:rsid w:val="003772A8"/>
    <w:rsid w:val="00377436"/>
    <w:rsid w:val="00377722"/>
    <w:rsid w:val="003800AC"/>
    <w:rsid w:val="003818DE"/>
    <w:rsid w:val="0038227E"/>
    <w:rsid w:val="003824F4"/>
    <w:rsid w:val="00382CD8"/>
    <w:rsid w:val="003831DE"/>
    <w:rsid w:val="00383501"/>
    <w:rsid w:val="00383C7E"/>
    <w:rsid w:val="0038420F"/>
    <w:rsid w:val="003846E6"/>
    <w:rsid w:val="00384DE5"/>
    <w:rsid w:val="00385153"/>
    <w:rsid w:val="0038589A"/>
    <w:rsid w:val="003867D9"/>
    <w:rsid w:val="00386F37"/>
    <w:rsid w:val="003876BD"/>
    <w:rsid w:val="00390455"/>
    <w:rsid w:val="00390DF1"/>
    <w:rsid w:val="0039171B"/>
    <w:rsid w:val="003917B2"/>
    <w:rsid w:val="003918C8"/>
    <w:rsid w:val="00391A9C"/>
    <w:rsid w:val="00392359"/>
    <w:rsid w:val="00392789"/>
    <w:rsid w:val="00392A1C"/>
    <w:rsid w:val="00392CB6"/>
    <w:rsid w:val="00393180"/>
    <w:rsid w:val="003933E8"/>
    <w:rsid w:val="0039497F"/>
    <w:rsid w:val="00394EE2"/>
    <w:rsid w:val="003951DA"/>
    <w:rsid w:val="0039524B"/>
    <w:rsid w:val="00395408"/>
    <w:rsid w:val="00395804"/>
    <w:rsid w:val="00395935"/>
    <w:rsid w:val="00395DDF"/>
    <w:rsid w:val="00395EE8"/>
    <w:rsid w:val="00395F6A"/>
    <w:rsid w:val="00396363"/>
    <w:rsid w:val="003966B7"/>
    <w:rsid w:val="00396C68"/>
    <w:rsid w:val="00396DEC"/>
    <w:rsid w:val="00396EFD"/>
    <w:rsid w:val="003970DE"/>
    <w:rsid w:val="003972EC"/>
    <w:rsid w:val="00397394"/>
    <w:rsid w:val="003973B9"/>
    <w:rsid w:val="00397F60"/>
    <w:rsid w:val="003A010E"/>
    <w:rsid w:val="003A01AE"/>
    <w:rsid w:val="003A067D"/>
    <w:rsid w:val="003A0713"/>
    <w:rsid w:val="003A0962"/>
    <w:rsid w:val="003A17F6"/>
    <w:rsid w:val="003A1F44"/>
    <w:rsid w:val="003A2BB4"/>
    <w:rsid w:val="003A2DD9"/>
    <w:rsid w:val="003A3172"/>
    <w:rsid w:val="003A3945"/>
    <w:rsid w:val="003A4B09"/>
    <w:rsid w:val="003A4EA3"/>
    <w:rsid w:val="003A7D73"/>
    <w:rsid w:val="003B08AE"/>
    <w:rsid w:val="003B0AA9"/>
    <w:rsid w:val="003B167D"/>
    <w:rsid w:val="003B2A2B"/>
    <w:rsid w:val="003B2D3E"/>
    <w:rsid w:val="003B2E22"/>
    <w:rsid w:val="003B3147"/>
    <w:rsid w:val="003B4A74"/>
    <w:rsid w:val="003B4AC3"/>
    <w:rsid w:val="003B50D2"/>
    <w:rsid w:val="003B59AC"/>
    <w:rsid w:val="003B6895"/>
    <w:rsid w:val="003B6915"/>
    <w:rsid w:val="003B6C79"/>
    <w:rsid w:val="003B70C1"/>
    <w:rsid w:val="003B79E4"/>
    <w:rsid w:val="003B7E32"/>
    <w:rsid w:val="003B7FC1"/>
    <w:rsid w:val="003B9F3E"/>
    <w:rsid w:val="003C04C7"/>
    <w:rsid w:val="003C0918"/>
    <w:rsid w:val="003C0993"/>
    <w:rsid w:val="003C0A7D"/>
    <w:rsid w:val="003C0C36"/>
    <w:rsid w:val="003C0DA7"/>
    <w:rsid w:val="003C1072"/>
    <w:rsid w:val="003C10A1"/>
    <w:rsid w:val="003C15B7"/>
    <w:rsid w:val="003C1D2E"/>
    <w:rsid w:val="003C1EDD"/>
    <w:rsid w:val="003C2060"/>
    <w:rsid w:val="003C2312"/>
    <w:rsid w:val="003C3BE6"/>
    <w:rsid w:val="003C4329"/>
    <w:rsid w:val="003C45C7"/>
    <w:rsid w:val="003C47AD"/>
    <w:rsid w:val="003C494F"/>
    <w:rsid w:val="003C7546"/>
    <w:rsid w:val="003D0CDB"/>
    <w:rsid w:val="003D0D29"/>
    <w:rsid w:val="003D0E1E"/>
    <w:rsid w:val="003D18CD"/>
    <w:rsid w:val="003D1931"/>
    <w:rsid w:val="003D1B23"/>
    <w:rsid w:val="003D2392"/>
    <w:rsid w:val="003D24BB"/>
    <w:rsid w:val="003D2C62"/>
    <w:rsid w:val="003D49EA"/>
    <w:rsid w:val="003D4C93"/>
    <w:rsid w:val="003D6580"/>
    <w:rsid w:val="003D6A2D"/>
    <w:rsid w:val="003D6C48"/>
    <w:rsid w:val="003D6DC8"/>
    <w:rsid w:val="003D70E5"/>
    <w:rsid w:val="003D7888"/>
    <w:rsid w:val="003D7C69"/>
    <w:rsid w:val="003E00D5"/>
    <w:rsid w:val="003E078C"/>
    <w:rsid w:val="003E1687"/>
    <w:rsid w:val="003E2A5F"/>
    <w:rsid w:val="003E2A6A"/>
    <w:rsid w:val="003E2DA6"/>
    <w:rsid w:val="003E2FD1"/>
    <w:rsid w:val="003E31FC"/>
    <w:rsid w:val="003E3671"/>
    <w:rsid w:val="003E39D6"/>
    <w:rsid w:val="003E3D21"/>
    <w:rsid w:val="003E4C53"/>
    <w:rsid w:val="003E4D2C"/>
    <w:rsid w:val="003E4E1B"/>
    <w:rsid w:val="003E5696"/>
    <w:rsid w:val="003E5A49"/>
    <w:rsid w:val="003E5BE6"/>
    <w:rsid w:val="003E5CCB"/>
    <w:rsid w:val="003E6533"/>
    <w:rsid w:val="003E660F"/>
    <w:rsid w:val="003E6647"/>
    <w:rsid w:val="003E7230"/>
    <w:rsid w:val="003E73F0"/>
    <w:rsid w:val="003E77E1"/>
    <w:rsid w:val="003E784B"/>
    <w:rsid w:val="003E7B31"/>
    <w:rsid w:val="003E7DCB"/>
    <w:rsid w:val="003F04B5"/>
    <w:rsid w:val="003F0A10"/>
    <w:rsid w:val="003F0D5A"/>
    <w:rsid w:val="003F12E8"/>
    <w:rsid w:val="003F1715"/>
    <w:rsid w:val="003F1A68"/>
    <w:rsid w:val="003F2AC4"/>
    <w:rsid w:val="003F33EB"/>
    <w:rsid w:val="003F4123"/>
    <w:rsid w:val="003F427F"/>
    <w:rsid w:val="003F4330"/>
    <w:rsid w:val="003F58BB"/>
    <w:rsid w:val="003F6247"/>
    <w:rsid w:val="003F7009"/>
    <w:rsid w:val="003F7233"/>
    <w:rsid w:val="003F7605"/>
    <w:rsid w:val="00400170"/>
    <w:rsid w:val="00400C2D"/>
    <w:rsid w:val="00401034"/>
    <w:rsid w:val="004010F5"/>
    <w:rsid w:val="0040121B"/>
    <w:rsid w:val="0040156A"/>
    <w:rsid w:val="0040179E"/>
    <w:rsid w:val="00401B2D"/>
    <w:rsid w:val="00401F5D"/>
    <w:rsid w:val="00402CF1"/>
    <w:rsid w:val="004032DF"/>
    <w:rsid w:val="004036F3"/>
    <w:rsid w:val="00404244"/>
    <w:rsid w:val="00404356"/>
    <w:rsid w:val="004049AE"/>
    <w:rsid w:val="00405018"/>
    <w:rsid w:val="00405666"/>
    <w:rsid w:val="00405FE2"/>
    <w:rsid w:val="00406053"/>
    <w:rsid w:val="004061E9"/>
    <w:rsid w:val="00406AF5"/>
    <w:rsid w:val="00406D32"/>
    <w:rsid w:val="004073A8"/>
    <w:rsid w:val="004076F5"/>
    <w:rsid w:val="00407D9E"/>
    <w:rsid w:val="00410591"/>
    <w:rsid w:val="0041094C"/>
    <w:rsid w:val="00410AB8"/>
    <w:rsid w:val="00411128"/>
    <w:rsid w:val="00411394"/>
    <w:rsid w:val="004118D2"/>
    <w:rsid w:val="00411C0C"/>
    <w:rsid w:val="004127C0"/>
    <w:rsid w:val="00412B1D"/>
    <w:rsid w:val="00412E4F"/>
    <w:rsid w:val="00413190"/>
    <w:rsid w:val="00414121"/>
    <w:rsid w:val="0041422F"/>
    <w:rsid w:val="004143DF"/>
    <w:rsid w:val="004143E6"/>
    <w:rsid w:val="00414A54"/>
    <w:rsid w:val="004150B4"/>
    <w:rsid w:val="0041516E"/>
    <w:rsid w:val="00415485"/>
    <w:rsid w:val="00415589"/>
    <w:rsid w:val="00415F2A"/>
    <w:rsid w:val="004161E2"/>
    <w:rsid w:val="00416272"/>
    <w:rsid w:val="00416841"/>
    <w:rsid w:val="00416C1E"/>
    <w:rsid w:val="00416FBD"/>
    <w:rsid w:val="00417CEE"/>
    <w:rsid w:val="00417F20"/>
    <w:rsid w:val="004200CF"/>
    <w:rsid w:val="00420BF2"/>
    <w:rsid w:val="004214E6"/>
    <w:rsid w:val="00421CEE"/>
    <w:rsid w:val="00421E0A"/>
    <w:rsid w:val="00421F52"/>
    <w:rsid w:val="00422B51"/>
    <w:rsid w:val="00423466"/>
    <w:rsid w:val="00424DEB"/>
    <w:rsid w:val="00424FF1"/>
    <w:rsid w:val="00425688"/>
    <w:rsid w:val="00426488"/>
    <w:rsid w:val="00426C67"/>
    <w:rsid w:val="00426DEA"/>
    <w:rsid w:val="00426ECE"/>
    <w:rsid w:val="004272AA"/>
    <w:rsid w:val="00427396"/>
    <w:rsid w:val="00430F87"/>
    <w:rsid w:val="00431651"/>
    <w:rsid w:val="004316E1"/>
    <w:rsid w:val="0043186E"/>
    <w:rsid w:val="00431B9F"/>
    <w:rsid w:val="00431D55"/>
    <w:rsid w:val="00431DA3"/>
    <w:rsid w:val="00431FC2"/>
    <w:rsid w:val="00432991"/>
    <w:rsid w:val="004338B6"/>
    <w:rsid w:val="0043459C"/>
    <w:rsid w:val="00434763"/>
    <w:rsid w:val="00434988"/>
    <w:rsid w:val="00434CA8"/>
    <w:rsid w:val="004356FB"/>
    <w:rsid w:val="004360E1"/>
    <w:rsid w:val="0043715C"/>
    <w:rsid w:val="004379F7"/>
    <w:rsid w:val="00440CDC"/>
    <w:rsid w:val="004412D8"/>
    <w:rsid w:val="0044140B"/>
    <w:rsid w:val="004418E4"/>
    <w:rsid w:val="004423B3"/>
    <w:rsid w:val="00442E9E"/>
    <w:rsid w:val="004430EF"/>
    <w:rsid w:val="00443871"/>
    <w:rsid w:val="004438C4"/>
    <w:rsid w:val="00444FA6"/>
    <w:rsid w:val="00445124"/>
    <w:rsid w:val="00445339"/>
    <w:rsid w:val="004458D5"/>
    <w:rsid w:val="00445C82"/>
    <w:rsid w:val="00445E96"/>
    <w:rsid w:val="00445E9E"/>
    <w:rsid w:val="004461B8"/>
    <w:rsid w:val="00446306"/>
    <w:rsid w:val="0044642C"/>
    <w:rsid w:val="00446516"/>
    <w:rsid w:val="00446DFB"/>
    <w:rsid w:val="004473A9"/>
    <w:rsid w:val="004478DF"/>
    <w:rsid w:val="00447BBE"/>
    <w:rsid w:val="00447C11"/>
    <w:rsid w:val="00448CC3"/>
    <w:rsid w:val="0044E499"/>
    <w:rsid w:val="00450107"/>
    <w:rsid w:val="00450EF8"/>
    <w:rsid w:val="0045163E"/>
    <w:rsid w:val="004517C0"/>
    <w:rsid w:val="00451B15"/>
    <w:rsid w:val="0045297C"/>
    <w:rsid w:val="00453AA0"/>
    <w:rsid w:val="00453DBD"/>
    <w:rsid w:val="0045412E"/>
    <w:rsid w:val="00454DC1"/>
    <w:rsid w:val="00455742"/>
    <w:rsid w:val="00456230"/>
    <w:rsid w:val="004566AD"/>
    <w:rsid w:val="00456858"/>
    <w:rsid w:val="0045733E"/>
    <w:rsid w:val="00457C46"/>
    <w:rsid w:val="00457FB6"/>
    <w:rsid w:val="0046072D"/>
    <w:rsid w:val="004616E2"/>
    <w:rsid w:val="00461C29"/>
    <w:rsid w:val="0046212C"/>
    <w:rsid w:val="004626D3"/>
    <w:rsid w:val="004626DB"/>
    <w:rsid w:val="00462BE0"/>
    <w:rsid w:val="004638CA"/>
    <w:rsid w:val="00463A38"/>
    <w:rsid w:val="0046414E"/>
    <w:rsid w:val="00464CC8"/>
    <w:rsid w:val="00464CDD"/>
    <w:rsid w:val="004653B2"/>
    <w:rsid w:val="00467B00"/>
    <w:rsid w:val="00467D47"/>
    <w:rsid w:val="00470F5F"/>
    <w:rsid w:val="004715FF"/>
    <w:rsid w:val="00471699"/>
    <w:rsid w:val="00471735"/>
    <w:rsid w:val="0047215A"/>
    <w:rsid w:val="00472919"/>
    <w:rsid w:val="00472D82"/>
    <w:rsid w:val="00472DF7"/>
    <w:rsid w:val="00473214"/>
    <w:rsid w:val="0047323C"/>
    <w:rsid w:val="00473988"/>
    <w:rsid w:val="00474108"/>
    <w:rsid w:val="00474315"/>
    <w:rsid w:val="00474652"/>
    <w:rsid w:val="00474A93"/>
    <w:rsid w:val="00475252"/>
    <w:rsid w:val="004753E3"/>
    <w:rsid w:val="00475C1E"/>
    <w:rsid w:val="004764DD"/>
    <w:rsid w:val="00476750"/>
    <w:rsid w:val="004769AC"/>
    <w:rsid w:val="004769B7"/>
    <w:rsid w:val="00476B9A"/>
    <w:rsid w:val="00477949"/>
    <w:rsid w:val="00480AE0"/>
    <w:rsid w:val="00480C17"/>
    <w:rsid w:val="004818E6"/>
    <w:rsid w:val="00481B70"/>
    <w:rsid w:val="00482077"/>
    <w:rsid w:val="00482106"/>
    <w:rsid w:val="00482167"/>
    <w:rsid w:val="004825FA"/>
    <w:rsid w:val="00483597"/>
    <w:rsid w:val="0048359A"/>
    <w:rsid w:val="00483A25"/>
    <w:rsid w:val="0048410C"/>
    <w:rsid w:val="0048427A"/>
    <w:rsid w:val="00484352"/>
    <w:rsid w:val="004846EF"/>
    <w:rsid w:val="00484AAC"/>
    <w:rsid w:val="00485BF1"/>
    <w:rsid w:val="00486202"/>
    <w:rsid w:val="0048751B"/>
    <w:rsid w:val="004879B7"/>
    <w:rsid w:val="00487CF3"/>
    <w:rsid w:val="00490574"/>
    <w:rsid w:val="00490BA3"/>
    <w:rsid w:val="00491145"/>
    <w:rsid w:val="00491661"/>
    <w:rsid w:val="004916BE"/>
    <w:rsid w:val="00491A2D"/>
    <w:rsid w:val="004920DB"/>
    <w:rsid w:val="004927FC"/>
    <w:rsid w:val="00493829"/>
    <w:rsid w:val="00493916"/>
    <w:rsid w:val="00493938"/>
    <w:rsid w:val="004943A9"/>
    <w:rsid w:val="00494B48"/>
    <w:rsid w:val="00495176"/>
    <w:rsid w:val="0049563E"/>
    <w:rsid w:val="00496611"/>
    <w:rsid w:val="004967C4"/>
    <w:rsid w:val="00496A64"/>
    <w:rsid w:val="00496B06"/>
    <w:rsid w:val="00496B49"/>
    <w:rsid w:val="00496E57"/>
    <w:rsid w:val="00497120"/>
    <w:rsid w:val="00497B33"/>
    <w:rsid w:val="00497C4E"/>
    <w:rsid w:val="004A032B"/>
    <w:rsid w:val="004A0F0E"/>
    <w:rsid w:val="004A11B9"/>
    <w:rsid w:val="004A2657"/>
    <w:rsid w:val="004A28A3"/>
    <w:rsid w:val="004A2A38"/>
    <w:rsid w:val="004A2B5F"/>
    <w:rsid w:val="004A2C25"/>
    <w:rsid w:val="004A2D10"/>
    <w:rsid w:val="004A3D2A"/>
    <w:rsid w:val="004A3FA8"/>
    <w:rsid w:val="004A3FF5"/>
    <w:rsid w:val="004A42A1"/>
    <w:rsid w:val="004A4401"/>
    <w:rsid w:val="004A5044"/>
    <w:rsid w:val="004A5450"/>
    <w:rsid w:val="004A5D7D"/>
    <w:rsid w:val="004A60C8"/>
    <w:rsid w:val="004A6BF2"/>
    <w:rsid w:val="004B0305"/>
    <w:rsid w:val="004B0CED"/>
    <w:rsid w:val="004B0ECC"/>
    <w:rsid w:val="004B1418"/>
    <w:rsid w:val="004B182D"/>
    <w:rsid w:val="004B1946"/>
    <w:rsid w:val="004B1D3B"/>
    <w:rsid w:val="004B1F03"/>
    <w:rsid w:val="004B21D1"/>
    <w:rsid w:val="004B2574"/>
    <w:rsid w:val="004B2599"/>
    <w:rsid w:val="004B25D4"/>
    <w:rsid w:val="004B2CA8"/>
    <w:rsid w:val="004B2F7E"/>
    <w:rsid w:val="004B39B9"/>
    <w:rsid w:val="004B3E99"/>
    <w:rsid w:val="004B3EB9"/>
    <w:rsid w:val="004B542C"/>
    <w:rsid w:val="004B6C11"/>
    <w:rsid w:val="004B727E"/>
    <w:rsid w:val="004C0642"/>
    <w:rsid w:val="004C08DD"/>
    <w:rsid w:val="004C0C37"/>
    <w:rsid w:val="004C1333"/>
    <w:rsid w:val="004C1C28"/>
    <w:rsid w:val="004C28B2"/>
    <w:rsid w:val="004C2E70"/>
    <w:rsid w:val="004C3399"/>
    <w:rsid w:val="004C353A"/>
    <w:rsid w:val="004C3771"/>
    <w:rsid w:val="004C3DF3"/>
    <w:rsid w:val="004C4263"/>
    <w:rsid w:val="004C4672"/>
    <w:rsid w:val="004C48A0"/>
    <w:rsid w:val="004C4C65"/>
    <w:rsid w:val="004C4CF8"/>
    <w:rsid w:val="004C4DEF"/>
    <w:rsid w:val="004C575B"/>
    <w:rsid w:val="004C5A47"/>
    <w:rsid w:val="004C6503"/>
    <w:rsid w:val="004C6889"/>
    <w:rsid w:val="004C6962"/>
    <w:rsid w:val="004C6C33"/>
    <w:rsid w:val="004C6D7B"/>
    <w:rsid w:val="004C7395"/>
    <w:rsid w:val="004C79E1"/>
    <w:rsid w:val="004D00F1"/>
    <w:rsid w:val="004D030E"/>
    <w:rsid w:val="004D0A2E"/>
    <w:rsid w:val="004D0D4A"/>
    <w:rsid w:val="004D0EAB"/>
    <w:rsid w:val="004D11F3"/>
    <w:rsid w:val="004D164A"/>
    <w:rsid w:val="004D17B0"/>
    <w:rsid w:val="004D1ACB"/>
    <w:rsid w:val="004D1DE7"/>
    <w:rsid w:val="004D259C"/>
    <w:rsid w:val="004D2DFF"/>
    <w:rsid w:val="004D33E9"/>
    <w:rsid w:val="004D3677"/>
    <w:rsid w:val="004D3931"/>
    <w:rsid w:val="004D39FF"/>
    <w:rsid w:val="004D4DFE"/>
    <w:rsid w:val="004D4E09"/>
    <w:rsid w:val="004D5D1D"/>
    <w:rsid w:val="004D5E44"/>
    <w:rsid w:val="004D5E94"/>
    <w:rsid w:val="004D6731"/>
    <w:rsid w:val="004D6824"/>
    <w:rsid w:val="004D6C0C"/>
    <w:rsid w:val="004D70A3"/>
    <w:rsid w:val="004D7365"/>
    <w:rsid w:val="004D7626"/>
    <w:rsid w:val="004D7649"/>
    <w:rsid w:val="004D7A04"/>
    <w:rsid w:val="004D7E34"/>
    <w:rsid w:val="004E0683"/>
    <w:rsid w:val="004E1891"/>
    <w:rsid w:val="004E1B5A"/>
    <w:rsid w:val="004E2057"/>
    <w:rsid w:val="004E2093"/>
    <w:rsid w:val="004E2491"/>
    <w:rsid w:val="004E3290"/>
    <w:rsid w:val="004E3557"/>
    <w:rsid w:val="004E3A32"/>
    <w:rsid w:val="004E3F0B"/>
    <w:rsid w:val="004E52E5"/>
    <w:rsid w:val="004E59F0"/>
    <w:rsid w:val="004E5BE0"/>
    <w:rsid w:val="004E74AF"/>
    <w:rsid w:val="004E7994"/>
    <w:rsid w:val="004E7ABF"/>
    <w:rsid w:val="004EF084"/>
    <w:rsid w:val="004F0D7C"/>
    <w:rsid w:val="004F2328"/>
    <w:rsid w:val="004F2760"/>
    <w:rsid w:val="004F290F"/>
    <w:rsid w:val="004F29A4"/>
    <w:rsid w:val="004F2C99"/>
    <w:rsid w:val="004F2D54"/>
    <w:rsid w:val="004F337C"/>
    <w:rsid w:val="004F3650"/>
    <w:rsid w:val="004F3812"/>
    <w:rsid w:val="004F3940"/>
    <w:rsid w:val="004F3C52"/>
    <w:rsid w:val="004F3EC7"/>
    <w:rsid w:val="004F3F53"/>
    <w:rsid w:val="004F453D"/>
    <w:rsid w:val="004F4993"/>
    <w:rsid w:val="004F4EA3"/>
    <w:rsid w:val="004F4EFA"/>
    <w:rsid w:val="004F544A"/>
    <w:rsid w:val="004F5847"/>
    <w:rsid w:val="004F5C41"/>
    <w:rsid w:val="004F6895"/>
    <w:rsid w:val="004F692E"/>
    <w:rsid w:val="004F6CB4"/>
    <w:rsid w:val="004F7BFA"/>
    <w:rsid w:val="004F7E6E"/>
    <w:rsid w:val="00500449"/>
    <w:rsid w:val="00500A5C"/>
    <w:rsid w:val="00500A74"/>
    <w:rsid w:val="00501130"/>
    <w:rsid w:val="0050119C"/>
    <w:rsid w:val="00502582"/>
    <w:rsid w:val="00502740"/>
    <w:rsid w:val="00502BBE"/>
    <w:rsid w:val="00502D07"/>
    <w:rsid w:val="00502D17"/>
    <w:rsid w:val="005031CB"/>
    <w:rsid w:val="0050362D"/>
    <w:rsid w:val="00503758"/>
    <w:rsid w:val="00503860"/>
    <w:rsid w:val="00503D60"/>
    <w:rsid w:val="00503FFE"/>
    <w:rsid w:val="0050461D"/>
    <w:rsid w:val="00504676"/>
    <w:rsid w:val="00504847"/>
    <w:rsid w:val="00505188"/>
    <w:rsid w:val="00505F0E"/>
    <w:rsid w:val="00506034"/>
    <w:rsid w:val="00506915"/>
    <w:rsid w:val="005070B1"/>
    <w:rsid w:val="005073E9"/>
    <w:rsid w:val="00507613"/>
    <w:rsid w:val="00507632"/>
    <w:rsid w:val="00507FBA"/>
    <w:rsid w:val="00510BFA"/>
    <w:rsid w:val="00510D65"/>
    <w:rsid w:val="005112AB"/>
    <w:rsid w:val="0051135C"/>
    <w:rsid w:val="00511A37"/>
    <w:rsid w:val="00511FAC"/>
    <w:rsid w:val="0051205C"/>
    <w:rsid w:val="0051249C"/>
    <w:rsid w:val="00512782"/>
    <w:rsid w:val="00513374"/>
    <w:rsid w:val="00513D99"/>
    <w:rsid w:val="00513FF6"/>
    <w:rsid w:val="00514790"/>
    <w:rsid w:val="00515559"/>
    <w:rsid w:val="00515E20"/>
    <w:rsid w:val="00515F07"/>
    <w:rsid w:val="005167A5"/>
    <w:rsid w:val="00516D9A"/>
    <w:rsid w:val="005170A9"/>
    <w:rsid w:val="0051730D"/>
    <w:rsid w:val="00517318"/>
    <w:rsid w:val="00517CA9"/>
    <w:rsid w:val="005200E6"/>
    <w:rsid w:val="0052074D"/>
    <w:rsid w:val="005208DA"/>
    <w:rsid w:val="00520C44"/>
    <w:rsid w:val="00521AE4"/>
    <w:rsid w:val="005220EE"/>
    <w:rsid w:val="0052335E"/>
    <w:rsid w:val="00523487"/>
    <w:rsid w:val="00523771"/>
    <w:rsid w:val="00523799"/>
    <w:rsid w:val="00523951"/>
    <w:rsid w:val="00524683"/>
    <w:rsid w:val="0052481C"/>
    <w:rsid w:val="00524905"/>
    <w:rsid w:val="0052497D"/>
    <w:rsid w:val="00525A76"/>
    <w:rsid w:val="00526024"/>
    <w:rsid w:val="005260F2"/>
    <w:rsid w:val="00526456"/>
    <w:rsid w:val="00527FDD"/>
    <w:rsid w:val="0053072C"/>
    <w:rsid w:val="005308A7"/>
    <w:rsid w:val="00530B16"/>
    <w:rsid w:val="0053128B"/>
    <w:rsid w:val="005318BE"/>
    <w:rsid w:val="00532236"/>
    <w:rsid w:val="00532402"/>
    <w:rsid w:val="00532DDE"/>
    <w:rsid w:val="00533096"/>
    <w:rsid w:val="005331ED"/>
    <w:rsid w:val="0053348E"/>
    <w:rsid w:val="0053389A"/>
    <w:rsid w:val="00533F88"/>
    <w:rsid w:val="00534264"/>
    <w:rsid w:val="0053448A"/>
    <w:rsid w:val="00534674"/>
    <w:rsid w:val="00534FDA"/>
    <w:rsid w:val="005354D1"/>
    <w:rsid w:val="00535EF6"/>
    <w:rsid w:val="00535F24"/>
    <w:rsid w:val="005366D4"/>
    <w:rsid w:val="00536814"/>
    <w:rsid w:val="00536CC2"/>
    <w:rsid w:val="00540239"/>
    <w:rsid w:val="00540318"/>
    <w:rsid w:val="005406DF"/>
    <w:rsid w:val="00540BB3"/>
    <w:rsid w:val="005411D6"/>
    <w:rsid w:val="0054144E"/>
    <w:rsid w:val="005414B2"/>
    <w:rsid w:val="0054165A"/>
    <w:rsid w:val="0054168F"/>
    <w:rsid w:val="00541795"/>
    <w:rsid w:val="00541FEC"/>
    <w:rsid w:val="00542008"/>
    <w:rsid w:val="005426C9"/>
    <w:rsid w:val="00542A09"/>
    <w:rsid w:val="0054423E"/>
    <w:rsid w:val="00544392"/>
    <w:rsid w:val="0054487D"/>
    <w:rsid w:val="00544C5F"/>
    <w:rsid w:val="00545248"/>
    <w:rsid w:val="005455ED"/>
    <w:rsid w:val="00545CBD"/>
    <w:rsid w:val="00546362"/>
    <w:rsid w:val="00546426"/>
    <w:rsid w:val="0054682E"/>
    <w:rsid w:val="005472A2"/>
    <w:rsid w:val="0054764F"/>
    <w:rsid w:val="00547911"/>
    <w:rsid w:val="00550055"/>
    <w:rsid w:val="00550123"/>
    <w:rsid w:val="00550319"/>
    <w:rsid w:val="00550469"/>
    <w:rsid w:val="00550722"/>
    <w:rsid w:val="0055152B"/>
    <w:rsid w:val="00551B8C"/>
    <w:rsid w:val="0055209C"/>
    <w:rsid w:val="005523B6"/>
    <w:rsid w:val="00553077"/>
    <w:rsid w:val="0055472B"/>
    <w:rsid w:val="00554820"/>
    <w:rsid w:val="00554A53"/>
    <w:rsid w:val="005558B3"/>
    <w:rsid w:val="005558D3"/>
    <w:rsid w:val="00555F36"/>
    <w:rsid w:val="00556510"/>
    <w:rsid w:val="0055739C"/>
    <w:rsid w:val="00560332"/>
    <w:rsid w:val="005603BB"/>
    <w:rsid w:val="00560DD0"/>
    <w:rsid w:val="005626CB"/>
    <w:rsid w:val="00562F7E"/>
    <w:rsid w:val="005634FD"/>
    <w:rsid w:val="00563653"/>
    <w:rsid w:val="005651C4"/>
    <w:rsid w:val="00565417"/>
    <w:rsid w:val="00566BCA"/>
    <w:rsid w:val="00567F87"/>
    <w:rsid w:val="0057028B"/>
    <w:rsid w:val="00570652"/>
    <w:rsid w:val="005706E2"/>
    <w:rsid w:val="00570728"/>
    <w:rsid w:val="00570757"/>
    <w:rsid w:val="00570C2B"/>
    <w:rsid w:val="00570DA2"/>
    <w:rsid w:val="00570DC2"/>
    <w:rsid w:val="00571299"/>
    <w:rsid w:val="00572343"/>
    <w:rsid w:val="00572578"/>
    <w:rsid w:val="005736AE"/>
    <w:rsid w:val="00573954"/>
    <w:rsid w:val="0057442A"/>
    <w:rsid w:val="00574441"/>
    <w:rsid w:val="00574542"/>
    <w:rsid w:val="0057457A"/>
    <w:rsid w:val="00575CF6"/>
    <w:rsid w:val="00576AB3"/>
    <w:rsid w:val="00576F1B"/>
    <w:rsid w:val="005771BC"/>
    <w:rsid w:val="00577208"/>
    <w:rsid w:val="00577749"/>
    <w:rsid w:val="00577C2D"/>
    <w:rsid w:val="0058021B"/>
    <w:rsid w:val="00580EDE"/>
    <w:rsid w:val="0058158C"/>
    <w:rsid w:val="00582166"/>
    <w:rsid w:val="00582499"/>
    <w:rsid w:val="00583249"/>
    <w:rsid w:val="0058340E"/>
    <w:rsid w:val="00583A6C"/>
    <w:rsid w:val="00583B4F"/>
    <w:rsid w:val="00583E69"/>
    <w:rsid w:val="00585569"/>
    <w:rsid w:val="00585C2B"/>
    <w:rsid w:val="00586790"/>
    <w:rsid w:val="005868E2"/>
    <w:rsid w:val="00586BA5"/>
    <w:rsid w:val="00586C95"/>
    <w:rsid w:val="00587398"/>
    <w:rsid w:val="0058742F"/>
    <w:rsid w:val="0058747D"/>
    <w:rsid w:val="005877E8"/>
    <w:rsid w:val="00587C01"/>
    <w:rsid w:val="00587D0D"/>
    <w:rsid w:val="00587D84"/>
    <w:rsid w:val="005902BF"/>
    <w:rsid w:val="00590A0B"/>
    <w:rsid w:val="00590D71"/>
    <w:rsid w:val="00590EC2"/>
    <w:rsid w:val="005910B7"/>
    <w:rsid w:val="00591312"/>
    <w:rsid w:val="005915EF"/>
    <w:rsid w:val="005917CA"/>
    <w:rsid w:val="005922C7"/>
    <w:rsid w:val="0059267F"/>
    <w:rsid w:val="00592A85"/>
    <w:rsid w:val="00594221"/>
    <w:rsid w:val="005942EA"/>
    <w:rsid w:val="0059480A"/>
    <w:rsid w:val="00594DB1"/>
    <w:rsid w:val="00594DB5"/>
    <w:rsid w:val="0059508D"/>
    <w:rsid w:val="00595548"/>
    <w:rsid w:val="00596D7C"/>
    <w:rsid w:val="00596DB1"/>
    <w:rsid w:val="005978F8"/>
    <w:rsid w:val="00597BAB"/>
    <w:rsid w:val="005A03BA"/>
    <w:rsid w:val="005A1470"/>
    <w:rsid w:val="005A1AE1"/>
    <w:rsid w:val="005A23B5"/>
    <w:rsid w:val="005A2BDD"/>
    <w:rsid w:val="005A2EC3"/>
    <w:rsid w:val="005A356B"/>
    <w:rsid w:val="005A4B92"/>
    <w:rsid w:val="005A4E00"/>
    <w:rsid w:val="005A585A"/>
    <w:rsid w:val="005A5FC5"/>
    <w:rsid w:val="005A693F"/>
    <w:rsid w:val="005A782A"/>
    <w:rsid w:val="005A784B"/>
    <w:rsid w:val="005AB246"/>
    <w:rsid w:val="005B0512"/>
    <w:rsid w:val="005B0D86"/>
    <w:rsid w:val="005B136F"/>
    <w:rsid w:val="005B1FF8"/>
    <w:rsid w:val="005B225C"/>
    <w:rsid w:val="005B2491"/>
    <w:rsid w:val="005B2513"/>
    <w:rsid w:val="005B2533"/>
    <w:rsid w:val="005B2D03"/>
    <w:rsid w:val="005B38D4"/>
    <w:rsid w:val="005B3ED3"/>
    <w:rsid w:val="005B45A0"/>
    <w:rsid w:val="005B4B7B"/>
    <w:rsid w:val="005B4C60"/>
    <w:rsid w:val="005B5182"/>
    <w:rsid w:val="005B564D"/>
    <w:rsid w:val="005B5C4A"/>
    <w:rsid w:val="005B6588"/>
    <w:rsid w:val="005B6CDA"/>
    <w:rsid w:val="005B7210"/>
    <w:rsid w:val="005B7AC2"/>
    <w:rsid w:val="005B7B4B"/>
    <w:rsid w:val="005B7BF4"/>
    <w:rsid w:val="005C0809"/>
    <w:rsid w:val="005C093C"/>
    <w:rsid w:val="005C0A5D"/>
    <w:rsid w:val="005C125A"/>
    <w:rsid w:val="005C16CB"/>
    <w:rsid w:val="005C18BB"/>
    <w:rsid w:val="005C20ED"/>
    <w:rsid w:val="005C210D"/>
    <w:rsid w:val="005C280A"/>
    <w:rsid w:val="005C2956"/>
    <w:rsid w:val="005C33AF"/>
    <w:rsid w:val="005C34DC"/>
    <w:rsid w:val="005C3FC9"/>
    <w:rsid w:val="005C4B94"/>
    <w:rsid w:val="005C4D29"/>
    <w:rsid w:val="005C51A3"/>
    <w:rsid w:val="005C5A2B"/>
    <w:rsid w:val="005C5A35"/>
    <w:rsid w:val="005C5F9D"/>
    <w:rsid w:val="005C6304"/>
    <w:rsid w:val="005C6371"/>
    <w:rsid w:val="005C643A"/>
    <w:rsid w:val="005C6948"/>
    <w:rsid w:val="005C70B1"/>
    <w:rsid w:val="005C7161"/>
    <w:rsid w:val="005C77CB"/>
    <w:rsid w:val="005C7B46"/>
    <w:rsid w:val="005C7C2E"/>
    <w:rsid w:val="005C7CC6"/>
    <w:rsid w:val="005C7DF7"/>
    <w:rsid w:val="005D028E"/>
    <w:rsid w:val="005D0E80"/>
    <w:rsid w:val="005D1633"/>
    <w:rsid w:val="005D1667"/>
    <w:rsid w:val="005D1C37"/>
    <w:rsid w:val="005D2493"/>
    <w:rsid w:val="005D3164"/>
    <w:rsid w:val="005D3780"/>
    <w:rsid w:val="005D3969"/>
    <w:rsid w:val="005D4AAE"/>
    <w:rsid w:val="005D62E6"/>
    <w:rsid w:val="005D66C9"/>
    <w:rsid w:val="005D68EF"/>
    <w:rsid w:val="005D707F"/>
    <w:rsid w:val="005D74C3"/>
    <w:rsid w:val="005D7C19"/>
    <w:rsid w:val="005E0A9A"/>
    <w:rsid w:val="005E0AC0"/>
    <w:rsid w:val="005E0CDA"/>
    <w:rsid w:val="005E1E4B"/>
    <w:rsid w:val="005E217A"/>
    <w:rsid w:val="005E2322"/>
    <w:rsid w:val="005E248D"/>
    <w:rsid w:val="005E2690"/>
    <w:rsid w:val="005E2B70"/>
    <w:rsid w:val="005E2BFE"/>
    <w:rsid w:val="005E2FFC"/>
    <w:rsid w:val="005E345A"/>
    <w:rsid w:val="005E34F8"/>
    <w:rsid w:val="005E3B62"/>
    <w:rsid w:val="005E4443"/>
    <w:rsid w:val="005E48E5"/>
    <w:rsid w:val="005E5C53"/>
    <w:rsid w:val="005E5F40"/>
    <w:rsid w:val="005E604C"/>
    <w:rsid w:val="005E6086"/>
    <w:rsid w:val="005E638E"/>
    <w:rsid w:val="005E64D4"/>
    <w:rsid w:val="005E650C"/>
    <w:rsid w:val="005E65A8"/>
    <w:rsid w:val="005E6941"/>
    <w:rsid w:val="005E7507"/>
    <w:rsid w:val="005E7A41"/>
    <w:rsid w:val="005E7A42"/>
    <w:rsid w:val="005F0E3C"/>
    <w:rsid w:val="005F1164"/>
    <w:rsid w:val="005F12AC"/>
    <w:rsid w:val="005F13EC"/>
    <w:rsid w:val="005F20B6"/>
    <w:rsid w:val="005F2228"/>
    <w:rsid w:val="005F2238"/>
    <w:rsid w:val="005F37E2"/>
    <w:rsid w:val="005F3E71"/>
    <w:rsid w:val="005F44ED"/>
    <w:rsid w:val="005F47E2"/>
    <w:rsid w:val="005F4964"/>
    <w:rsid w:val="005F534C"/>
    <w:rsid w:val="005F614D"/>
    <w:rsid w:val="005F70F7"/>
    <w:rsid w:val="00600308"/>
    <w:rsid w:val="00601035"/>
    <w:rsid w:val="006016D7"/>
    <w:rsid w:val="00601889"/>
    <w:rsid w:val="00602742"/>
    <w:rsid w:val="0060335A"/>
    <w:rsid w:val="00603516"/>
    <w:rsid w:val="00603831"/>
    <w:rsid w:val="0060435B"/>
    <w:rsid w:val="00604427"/>
    <w:rsid w:val="00604F81"/>
    <w:rsid w:val="00605124"/>
    <w:rsid w:val="0060570E"/>
    <w:rsid w:val="0060597E"/>
    <w:rsid w:val="00605FB5"/>
    <w:rsid w:val="0060615C"/>
    <w:rsid w:val="00606164"/>
    <w:rsid w:val="00606169"/>
    <w:rsid w:val="006066DD"/>
    <w:rsid w:val="006067E2"/>
    <w:rsid w:val="00606BCC"/>
    <w:rsid w:val="00606CA6"/>
    <w:rsid w:val="006071B4"/>
    <w:rsid w:val="006104C6"/>
    <w:rsid w:val="0061089E"/>
    <w:rsid w:val="00610D33"/>
    <w:rsid w:val="006118E1"/>
    <w:rsid w:val="00612330"/>
    <w:rsid w:val="00612CE1"/>
    <w:rsid w:val="0061328A"/>
    <w:rsid w:val="00613965"/>
    <w:rsid w:val="00613E32"/>
    <w:rsid w:val="006140DE"/>
    <w:rsid w:val="006141D9"/>
    <w:rsid w:val="00614814"/>
    <w:rsid w:val="00615157"/>
    <w:rsid w:val="006151F1"/>
    <w:rsid w:val="00615EFC"/>
    <w:rsid w:val="00616102"/>
    <w:rsid w:val="00616836"/>
    <w:rsid w:val="00616F5F"/>
    <w:rsid w:val="006204B1"/>
    <w:rsid w:val="00621E74"/>
    <w:rsid w:val="00621FB9"/>
    <w:rsid w:val="006229AD"/>
    <w:rsid w:val="006229E2"/>
    <w:rsid w:val="006231AD"/>
    <w:rsid w:val="0062474E"/>
    <w:rsid w:val="006254A6"/>
    <w:rsid w:val="006257F5"/>
    <w:rsid w:val="006258DD"/>
    <w:rsid w:val="00625CB9"/>
    <w:rsid w:val="00626675"/>
    <w:rsid w:val="00626744"/>
    <w:rsid w:val="0062679F"/>
    <w:rsid w:val="00626E17"/>
    <w:rsid w:val="00627A07"/>
    <w:rsid w:val="00627C4D"/>
    <w:rsid w:val="0062D67E"/>
    <w:rsid w:val="006301DE"/>
    <w:rsid w:val="00630C6E"/>
    <w:rsid w:val="00631726"/>
    <w:rsid w:val="00631972"/>
    <w:rsid w:val="00632CEA"/>
    <w:rsid w:val="00632D58"/>
    <w:rsid w:val="00633429"/>
    <w:rsid w:val="00633658"/>
    <w:rsid w:val="006336DE"/>
    <w:rsid w:val="006337EB"/>
    <w:rsid w:val="00633960"/>
    <w:rsid w:val="00633A93"/>
    <w:rsid w:val="00633BFA"/>
    <w:rsid w:val="006344F3"/>
    <w:rsid w:val="00634523"/>
    <w:rsid w:val="00634691"/>
    <w:rsid w:val="00634AC2"/>
    <w:rsid w:val="00635247"/>
    <w:rsid w:val="00635CB1"/>
    <w:rsid w:val="00635DA5"/>
    <w:rsid w:val="00637366"/>
    <w:rsid w:val="006374DA"/>
    <w:rsid w:val="00640088"/>
    <w:rsid w:val="0064054F"/>
    <w:rsid w:val="0064060E"/>
    <w:rsid w:val="006407AB"/>
    <w:rsid w:val="00640EE4"/>
    <w:rsid w:val="006418BC"/>
    <w:rsid w:val="00641C34"/>
    <w:rsid w:val="00641C97"/>
    <w:rsid w:val="00641D55"/>
    <w:rsid w:val="006429C1"/>
    <w:rsid w:val="00642A2D"/>
    <w:rsid w:val="00642B2C"/>
    <w:rsid w:val="00642BDD"/>
    <w:rsid w:val="0064395A"/>
    <w:rsid w:val="00643B55"/>
    <w:rsid w:val="00643D7E"/>
    <w:rsid w:val="00644744"/>
    <w:rsid w:val="00644806"/>
    <w:rsid w:val="00644C61"/>
    <w:rsid w:val="00644F0D"/>
    <w:rsid w:val="00645590"/>
    <w:rsid w:val="00645675"/>
    <w:rsid w:val="006462F0"/>
    <w:rsid w:val="0064676B"/>
    <w:rsid w:val="00646B4F"/>
    <w:rsid w:val="00646D34"/>
    <w:rsid w:val="00647E30"/>
    <w:rsid w:val="006506E2"/>
    <w:rsid w:val="0065079F"/>
    <w:rsid w:val="006507AF"/>
    <w:rsid w:val="00650849"/>
    <w:rsid w:val="006508E6"/>
    <w:rsid w:val="00650952"/>
    <w:rsid w:val="00650A54"/>
    <w:rsid w:val="00650B9F"/>
    <w:rsid w:val="00652006"/>
    <w:rsid w:val="00652AC7"/>
    <w:rsid w:val="006530A1"/>
    <w:rsid w:val="00653289"/>
    <w:rsid w:val="006532E5"/>
    <w:rsid w:val="00653BF6"/>
    <w:rsid w:val="00654167"/>
    <w:rsid w:val="006555B6"/>
    <w:rsid w:val="006556A6"/>
    <w:rsid w:val="00656278"/>
    <w:rsid w:val="00656519"/>
    <w:rsid w:val="00656C61"/>
    <w:rsid w:val="00657998"/>
    <w:rsid w:val="006603BC"/>
    <w:rsid w:val="00660802"/>
    <w:rsid w:val="00660B45"/>
    <w:rsid w:val="00660D76"/>
    <w:rsid w:val="006617F4"/>
    <w:rsid w:val="00661F8E"/>
    <w:rsid w:val="00662247"/>
    <w:rsid w:val="006622AC"/>
    <w:rsid w:val="00662393"/>
    <w:rsid w:val="0066295A"/>
    <w:rsid w:val="00663055"/>
    <w:rsid w:val="00663589"/>
    <w:rsid w:val="00663827"/>
    <w:rsid w:val="00663E85"/>
    <w:rsid w:val="006641F3"/>
    <w:rsid w:val="00664407"/>
    <w:rsid w:val="0066446D"/>
    <w:rsid w:val="006655D7"/>
    <w:rsid w:val="006656EF"/>
    <w:rsid w:val="00665BB7"/>
    <w:rsid w:val="006669B0"/>
    <w:rsid w:val="00666DC8"/>
    <w:rsid w:val="00666ED3"/>
    <w:rsid w:val="00667412"/>
    <w:rsid w:val="00667E46"/>
    <w:rsid w:val="00670199"/>
    <w:rsid w:val="00670677"/>
    <w:rsid w:val="006710F5"/>
    <w:rsid w:val="00671598"/>
    <w:rsid w:val="006716F4"/>
    <w:rsid w:val="0067172F"/>
    <w:rsid w:val="00671819"/>
    <w:rsid w:val="00671B8F"/>
    <w:rsid w:val="00671D36"/>
    <w:rsid w:val="00672050"/>
    <w:rsid w:val="006724A4"/>
    <w:rsid w:val="0067271C"/>
    <w:rsid w:val="00673692"/>
    <w:rsid w:val="00675035"/>
    <w:rsid w:val="0067616F"/>
    <w:rsid w:val="00676372"/>
    <w:rsid w:val="00676657"/>
    <w:rsid w:val="00676D79"/>
    <w:rsid w:val="00676EB4"/>
    <w:rsid w:val="00677399"/>
    <w:rsid w:val="006774F0"/>
    <w:rsid w:val="0068012E"/>
    <w:rsid w:val="00680669"/>
    <w:rsid w:val="006806A3"/>
    <w:rsid w:val="006808B5"/>
    <w:rsid w:val="00680CFE"/>
    <w:rsid w:val="00680EB1"/>
    <w:rsid w:val="00680EEB"/>
    <w:rsid w:val="00681093"/>
    <w:rsid w:val="006811ED"/>
    <w:rsid w:val="006812DB"/>
    <w:rsid w:val="00681511"/>
    <w:rsid w:val="00681B7C"/>
    <w:rsid w:val="00681FCE"/>
    <w:rsid w:val="0068205A"/>
    <w:rsid w:val="00682A9D"/>
    <w:rsid w:val="00682E09"/>
    <w:rsid w:val="00683501"/>
    <w:rsid w:val="00684097"/>
    <w:rsid w:val="00684A02"/>
    <w:rsid w:val="00685355"/>
    <w:rsid w:val="00685CC2"/>
    <w:rsid w:val="00685E99"/>
    <w:rsid w:val="006861FE"/>
    <w:rsid w:val="0068638B"/>
    <w:rsid w:val="00686410"/>
    <w:rsid w:val="00686604"/>
    <w:rsid w:val="00686E4B"/>
    <w:rsid w:val="0068704D"/>
    <w:rsid w:val="00687E29"/>
    <w:rsid w:val="00690096"/>
    <w:rsid w:val="0069045B"/>
    <w:rsid w:val="00690729"/>
    <w:rsid w:val="00690DF1"/>
    <w:rsid w:val="00690FFE"/>
    <w:rsid w:val="00691CD2"/>
    <w:rsid w:val="00692076"/>
    <w:rsid w:val="00692BC0"/>
    <w:rsid w:val="0069322C"/>
    <w:rsid w:val="00693B02"/>
    <w:rsid w:val="00694697"/>
    <w:rsid w:val="006947EF"/>
    <w:rsid w:val="00695858"/>
    <w:rsid w:val="00695D8B"/>
    <w:rsid w:val="0069699A"/>
    <w:rsid w:val="00696EA0"/>
    <w:rsid w:val="0069706F"/>
    <w:rsid w:val="006A0010"/>
    <w:rsid w:val="006A0421"/>
    <w:rsid w:val="006A08B9"/>
    <w:rsid w:val="006A08DB"/>
    <w:rsid w:val="006A0DB4"/>
    <w:rsid w:val="006A1296"/>
    <w:rsid w:val="006A175E"/>
    <w:rsid w:val="006A2B04"/>
    <w:rsid w:val="006A37CD"/>
    <w:rsid w:val="006A3FA1"/>
    <w:rsid w:val="006A467C"/>
    <w:rsid w:val="006A4688"/>
    <w:rsid w:val="006A47D4"/>
    <w:rsid w:val="006A47FC"/>
    <w:rsid w:val="006A493F"/>
    <w:rsid w:val="006A4C80"/>
    <w:rsid w:val="006A4CB6"/>
    <w:rsid w:val="006A4DA8"/>
    <w:rsid w:val="006A504C"/>
    <w:rsid w:val="006A5681"/>
    <w:rsid w:val="006A5968"/>
    <w:rsid w:val="006A669D"/>
    <w:rsid w:val="006A6865"/>
    <w:rsid w:val="006A6C3F"/>
    <w:rsid w:val="006A6CB2"/>
    <w:rsid w:val="006A7078"/>
    <w:rsid w:val="006A72BF"/>
    <w:rsid w:val="006A7C32"/>
    <w:rsid w:val="006B0382"/>
    <w:rsid w:val="006B0395"/>
    <w:rsid w:val="006B041B"/>
    <w:rsid w:val="006B08C2"/>
    <w:rsid w:val="006B0C0F"/>
    <w:rsid w:val="006B0E3E"/>
    <w:rsid w:val="006B136A"/>
    <w:rsid w:val="006B1C16"/>
    <w:rsid w:val="006B1DA5"/>
    <w:rsid w:val="006B1F8E"/>
    <w:rsid w:val="006B1F96"/>
    <w:rsid w:val="006B209B"/>
    <w:rsid w:val="006B26BC"/>
    <w:rsid w:val="006B2809"/>
    <w:rsid w:val="006B28FC"/>
    <w:rsid w:val="006B3B23"/>
    <w:rsid w:val="006B40FB"/>
    <w:rsid w:val="006B417C"/>
    <w:rsid w:val="006B516B"/>
    <w:rsid w:val="006B52C0"/>
    <w:rsid w:val="006B6F10"/>
    <w:rsid w:val="006B70C0"/>
    <w:rsid w:val="006B7C8E"/>
    <w:rsid w:val="006C0AB1"/>
    <w:rsid w:val="006C0E0D"/>
    <w:rsid w:val="006C171E"/>
    <w:rsid w:val="006C24FF"/>
    <w:rsid w:val="006C3B1F"/>
    <w:rsid w:val="006C3D22"/>
    <w:rsid w:val="006C4072"/>
    <w:rsid w:val="006C4D6A"/>
    <w:rsid w:val="006C50D1"/>
    <w:rsid w:val="006C5247"/>
    <w:rsid w:val="006C53B9"/>
    <w:rsid w:val="006C53E5"/>
    <w:rsid w:val="006C53E8"/>
    <w:rsid w:val="006C6FE5"/>
    <w:rsid w:val="006C77DE"/>
    <w:rsid w:val="006C7F2B"/>
    <w:rsid w:val="006D049A"/>
    <w:rsid w:val="006D04C9"/>
    <w:rsid w:val="006D12F8"/>
    <w:rsid w:val="006D1881"/>
    <w:rsid w:val="006D1C86"/>
    <w:rsid w:val="006D239B"/>
    <w:rsid w:val="006D23C8"/>
    <w:rsid w:val="006D24B4"/>
    <w:rsid w:val="006D2FAC"/>
    <w:rsid w:val="006D35C2"/>
    <w:rsid w:val="006D381F"/>
    <w:rsid w:val="006D382E"/>
    <w:rsid w:val="006D3AE0"/>
    <w:rsid w:val="006D3B0A"/>
    <w:rsid w:val="006D3ED4"/>
    <w:rsid w:val="006D42DF"/>
    <w:rsid w:val="006D42F7"/>
    <w:rsid w:val="006D476F"/>
    <w:rsid w:val="006D4F74"/>
    <w:rsid w:val="006D5160"/>
    <w:rsid w:val="006D53B8"/>
    <w:rsid w:val="006D570B"/>
    <w:rsid w:val="006D5DF0"/>
    <w:rsid w:val="006D6252"/>
    <w:rsid w:val="006D6FE5"/>
    <w:rsid w:val="006D7A95"/>
    <w:rsid w:val="006E058F"/>
    <w:rsid w:val="006E0A70"/>
    <w:rsid w:val="006E0D05"/>
    <w:rsid w:val="006E0FA4"/>
    <w:rsid w:val="006E1232"/>
    <w:rsid w:val="006E1B29"/>
    <w:rsid w:val="006E1E3E"/>
    <w:rsid w:val="006E24A5"/>
    <w:rsid w:val="006E2DD6"/>
    <w:rsid w:val="006E33B7"/>
    <w:rsid w:val="006E46E7"/>
    <w:rsid w:val="006E5372"/>
    <w:rsid w:val="006E59E6"/>
    <w:rsid w:val="006E5D21"/>
    <w:rsid w:val="006E5DC0"/>
    <w:rsid w:val="006E710E"/>
    <w:rsid w:val="006F059C"/>
    <w:rsid w:val="006F1A6E"/>
    <w:rsid w:val="006F1C4F"/>
    <w:rsid w:val="006F27ED"/>
    <w:rsid w:val="006F3C13"/>
    <w:rsid w:val="006F41F3"/>
    <w:rsid w:val="006F4B57"/>
    <w:rsid w:val="006F4FE0"/>
    <w:rsid w:val="006F51B8"/>
    <w:rsid w:val="006F5805"/>
    <w:rsid w:val="006F5D35"/>
    <w:rsid w:val="006F7421"/>
    <w:rsid w:val="006F7AF5"/>
    <w:rsid w:val="006F7C73"/>
    <w:rsid w:val="006F7E06"/>
    <w:rsid w:val="0070054F"/>
    <w:rsid w:val="007011C9"/>
    <w:rsid w:val="00701415"/>
    <w:rsid w:val="0070185B"/>
    <w:rsid w:val="007022A0"/>
    <w:rsid w:val="007023EE"/>
    <w:rsid w:val="007023F8"/>
    <w:rsid w:val="007027B1"/>
    <w:rsid w:val="00703322"/>
    <w:rsid w:val="007034DD"/>
    <w:rsid w:val="00703D36"/>
    <w:rsid w:val="00704AD8"/>
    <w:rsid w:val="007052A5"/>
    <w:rsid w:val="00705711"/>
    <w:rsid w:val="00705745"/>
    <w:rsid w:val="00705B30"/>
    <w:rsid w:val="00705E04"/>
    <w:rsid w:val="00705E8D"/>
    <w:rsid w:val="007066C5"/>
    <w:rsid w:val="00707139"/>
    <w:rsid w:val="00707255"/>
    <w:rsid w:val="007077CA"/>
    <w:rsid w:val="00707D8A"/>
    <w:rsid w:val="00707F89"/>
    <w:rsid w:val="0071046D"/>
    <w:rsid w:val="00710F3B"/>
    <w:rsid w:val="007112E6"/>
    <w:rsid w:val="007122EE"/>
    <w:rsid w:val="007124D9"/>
    <w:rsid w:val="00712E92"/>
    <w:rsid w:val="00713E61"/>
    <w:rsid w:val="0071461A"/>
    <w:rsid w:val="00714E8F"/>
    <w:rsid w:val="00715345"/>
    <w:rsid w:val="00715521"/>
    <w:rsid w:val="00715608"/>
    <w:rsid w:val="0071586B"/>
    <w:rsid w:val="007165A2"/>
    <w:rsid w:val="00716DF5"/>
    <w:rsid w:val="00716E66"/>
    <w:rsid w:val="00717655"/>
    <w:rsid w:val="00720971"/>
    <w:rsid w:val="00720C06"/>
    <w:rsid w:val="00722938"/>
    <w:rsid w:val="0072369E"/>
    <w:rsid w:val="00723DEF"/>
    <w:rsid w:val="00723FF0"/>
    <w:rsid w:val="00725953"/>
    <w:rsid w:val="0072598E"/>
    <w:rsid w:val="00725C03"/>
    <w:rsid w:val="00725DAE"/>
    <w:rsid w:val="00725FDF"/>
    <w:rsid w:val="00727063"/>
    <w:rsid w:val="00727538"/>
    <w:rsid w:val="0072762F"/>
    <w:rsid w:val="00727BAC"/>
    <w:rsid w:val="0073015A"/>
    <w:rsid w:val="00730A09"/>
    <w:rsid w:val="00730DF2"/>
    <w:rsid w:val="00731125"/>
    <w:rsid w:val="00731290"/>
    <w:rsid w:val="0073162A"/>
    <w:rsid w:val="00732683"/>
    <w:rsid w:val="007326C4"/>
    <w:rsid w:val="0073303D"/>
    <w:rsid w:val="0073365D"/>
    <w:rsid w:val="00733819"/>
    <w:rsid w:val="007343A5"/>
    <w:rsid w:val="00734481"/>
    <w:rsid w:val="00734DFF"/>
    <w:rsid w:val="0073574F"/>
    <w:rsid w:val="00735878"/>
    <w:rsid w:val="007359A5"/>
    <w:rsid w:val="00735A5E"/>
    <w:rsid w:val="007363C1"/>
    <w:rsid w:val="00736C71"/>
    <w:rsid w:val="00736CA8"/>
    <w:rsid w:val="00736F62"/>
    <w:rsid w:val="0073791F"/>
    <w:rsid w:val="00737CD7"/>
    <w:rsid w:val="00740A60"/>
    <w:rsid w:val="007415F2"/>
    <w:rsid w:val="00741C06"/>
    <w:rsid w:val="00742868"/>
    <w:rsid w:val="007431FD"/>
    <w:rsid w:val="007432E2"/>
    <w:rsid w:val="007446D6"/>
    <w:rsid w:val="00744877"/>
    <w:rsid w:val="007448F8"/>
    <w:rsid w:val="00744989"/>
    <w:rsid w:val="00745CA6"/>
    <w:rsid w:val="00745F30"/>
    <w:rsid w:val="0075078D"/>
    <w:rsid w:val="00750A01"/>
    <w:rsid w:val="00750B77"/>
    <w:rsid w:val="00750FAA"/>
    <w:rsid w:val="00751D22"/>
    <w:rsid w:val="00751DE8"/>
    <w:rsid w:val="00752061"/>
    <w:rsid w:val="007526D0"/>
    <w:rsid w:val="007533C6"/>
    <w:rsid w:val="0075353E"/>
    <w:rsid w:val="007538B3"/>
    <w:rsid w:val="00753FBF"/>
    <w:rsid w:val="007540E5"/>
    <w:rsid w:val="00754355"/>
    <w:rsid w:val="0075480B"/>
    <w:rsid w:val="00754AA8"/>
    <w:rsid w:val="00754E92"/>
    <w:rsid w:val="007560B6"/>
    <w:rsid w:val="0075621E"/>
    <w:rsid w:val="0075650D"/>
    <w:rsid w:val="00756514"/>
    <w:rsid w:val="00756DFB"/>
    <w:rsid w:val="00757703"/>
    <w:rsid w:val="00757C3D"/>
    <w:rsid w:val="0075C77C"/>
    <w:rsid w:val="007604D9"/>
    <w:rsid w:val="007607A3"/>
    <w:rsid w:val="00762D28"/>
    <w:rsid w:val="00762D59"/>
    <w:rsid w:val="007637A9"/>
    <w:rsid w:val="00763AB0"/>
    <w:rsid w:val="0076457B"/>
    <w:rsid w:val="0076547E"/>
    <w:rsid w:val="007655A6"/>
    <w:rsid w:val="00765A9E"/>
    <w:rsid w:val="00766091"/>
    <w:rsid w:val="0076616A"/>
    <w:rsid w:val="00767485"/>
    <w:rsid w:val="00767BB6"/>
    <w:rsid w:val="00767DEC"/>
    <w:rsid w:val="00767DFB"/>
    <w:rsid w:val="00767E62"/>
    <w:rsid w:val="00767F61"/>
    <w:rsid w:val="007701BD"/>
    <w:rsid w:val="0077043F"/>
    <w:rsid w:val="007708E1"/>
    <w:rsid w:val="00770C1A"/>
    <w:rsid w:val="007716FB"/>
    <w:rsid w:val="0077274A"/>
    <w:rsid w:val="00772C81"/>
    <w:rsid w:val="00772D4A"/>
    <w:rsid w:val="007734E5"/>
    <w:rsid w:val="007737FA"/>
    <w:rsid w:val="00773B3E"/>
    <w:rsid w:val="00773F93"/>
    <w:rsid w:val="00774092"/>
    <w:rsid w:val="00774276"/>
    <w:rsid w:val="00774727"/>
    <w:rsid w:val="007752F7"/>
    <w:rsid w:val="007757D9"/>
    <w:rsid w:val="007765B9"/>
    <w:rsid w:val="00776FE2"/>
    <w:rsid w:val="0077748A"/>
    <w:rsid w:val="007774F9"/>
    <w:rsid w:val="00777CA9"/>
    <w:rsid w:val="00780388"/>
    <w:rsid w:val="0078040D"/>
    <w:rsid w:val="00780AB2"/>
    <w:rsid w:val="007822B4"/>
    <w:rsid w:val="00783805"/>
    <w:rsid w:val="00783A47"/>
    <w:rsid w:val="00783B25"/>
    <w:rsid w:val="00783BC1"/>
    <w:rsid w:val="007853B3"/>
    <w:rsid w:val="00786158"/>
    <w:rsid w:val="00786605"/>
    <w:rsid w:val="0078671D"/>
    <w:rsid w:val="0078742D"/>
    <w:rsid w:val="00787B08"/>
    <w:rsid w:val="007904EA"/>
    <w:rsid w:val="00791F29"/>
    <w:rsid w:val="007935BE"/>
    <w:rsid w:val="00793716"/>
    <w:rsid w:val="00793820"/>
    <w:rsid w:val="00793B81"/>
    <w:rsid w:val="007942AE"/>
    <w:rsid w:val="00794303"/>
    <w:rsid w:val="00794498"/>
    <w:rsid w:val="007944D2"/>
    <w:rsid w:val="007946BA"/>
    <w:rsid w:val="007950F1"/>
    <w:rsid w:val="0079655E"/>
    <w:rsid w:val="007968C2"/>
    <w:rsid w:val="007971F1"/>
    <w:rsid w:val="007974A0"/>
    <w:rsid w:val="007977CC"/>
    <w:rsid w:val="007A25DD"/>
    <w:rsid w:val="007A2823"/>
    <w:rsid w:val="007A2F89"/>
    <w:rsid w:val="007A30E3"/>
    <w:rsid w:val="007A355C"/>
    <w:rsid w:val="007A375A"/>
    <w:rsid w:val="007A60BA"/>
    <w:rsid w:val="007A6358"/>
    <w:rsid w:val="007A7849"/>
    <w:rsid w:val="007A7D69"/>
    <w:rsid w:val="007B00F1"/>
    <w:rsid w:val="007B0111"/>
    <w:rsid w:val="007B0985"/>
    <w:rsid w:val="007B1219"/>
    <w:rsid w:val="007B14EC"/>
    <w:rsid w:val="007B185F"/>
    <w:rsid w:val="007B286F"/>
    <w:rsid w:val="007B2A96"/>
    <w:rsid w:val="007B39B4"/>
    <w:rsid w:val="007B41F2"/>
    <w:rsid w:val="007B447A"/>
    <w:rsid w:val="007B4532"/>
    <w:rsid w:val="007B5046"/>
    <w:rsid w:val="007B5F4C"/>
    <w:rsid w:val="007B6316"/>
    <w:rsid w:val="007B6C53"/>
    <w:rsid w:val="007B6E41"/>
    <w:rsid w:val="007B750A"/>
    <w:rsid w:val="007BEE96"/>
    <w:rsid w:val="007C021C"/>
    <w:rsid w:val="007C104B"/>
    <w:rsid w:val="007C163A"/>
    <w:rsid w:val="007C25C7"/>
    <w:rsid w:val="007C2895"/>
    <w:rsid w:val="007C29F9"/>
    <w:rsid w:val="007C2D59"/>
    <w:rsid w:val="007C30A3"/>
    <w:rsid w:val="007C3160"/>
    <w:rsid w:val="007C31D9"/>
    <w:rsid w:val="007C3B1B"/>
    <w:rsid w:val="007C3C8E"/>
    <w:rsid w:val="007C4209"/>
    <w:rsid w:val="007C4A62"/>
    <w:rsid w:val="007C4AC0"/>
    <w:rsid w:val="007C4B52"/>
    <w:rsid w:val="007C4F96"/>
    <w:rsid w:val="007C520B"/>
    <w:rsid w:val="007C5A1F"/>
    <w:rsid w:val="007C5AAE"/>
    <w:rsid w:val="007C5C03"/>
    <w:rsid w:val="007C69BF"/>
    <w:rsid w:val="007C708C"/>
    <w:rsid w:val="007C7E0C"/>
    <w:rsid w:val="007C7F6F"/>
    <w:rsid w:val="007D0581"/>
    <w:rsid w:val="007D11D4"/>
    <w:rsid w:val="007D1756"/>
    <w:rsid w:val="007D2336"/>
    <w:rsid w:val="007D24B8"/>
    <w:rsid w:val="007D2605"/>
    <w:rsid w:val="007D2F69"/>
    <w:rsid w:val="007D304E"/>
    <w:rsid w:val="007D330D"/>
    <w:rsid w:val="007D340C"/>
    <w:rsid w:val="007D3743"/>
    <w:rsid w:val="007D382C"/>
    <w:rsid w:val="007D3C0F"/>
    <w:rsid w:val="007D3D38"/>
    <w:rsid w:val="007D3DE6"/>
    <w:rsid w:val="007D4D5F"/>
    <w:rsid w:val="007D56C0"/>
    <w:rsid w:val="007D5710"/>
    <w:rsid w:val="007D5771"/>
    <w:rsid w:val="007D65EE"/>
    <w:rsid w:val="007D6A56"/>
    <w:rsid w:val="007D74EF"/>
    <w:rsid w:val="007D7ADD"/>
    <w:rsid w:val="007E0E4A"/>
    <w:rsid w:val="007E0EBD"/>
    <w:rsid w:val="007E1915"/>
    <w:rsid w:val="007E1C48"/>
    <w:rsid w:val="007E23BB"/>
    <w:rsid w:val="007E2692"/>
    <w:rsid w:val="007E2E2B"/>
    <w:rsid w:val="007E355A"/>
    <w:rsid w:val="007E3B7A"/>
    <w:rsid w:val="007E4369"/>
    <w:rsid w:val="007E49F9"/>
    <w:rsid w:val="007E4A92"/>
    <w:rsid w:val="007E4E9D"/>
    <w:rsid w:val="007E53D0"/>
    <w:rsid w:val="007E60F9"/>
    <w:rsid w:val="007E64B1"/>
    <w:rsid w:val="007E7483"/>
    <w:rsid w:val="007E7690"/>
    <w:rsid w:val="007F03B3"/>
    <w:rsid w:val="007F0BD9"/>
    <w:rsid w:val="007F0E8B"/>
    <w:rsid w:val="007F1213"/>
    <w:rsid w:val="007F1416"/>
    <w:rsid w:val="007F1DF4"/>
    <w:rsid w:val="007F1E01"/>
    <w:rsid w:val="007F1EFF"/>
    <w:rsid w:val="007F2316"/>
    <w:rsid w:val="007F2403"/>
    <w:rsid w:val="007F2513"/>
    <w:rsid w:val="007F2E60"/>
    <w:rsid w:val="007F2F74"/>
    <w:rsid w:val="007F3216"/>
    <w:rsid w:val="007F3BFA"/>
    <w:rsid w:val="007F3F5E"/>
    <w:rsid w:val="007F430A"/>
    <w:rsid w:val="007F47A5"/>
    <w:rsid w:val="007F48A7"/>
    <w:rsid w:val="007F529D"/>
    <w:rsid w:val="007F625D"/>
    <w:rsid w:val="007F641D"/>
    <w:rsid w:val="007F7B2B"/>
    <w:rsid w:val="007F7D2A"/>
    <w:rsid w:val="007F7FF5"/>
    <w:rsid w:val="00800DE0"/>
    <w:rsid w:val="00800EC8"/>
    <w:rsid w:val="0080145C"/>
    <w:rsid w:val="00801C5C"/>
    <w:rsid w:val="00801C83"/>
    <w:rsid w:val="008032C9"/>
    <w:rsid w:val="008036DD"/>
    <w:rsid w:val="00803ADF"/>
    <w:rsid w:val="00803E08"/>
    <w:rsid w:val="0080431B"/>
    <w:rsid w:val="008044B0"/>
    <w:rsid w:val="0080486B"/>
    <w:rsid w:val="008048CC"/>
    <w:rsid w:val="00804C95"/>
    <w:rsid w:val="0080549C"/>
    <w:rsid w:val="008054F3"/>
    <w:rsid w:val="00805F50"/>
    <w:rsid w:val="008065AF"/>
    <w:rsid w:val="00806A02"/>
    <w:rsid w:val="0080741E"/>
    <w:rsid w:val="0081026E"/>
    <w:rsid w:val="0081054B"/>
    <w:rsid w:val="008107B9"/>
    <w:rsid w:val="00810D22"/>
    <w:rsid w:val="00811811"/>
    <w:rsid w:val="00811A41"/>
    <w:rsid w:val="008121C5"/>
    <w:rsid w:val="008121C9"/>
    <w:rsid w:val="00812541"/>
    <w:rsid w:val="00812C13"/>
    <w:rsid w:val="008135FE"/>
    <w:rsid w:val="0081415B"/>
    <w:rsid w:val="00814896"/>
    <w:rsid w:val="00815334"/>
    <w:rsid w:val="0081549C"/>
    <w:rsid w:val="008158E6"/>
    <w:rsid w:val="008159E1"/>
    <w:rsid w:val="00815E84"/>
    <w:rsid w:val="0081644A"/>
    <w:rsid w:val="00816C1A"/>
    <w:rsid w:val="008171B6"/>
    <w:rsid w:val="00817FE4"/>
    <w:rsid w:val="00820138"/>
    <w:rsid w:val="008201D9"/>
    <w:rsid w:val="00820C57"/>
    <w:rsid w:val="0082171F"/>
    <w:rsid w:val="00821CFB"/>
    <w:rsid w:val="00822913"/>
    <w:rsid w:val="00822CC7"/>
    <w:rsid w:val="00822F7F"/>
    <w:rsid w:val="008231B9"/>
    <w:rsid w:val="00823426"/>
    <w:rsid w:val="00823A31"/>
    <w:rsid w:val="00824519"/>
    <w:rsid w:val="00824ADB"/>
    <w:rsid w:val="00824D2C"/>
    <w:rsid w:val="00825456"/>
    <w:rsid w:val="0082548F"/>
    <w:rsid w:val="0082586F"/>
    <w:rsid w:val="00825D28"/>
    <w:rsid w:val="0082615F"/>
    <w:rsid w:val="00826894"/>
    <w:rsid w:val="00826A02"/>
    <w:rsid w:val="00827063"/>
    <w:rsid w:val="00827263"/>
    <w:rsid w:val="00827D51"/>
    <w:rsid w:val="00831036"/>
    <w:rsid w:val="0083152E"/>
    <w:rsid w:val="0083169F"/>
    <w:rsid w:val="00831B45"/>
    <w:rsid w:val="00831F35"/>
    <w:rsid w:val="00832325"/>
    <w:rsid w:val="008323F9"/>
    <w:rsid w:val="00833849"/>
    <w:rsid w:val="008338B6"/>
    <w:rsid w:val="00833CA5"/>
    <w:rsid w:val="00833DCE"/>
    <w:rsid w:val="00834925"/>
    <w:rsid w:val="00834B4A"/>
    <w:rsid w:val="0083582F"/>
    <w:rsid w:val="00835928"/>
    <w:rsid w:val="00835ADF"/>
    <w:rsid w:val="00835E2C"/>
    <w:rsid w:val="00836755"/>
    <w:rsid w:val="00836A8E"/>
    <w:rsid w:val="00836ACA"/>
    <w:rsid w:val="00836BDB"/>
    <w:rsid w:val="00836CC1"/>
    <w:rsid w:val="00837B7B"/>
    <w:rsid w:val="00837E81"/>
    <w:rsid w:val="00840661"/>
    <w:rsid w:val="00840759"/>
    <w:rsid w:val="00840CD2"/>
    <w:rsid w:val="00840E0B"/>
    <w:rsid w:val="0084139A"/>
    <w:rsid w:val="00841639"/>
    <w:rsid w:val="0084350E"/>
    <w:rsid w:val="00843974"/>
    <w:rsid w:val="00843C1C"/>
    <w:rsid w:val="00843D49"/>
    <w:rsid w:val="00843E57"/>
    <w:rsid w:val="0084447B"/>
    <w:rsid w:val="008446F2"/>
    <w:rsid w:val="00844DFC"/>
    <w:rsid w:val="0084512A"/>
    <w:rsid w:val="00845402"/>
    <w:rsid w:val="008455B5"/>
    <w:rsid w:val="00845EAB"/>
    <w:rsid w:val="008461F4"/>
    <w:rsid w:val="008462C8"/>
    <w:rsid w:val="00846314"/>
    <w:rsid w:val="00846BF8"/>
    <w:rsid w:val="00847335"/>
    <w:rsid w:val="0084770A"/>
    <w:rsid w:val="00847BFE"/>
    <w:rsid w:val="00847E9C"/>
    <w:rsid w:val="00850A98"/>
    <w:rsid w:val="00851B4F"/>
    <w:rsid w:val="00851F9F"/>
    <w:rsid w:val="00852056"/>
    <w:rsid w:val="00852750"/>
    <w:rsid w:val="0085290B"/>
    <w:rsid w:val="00852A95"/>
    <w:rsid w:val="00852C0D"/>
    <w:rsid w:val="008531D3"/>
    <w:rsid w:val="00853640"/>
    <w:rsid w:val="00853E2B"/>
    <w:rsid w:val="008541ED"/>
    <w:rsid w:val="00854226"/>
    <w:rsid w:val="00854CE5"/>
    <w:rsid w:val="00855A9D"/>
    <w:rsid w:val="00855CB8"/>
    <w:rsid w:val="0085645A"/>
    <w:rsid w:val="00857481"/>
    <w:rsid w:val="00860858"/>
    <w:rsid w:val="00861997"/>
    <w:rsid w:val="00861AE5"/>
    <w:rsid w:val="00861B34"/>
    <w:rsid w:val="00862721"/>
    <w:rsid w:val="00862CE0"/>
    <w:rsid w:val="00862DA8"/>
    <w:rsid w:val="00862E85"/>
    <w:rsid w:val="008635EA"/>
    <w:rsid w:val="008637CC"/>
    <w:rsid w:val="00863AE5"/>
    <w:rsid w:val="008647AE"/>
    <w:rsid w:val="0086494D"/>
    <w:rsid w:val="00865289"/>
    <w:rsid w:val="00865E89"/>
    <w:rsid w:val="008678B2"/>
    <w:rsid w:val="008679E6"/>
    <w:rsid w:val="008701AD"/>
    <w:rsid w:val="00870537"/>
    <w:rsid w:val="00870A3D"/>
    <w:rsid w:val="00871013"/>
    <w:rsid w:val="008716B0"/>
    <w:rsid w:val="00872129"/>
    <w:rsid w:val="00872756"/>
    <w:rsid w:val="00872D72"/>
    <w:rsid w:val="00872DCC"/>
    <w:rsid w:val="00872F8D"/>
    <w:rsid w:val="0087381A"/>
    <w:rsid w:val="00874250"/>
    <w:rsid w:val="00874805"/>
    <w:rsid w:val="0087543F"/>
    <w:rsid w:val="008763E0"/>
    <w:rsid w:val="00876479"/>
    <w:rsid w:val="0087671A"/>
    <w:rsid w:val="00876834"/>
    <w:rsid w:val="00876A74"/>
    <w:rsid w:val="00876BB5"/>
    <w:rsid w:val="008777E3"/>
    <w:rsid w:val="00880244"/>
    <w:rsid w:val="00880986"/>
    <w:rsid w:val="00880DD9"/>
    <w:rsid w:val="00881401"/>
    <w:rsid w:val="0088143A"/>
    <w:rsid w:val="0088167C"/>
    <w:rsid w:val="0088175B"/>
    <w:rsid w:val="00881A1F"/>
    <w:rsid w:val="00881BD0"/>
    <w:rsid w:val="00882005"/>
    <w:rsid w:val="008823A2"/>
    <w:rsid w:val="00882693"/>
    <w:rsid w:val="008829F9"/>
    <w:rsid w:val="00882B36"/>
    <w:rsid w:val="00883021"/>
    <w:rsid w:val="008835F3"/>
    <w:rsid w:val="00883D62"/>
    <w:rsid w:val="00883E21"/>
    <w:rsid w:val="008845C2"/>
    <w:rsid w:val="008851EA"/>
    <w:rsid w:val="00885A82"/>
    <w:rsid w:val="00886130"/>
    <w:rsid w:val="008868B2"/>
    <w:rsid w:val="00887E8B"/>
    <w:rsid w:val="00890129"/>
    <w:rsid w:val="00891411"/>
    <w:rsid w:val="00891629"/>
    <w:rsid w:val="00891694"/>
    <w:rsid w:val="00891B7C"/>
    <w:rsid w:val="00891D84"/>
    <w:rsid w:val="008926A2"/>
    <w:rsid w:val="00892F32"/>
    <w:rsid w:val="008931A2"/>
    <w:rsid w:val="0089341F"/>
    <w:rsid w:val="00894C6E"/>
    <w:rsid w:val="008956F2"/>
    <w:rsid w:val="0089693E"/>
    <w:rsid w:val="008969C3"/>
    <w:rsid w:val="008970A2"/>
    <w:rsid w:val="00897434"/>
    <w:rsid w:val="00897A1E"/>
    <w:rsid w:val="008A007F"/>
    <w:rsid w:val="008A031F"/>
    <w:rsid w:val="008A08A2"/>
    <w:rsid w:val="008A13FE"/>
    <w:rsid w:val="008A17FD"/>
    <w:rsid w:val="008A1C19"/>
    <w:rsid w:val="008A24F6"/>
    <w:rsid w:val="008A2A42"/>
    <w:rsid w:val="008A2D07"/>
    <w:rsid w:val="008A34D9"/>
    <w:rsid w:val="008A4242"/>
    <w:rsid w:val="008A456C"/>
    <w:rsid w:val="008A4667"/>
    <w:rsid w:val="008A4BE0"/>
    <w:rsid w:val="008A6E8A"/>
    <w:rsid w:val="008A6ECF"/>
    <w:rsid w:val="008A72DC"/>
    <w:rsid w:val="008A7C9C"/>
    <w:rsid w:val="008A7D67"/>
    <w:rsid w:val="008A7FEA"/>
    <w:rsid w:val="008B057A"/>
    <w:rsid w:val="008B0F3D"/>
    <w:rsid w:val="008B1444"/>
    <w:rsid w:val="008B14B3"/>
    <w:rsid w:val="008B1E6A"/>
    <w:rsid w:val="008B1F82"/>
    <w:rsid w:val="008B2023"/>
    <w:rsid w:val="008B282C"/>
    <w:rsid w:val="008B3E9B"/>
    <w:rsid w:val="008B3F98"/>
    <w:rsid w:val="008B42D2"/>
    <w:rsid w:val="008B47D3"/>
    <w:rsid w:val="008B4EE2"/>
    <w:rsid w:val="008B5A2B"/>
    <w:rsid w:val="008B5A73"/>
    <w:rsid w:val="008B6319"/>
    <w:rsid w:val="008B6BF3"/>
    <w:rsid w:val="008B7270"/>
    <w:rsid w:val="008B7C33"/>
    <w:rsid w:val="008B7DDD"/>
    <w:rsid w:val="008B7E01"/>
    <w:rsid w:val="008C0E93"/>
    <w:rsid w:val="008C116C"/>
    <w:rsid w:val="008C2953"/>
    <w:rsid w:val="008C29B0"/>
    <w:rsid w:val="008C2E2E"/>
    <w:rsid w:val="008C3502"/>
    <w:rsid w:val="008C374E"/>
    <w:rsid w:val="008C3C7E"/>
    <w:rsid w:val="008C4203"/>
    <w:rsid w:val="008C4321"/>
    <w:rsid w:val="008C4B45"/>
    <w:rsid w:val="008C4C5A"/>
    <w:rsid w:val="008C527C"/>
    <w:rsid w:val="008C54EC"/>
    <w:rsid w:val="008C57E1"/>
    <w:rsid w:val="008C5CB0"/>
    <w:rsid w:val="008C5E4A"/>
    <w:rsid w:val="008C61A4"/>
    <w:rsid w:val="008C697E"/>
    <w:rsid w:val="008C705A"/>
    <w:rsid w:val="008C731C"/>
    <w:rsid w:val="008D08A6"/>
    <w:rsid w:val="008D1084"/>
    <w:rsid w:val="008D1B4C"/>
    <w:rsid w:val="008D26FA"/>
    <w:rsid w:val="008D280B"/>
    <w:rsid w:val="008D3D71"/>
    <w:rsid w:val="008D3E52"/>
    <w:rsid w:val="008D40E2"/>
    <w:rsid w:val="008D430B"/>
    <w:rsid w:val="008D4F21"/>
    <w:rsid w:val="008D5A91"/>
    <w:rsid w:val="008D5C15"/>
    <w:rsid w:val="008D63C2"/>
    <w:rsid w:val="008D6AEB"/>
    <w:rsid w:val="008D715F"/>
    <w:rsid w:val="008D7C1B"/>
    <w:rsid w:val="008D7E57"/>
    <w:rsid w:val="008D7EC9"/>
    <w:rsid w:val="008E022D"/>
    <w:rsid w:val="008E0635"/>
    <w:rsid w:val="008E0750"/>
    <w:rsid w:val="008E0961"/>
    <w:rsid w:val="008E099A"/>
    <w:rsid w:val="008E22D8"/>
    <w:rsid w:val="008E23EA"/>
    <w:rsid w:val="008E28D4"/>
    <w:rsid w:val="008E2E6F"/>
    <w:rsid w:val="008E3A9C"/>
    <w:rsid w:val="008E4BD4"/>
    <w:rsid w:val="008E4E45"/>
    <w:rsid w:val="008E50E2"/>
    <w:rsid w:val="008E5648"/>
    <w:rsid w:val="008E56E8"/>
    <w:rsid w:val="008E6A10"/>
    <w:rsid w:val="008E71B6"/>
    <w:rsid w:val="008E72D6"/>
    <w:rsid w:val="008E72E2"/>
    <w:rsid w:val="008E7864"/>
    <w:rsid w:val="008F004E"/>
    <w:rsid w:val="008F0390"/>
    <w:rsid w:val="008F0F3E"/>
    <w:rsid w:val="008F14D7"/>
    <w:rsid w:val="008F2E31"/>
    <w:rsid w:val="008F3BD9"/>
    <w:rsid w:val="008F3ED8"/>
    <w:rsid w:val="008F3F77"/>
    <w:rsid w:val="008F439E"/>
    <w:rsid w:val="008F4F98"/>
    <w:rsid w:val="008F55AA"/>
    <w:rsid w:val="008F5CCA"/>
    <w:rsid w:val="008F5FC5"/>
    <w:rsid w:val="008F603E"/>
    <w:rsid w:val="008F61A8"/>
    <w:rsid w:val="008F7258"/>
    <w:rsid w:val="008F78F0"/>
    <w:rsid w:val="008F7A58"/>
    <w:rsid w:val="00900298"/>
    <w:rsid w:val="009004F6"/>
    <w:rsid w:val="00900506"/>
    <w:rsid w:val="0090085A"/>
    <w:rsid w:val="009009C2"/>
    <w:rsid w:val="00900B30"/>
    <w:rsid w:val="00900DC5"/>
    <w:rsid w:val="00900DF9"/>
    <w:rsid w:val="009018B7"/>
    <w:rsid w:val="0090264E"/>
    <w:rsid w:val="00902830"/>
    <w:rsid w:val="00902A0D"/>
    <w:rsid w:val="00902BB3"/>
    <w:rsid w:val="00903F02"/>
    <w:rsid w:val="009042F3"/>
    <w:rsid w:val="00904462"/>
    <w:rsid w:val="00904ADD"/>
    <w:rsid w:val="00905548"/>
    <w:rsid w:val="00905850"/>
    <w:rsid w:val="009061CD"/>
    <w:rsid w:val="00910940"/>
    <w:rsid w:val="00910BD9"/>
    <w:rsid w:val="00912093"/>
    <w:rsid w:val="00912E5D"/>
    <w:rsid w:val="009130C4"/>
    <w:rsid w:val="0091385B"/>
    <w:rsid w:val="00913DE7"/>
    <w:rsid w:val="00914772"/>
    <w:rsid w:val="00914B31"/>
    <w:rsid w:val="00914D0B"/>
    <w:rsid w:val="009157A5"/>
    <w:rsid w:val="00915B4C"/>
    <w:rsid w:val="00915E64"/>
    <w:rsid w:val="00915FF7"/>
    <w:rsid w:val="0091652F"/>
    <w:rsid w:val="009168D8"/>
    <w:rsid w:val="009174F7"/>
    <w:rsid w:val="00917AB4"/>
    <w:rsid w:val="00917BA6"/>
    <w:rsid w:val="00917C02"/>
    <w:rsid w:val="00917DC9"/>
    <w:rsid w:val="00917FC7"/>
    <w:rsid w:val="0092020D"/>
    <w:rsid w:val="00920B4C"/>
    <w:rsid w:val="00920F26"/>
    <w:rsid w:val="009217EE"/>
    <w:rsid w:val="00921941"/>
    <w:rsid w:val="00921A54"/>
    <w:rsid w:val="00921CEF"/>
    <w:rsid w:val="0092259F"/>
    <w:rsid w:val="0092265B"/>
    <w:rsid w:val="00922F95"/>
    <w:rsid w:val="00923534"/>
    <w:rsid w:val="009242D7"/>
    <w:rsid w:val="009249EB"/>
    <w:rsid w:val="00924D58"/>
    <w:rsid w:val="0092539D"/>
    <w:rsid w:val="00925EA3"/>
    <w:rsid w:val="009263A3"/>
    <w:rsid w:val="00926793"/>
    <w:rsid w:val="009270F1"/>
    <w:rsid w:val="00927542"/>
    <w:rsid w:val="0092B1E3"/>
    <w:rsid w:val="00930534"/>
    <w:rsid w:val="0093128E"/>
    <w:rsid w:val="00932C2C"/>
    <w:rsid w:val="00932F25"/>
    <w:rsid w:val="009334BC"/>
    <w:rsid w:val="00933EA0"/>
    <w:rsid w:val="009357AA"/>
    <w:rsid w:val="0093596B"/>
    <w:rsid w:val="009359C3"/>
    <w:rsid w:val="00936124"/>
    <w:rsid w:val="00936371"/>
    <w:rsid w:val="00936584"/>
    <w:rsid w:val="009368C0"/>
    <w:rsid w:val="00936B5C"/>
    <w:rsid w:val="00937456"/>
    <w:rsid w:val="00940801"/>
    <w:rsid w:val="00941117"/>
    <w:rsid w:val="009422EA"/>
    <w:rsid w:val="00942413"/>
    <w:rsid w:val="0094267F"/>
    <w:rsid w:val="00942707"/>
    <w:rsid w:val="00942CD2"/>
    <w:rsid w:val="00942E52"/>
    <w:rsid w:val="009431C0"/>
    <w:rsid w:val="009431E2"/>
    <w:rsid w:val="0094391B"/>
    <w:rsid w:val="00943E20"/>
    <w:rsid w:val="00944201"/>
    <w:rsid w:val="00944E8B"/>
    <w:rsid w:val="00944F4D"/>
    <w:rsid w:val="0094600D"/>
    <w:rsid w:val="009460D2"/>
    <w:rsid w:val="0094696B"/>
    <w:rsid w:val="00946CC5"/>
    <w:rsid w:val="00947060"/>
    <w:rsid w:val="009471C9"/>
    <w:rsid w:val="00947294"/>
    <w:rsid w:val="00947F8B"/>
    <w:rsid w:val="009504F0"/>
    <w:rsid w:val="00950770"/>
    <w:rsid w:val="00950CF4"/>
    <w:rsid w:val="00950E13"/>
    <w:rsid w:val="00950E17"/>
    <w:rsid w:val="009511FA"/>
    <w:rsid w:val="009513D8"/>
    <w:rsid w:val="0095165D"/>
    <w:rsid w:val="00951733"/>
    <w:rsid w:val="009518D1"/>
    <w:rsid w:val="009518FE"/>
    <w:rsid w:val="00951E4E"/>
    <w:rsid w:val="0095254C"/>
    <w:rsid w:val="00952A2B"/>
    <w:rsid w:val="00952D1C"/>
    <w:rsid w:val="00953114"/>
    <w:rsid w:val="0095334C"/>
    <w:rsid w:val="00953547"/>
    <w:rsid w:val="009536D4"/>
    <w:rsid w:val="00953B4C"/>
    <w:rsid w:val="00953C77"/>
    <w:rsid w:val="00954042"/>
    <w:rsid w:val="00954601"/>
    <w:rsid w:val="009547F7"/>
    <w:rsid w:val="00954880"/>
    <w:rsid w:val="00954A9B"/>
    <w:rsid w:val="00954E17"/>
    <w:rsid w:val="009556D5"/>
    <w:rsid w:val="009558D7"/>
    <w:rsid w:val="00955BBE"/>
    <w:rsid w:val="00955F75"/>
    <w:rsid w:val="009562AA"/>
    <w:rsid w:val="0095678A"/>
    <w:rsid w:val="00957D11"/>
    <w:rsid w:val="00957EA9"/>
    <w:rsid w:val="00960C00"/>
    <w:rsid w:val="00960CF8"/>
    <w:rsid w:val="00961595"/>
    <w:rsid w:val="0096160D"/>
    <w:rsid w:val="00961FC0"/>
    <w:rsid w:val="00962036"/>
    <w:rsid w:val="00962945"/>
    <w:rsid w:val="00962A24"/>
    <w:rsid w:val="00963A48"/>
    <w:rsid w:val="009645AE"/>
    <w:rsid w:val="00964840"/>
    <w:rsid w:val="00964A03"/>
    <w:rsid w:val="00964E41"/>
    <w:rsid w:val="00965D0B"/>
    <w:rsid w:val="00966120"/>
    <w:rsid w:val="00966791"/>
    <w:rsid w:val="0096741C"/>
    <w:rsid w:val="009679D6"/>
    <w:rsid w:val="00967FA5"/>
    <w:rsid w:val="00970951"/>
    <w:rsid w:val="00970E29"/>
    <w:rsid w:val="009711CA"/>
    <w:rsid w:val="009712C0"/>
    <w:rsid w:val="009715E3"/>
    <w:rsid w:val="009719E8"/>
    <w:rsid w:val="00972431"/>
    <w:rsid w:val="00972D0C"/>
    <w:rsid w:val="00972D10"/>
    <w:rsid w:val="0097323D"/>
    <w:rsid w:val="0097341D"/>
    <w:rsid w:val="0097354D"/>
    <w:rsid w:val="0097418F"/>
    <w:rsid w:val="00975634"/>
    <w:rsid w:val="00976836"/>
    <w:rsid w:val="009803E8"/>
    <w:rsid w:val="00980B49"/>
    <w:rsid w:val="00980C76"/>
    <w:rsid w:val="00980EFD"/>
    <w:rsid w:val="009811D1"/>
    <w:rsid w:val="00981818"/>
    <w:rsid w:val="00981E54"/>
    <w:rsid w:val="00983197"/>
    <w:rsid w:val="009835E4"/>
    <w:rsid w:val="00983C40"/>
    <w:rsid w:val="00984B36"/>
    <w:rsid w:val="00984E06"/>
    <w:rsid w:val="0098543D"/>
    <w:rsid w:val="009856B5"/>
    <w:rsid w:val="009858B6"/>
    <w:rsid w:val="0098597B"/>
    <w:rsid w:val="00985A05"/>
    <w:rsid w:val="00985F43"/>
    <w:rsid w:val="00987653"/>
    <w:rsid w:val="009878EF"/>
    <w:rsid w:val="00990104"/>
    <w:rsid w:val="00990DF6"/>
    <w:rsid w:val="009910F6"/>
    <w:rsid w:val="009915D6"/>
    <w:rsid w:val="00992C4D"/>
    <w:rsid w:val="00992FE7"/>
    <w:rsid w:val="00993F2D"/>
    <w:rsid w:val="00995078"/>
    <w:rsid w:val="0099559E"/>
    <w:rsid w:val="00995A32"/>
    <w:rsid w:val="00995DCA"/>
    <w:rsid w:val="009961A0"/>
    <w:rsid w:val="0099693B"/>
    <w:rsid w:val="00996CEE"/>
    <w:rsid w:val="00996F9F"/>
    <w:rsid w:val="009A000A"/>
    <w:rsid w:val="009A03B5"/>
    <w:rsid w:val="009A04C2"/>
    <w:rsid w:val="009A06BE"/>
    <w:rsid w:val="009A0A0E"/>
    <w:rsid w:val="009A0E27"/>
    <w:rsid w:val="009A1214"/>
    <w:rsid w:val="009A1DCA"/>
    <w:rsid w:val="009A2563"/>
    <w:rsid w:val="009A30F9"/>
    <w:rsid w:val="009A372A"/>
    <w:rsid w:val="009A39FD"/>
    <w:rsid w:val="009A3E27"/>
    <w:rsid w:val="009A4FEA"/>
    <w:rsid w:val="009A50B7"/>
    <w:rsid w:val="009A6193"/>
    <w:rsid w:val="009A6314"/>
    <w:rsid w:val="009A6EC2"/>
    <w:rsid w:val="009A7688"/>
    <w:rsid w:val="009B0188"/>
    <w:rsid w:val="009B0A3A"/>
    <w:rsid w:val="009B0DAC"/>
    <w:rsid w:val="009B1397"/>
    <w:rsid w:val="009B1518"/>
    <w:rsid w:val="009B2064"/>
    <w:rsid w:val="009B2BE8"/>
    <w:rsid w:val="009B2D93"/>
    <w:rsid w:val="009B4060"/>
    <w:rsid w:val="009B42DC"/>
    <w:rsid w:val="009B4DAF"/>
    <w:rsid w:val="009B51DE"/>
    <w:rsid w:val="009B52D3"/>
    <w:rsid w:val="009B5312"/>
    <w:rsid w:val="009B5577"/>
    <w:rsid w:val="009B56A3"/>
    <w:rsid w:val="009B6055"/>
    <w:rsid w:val="009B681F"/>
    <w:rsid w:val="009B69E4"/>
    <w:rsid w:val="009B6E22"/>
    <w:rsid w:val="009B7174"/>
    <w:rsid w:val="009B7389"/>
    <w:rsid w:val="009B7550"/>
    <w:rsid w:val="009C09C4"/>
    <w:rsid w:val="009C11C6"/>
    <w:rsid w:val="009C1FFC"/>
    <w:rsid w:val="009C2460"/>
    <w:rsid w:val="009C2A0F"/>
    <w:rsid w:val="009C2B37"/>
    <w:rsid w:val="009C2B5A"/>
    <w:rsid w:val="009C337F"/>
    <w:rsid w:val="009C35F1"/>
    <w:rsid w:val="009C3701"/>
    <w:rsid w:val="009C37D7"/>
    <w:rsid w:val="009C39C9"/>
    <w:rsid w:val="009C3E6E"/>
    <w:rsid w:val="009C4045"/>
    <w:rsid w:val="009C421D"/>
    <w:rsid w:val="009C458F"/>
    <w:rsid w:val="009C4951"/>
    <w:rsid w:val="009C4F4B"/>
    <w:rsid w:val="009C5145"/>
    <w:rsid w:val="009C5DA6"/>
    <w:rsid w:val="009D1730"/>
    <w:rsid w:val="009D1CB3"/>
    <w:rsid w:val="009D1F37"/>
    <w:rsid w:val="009D2076"/>
    <w:rsid w:val="009D2353"/>
    <w:rsid w:val="009D2702"/>
    <w:rsid w:val="009D2AD9"/>
    <w:rsid w:val="009D3354"/>
    <w:rsid w:val="009D34E6"/>
    <w:rsid w:val="009D3B44"/>
    <w:rsid w:val="009D3CDA"/>
    <w:rsid w:val="009D465B"/>
    <w:rsid w:val="009D4765"/>
    <w:rsid w:val="009D529E"/>
    <w:rsid w:val="009D59F7"/>
    <w:rsid w:val="009D5FB9"/>
    <w:rsid w:val="009D6DAB"/>
    <w:rsid w:val="009D7182"/>
    <w:rsid w:val="009D737B"/>
    <w:rsid w:val="009D7D2F"/>
    <w:rsid w:val="009D7EF5"/>
    <w:rsid w:val="009E01E5"/>
    <w:rsid w:val="009E0B3D"/>
    <w:rsid w:val="009E1184"/>
    <w:rsid w:val="009E125D"/>
    <w:rsid w:val="009E16E5"/>
    <w:rsid w:val="009E2D40"/>
    <w:rsid w:val="009E2E94"/>
    <w:rsid w:val="009E32E9"/>
    <w:rsid w:val="009E3AAA"/>
    <w:rsid w:val="009E3C62"/>
    <w:rsid w:val="009E56FD"/>
    <w:rsid w:val="009E59C9"/>
    <w:rsid w:val="009E6334"/>
    <w:rsid w:val="009E6652"/>
    <w:rsid w:val="009E6786"/>
    <w:rsid w:val="009F0398"/>
    <w:rsid w:val="009F1659"/>
    <w:rsid w:val="009F173D"/>
    <w:rsid w:val="009F1B5A"/>
    <w:rsid w:val="009F1F69"/>
    <w:rsid w:val="009F276A"/>
    <w:rsid w:val="009F2D4B"/>
    <w:rsid w:val="009F33A8"/>
    <w:rsid w:val="009F347D"/>
    <w:rsid w:val="009F3DFE"/>
    <w:rsid w:val="009F408F"/>
    <w:rsid w:val="009F418D"/>
    <w:rsid w:val="009F4767"/>
    <w:rsid w:val="009F48F6"/>
    <w:rsid w:val="009F4CA6"/>
    <w:rsid w:val="009F4CDB"/>
    <w:rsid w:val="009F4FBC"/>
    <w:rsid w:val="009F5051"/>
    <w:rsid w:val="009F51DB"/>
    <w:rsid w:val="009F5513"/>
    <w:rsid w:val="009F585D"/>
    <w:rsid w:val="009F61E6"/>
    <w:rsid w:val="009F68F9"/>
    <w:rsid w:val="009F6D33"/>
    <w:rsid w:val="009F713A"/>
    <w:rsid w:val="009F7188"/>
    <w:rsid w:val="009F722D"/>
    <w:rsid w:val="009F79E9"/>
    <w:rsid w:val="00A01A47"/>
    <w:rsid w:val="00A01B4F"/>
    <w:rsid w:val="00A026AF"/>
    <w:rsid w:val="00A030F6"/>
    <w:rsid w:val="00A036AF"/>
    <w:rsid w:val="00A03D70"/>
    <w:rsid w:val="00A0424C"/>
    <w:rsid w:val="00A04782"/>
    <w:rsid w:val="00A04D53"/>
    <w:rsid w:val="00A0638C"/>
    <w:rsid w:val="00A066B5"/>
    <w:rsid w:val="00A0769E"/>
    <w:rsid w:val="00A0770B"/>
    <w:rsid w:val="00A102A2"/>
    <w:rsid w:val="00A1085C"/>
    <w:rsid w:val="00A10C0A"/>
    <w:rsid w:val="00A1163F"/>
    <w:rsid w:val="00A11DB9"/>
    <w:rsid w:val="00A120D9"/>
    <w:rsid w:val="00A12305"/>
    <w:rsid w:val="00A1241F"/>
    <w:rsid w:val="00A1291A"/>
    <w:rsid w:val="00A12BB9"/>
    <w:rsid w:val="00A134BE"/>
    <w:rsid w:val="00A13CAE"/>
    <w:rsid w:val="00A146B7"/>
    <w:rsid w:val="00A14980"/>
    <w:rsid w:val="00A154B0"/>
    <w:rsid w:val="00A15B5E"/>
    <w:rsid w:val="00A15CBA"/>
    <w:rsid w:val="00A15E14"/>
    <w:rsid w:val="00A161DA"/>
    <w:rsid w:val="00A17907"/>
    <w:rsid w:val="00A179BE"/>
    <w:rsid w:val="00A204EE"/>
    <w:rsid w:val="00A2056D"/>
    <w:rsid w:val="00A20A37"/>
    <w:rsid w:val="00A21076"/>
    <w:rsid w:val="00A21651"/>
    <w:rsid w:val="00A216DF"/>
    <w:rsid w:val="00A2190D"/>
    <w:rsid w:val="00A21A40"/>
    <w:rsid w:val="00A21D39"/>
    <w:rsid w:val="00A21DE4"/>
    <w:rsid w:val="00A21E44"/>
    <w:rsid w:val="00A2270F"/>
    <w:rsid w:val="00A22CF6"/>
    <w:rsid w:val="00A22F08"/>
    <w:rsid w:val="00A230BE"/>
    <w:rsid w:val="00A2353A"/>
    <w:rsid w:val="00A23549"/>
    <w:rsid w:val="00A23656"/>
    <w:rsid w:val="00A23703"/>
    <w:rsid w:val="00A238CC"/>
    <w:rsid w:val="00A23A63"/>
    <w:rsid w:val="00A241FA"/>
    <w:rsid w:val="00A24910"/>
    <w:rsid w:val="00A249F5"/>
    <w:rsid w:val="00A24AA6"/>
    <w:rsid w:val="00A24CB2"/>
    <w:rsid w:val="00A24F6C"/>
    <w:rsid w:val="00A2542E"/>
    <w:rsid w:val="00A2557E"/>
    <w:rsid w:val="00A257D5"/>
    <w:rsid w:val="00A25823"/>
    <w:rsid w:val="00A2583F"/>
    <w:rsid w:val="00A260F5"/>
    <w:rsid w:val="00A269B4"/>
    <w:rsid w:val="00A2786A"/>
    <w:rsid w:val="00A30229"/>
    <w:rsid w:val="00A307EA"/>
    <w:rsid w:val="00A3082E"/>
    <w:rsid w:val="00A310B7"/>
    <w:rsid w:val="00A31921"/>
    <w:rsid w:val="00A3219E"/>
    <w:rsid w:val="00A326DA"/>
    <w:rsid w:val="00A32A71"/>
    <w:rsid w:val="00A32C89"/>
    <w:rsid w:val="00A32CFA"/>
    <w:rsid w:val="00A3312C"/>
    <w:rsid w:val="00A33135"/>
    <w:rsid w:val="00A33463"/>
    <w:rsid w:val="00A33628"/>
    <w:rsid w:val="00A336B5"/>
    <w:rsid w:val="00A33875"/>
    <w:rsid w:val="00A348B0"/>
    <w:rsid w:val="00A34EAB"/>
    <w:rsid w:val="00A350E7"/>
    <w:rsid w:val="00A35CBE"/>
    <w:rsid w:val="00A3669D"/>
    <w:rsid w:val="00A36C94"/>
    <w:rsid w:val="00A370A4"/>
    <w:rsid w:val="00A378AC"/>
    <w:rsid w:val="00A37A40"/>
    <w:rsid w:val="00A40679"/>
    <w:rsid w:val="00A40AE3"/>
    <w:rsid w:val="00A40CB6"/>
    <w:rsid w:val="00A4125B"/>
    <w:rsid w:val="00A41907"/>
    <w:rsid w:val="00A41BC9"/>
    <w:rsid w:val="00A429FD"/>
    <w:rsid w:val="00A42A35"/>
    <w:rsid w:val="00A43055"/>
    <w:rsid w:val="00A43078"/>
    <w:rsid w:val="00A44072"/>
    <w:rsid w:val="00A44343"/>
    <w:rsid w:val="00A443A1"/>
    <w:rsid w:val="00A44674"/>
    <w:rsid w:val="00A45259"/>
    <w:rsid w:val="00A458E6"/>
    <w:rsid w:val="00A46591"/>
    <w:rsid w:val="00A46701"/>
    <w:rsid w:val="00A4681F"/>
    <w:rsid w:val="00A46DAE"/>
    <w:rsid w:val="00A46E2D"/>
    <w:rsid w:val="00A4740D"/>
    <w:rsid w:val="00A507DD"/>
    <w:rsid w:val="00A51B1C"/>
    <w:rsid w:val="00A52642"/>
    <w:rsid w:val="00A53736"/>
    <w:rsid w:val="00A53CCD"/>
    <w:rsid w:val="00A54047"/>
    <w:rsid w:val="00A54048"/>
    <w:rsid w:val="00A5445E"/>
    <w:rsid w:val="00A54EA9"/>
    <w:rsid w:val="00A5513C"/>
    <w:rsid w:val="00A5559B"/>
    <w:rsid w:val="00A55AB8"/>
    <w:rsid w:val="00A55C8E"/>
    <w:rsid w:val="00A55D57"/>
    <w:rsid w:val="00A56268"/>
    <w:rsid w:val="00A5660A"/>
    <w:rsid w:val="00A56A0A"/>
    <w:rsid w:val="00A56BD7"/>
    <w:rsid w:val="00A57E58"/>
    <w:rsid w:val="00A6033A"/>
    <w:rsid w:val="00A60426"/>
    <w:rsid w:val="00A607D6"/>
    <w:rsid w:val="00A61143"/>
    <w:rsid w:val="00A61C5D"/>
    <w:rsid w:val="00A61F31"/>
    <w:rsid w:val="00A629EA"/>
    <w:rsid w:val="00A637D4"/>
    <w:rsid w:val="00A63893"/>
    <w:rsid w:val="00A63FFD"/>
    <w:rsid w:val="00A64759"/>
    <w:rsid w:val="00A64775"/>
    <w:rsid w:val="00A648B8"/>
    <w:rsid w:val="00A64BC0"/>
    <w:rsid w:val="00A64C37"/>
    <w:rsid w:val="00A65A04"/>
    <w:rsid w:val="00A65D58"/>
    <w:rsid w:val="00A663CF"/>
    <w:rsid w:val="00A666D1"/>
    <w:rsid w:val="00A668CC"/>
    <w:rsid w:val="00A669B0"/>
    <w:rsid w:val="00A66E18"/>
    <w:rsid w:val="00A66FD1"/>
    <w:rsid w:val="00A6E287"/>
    <w:rsid w:val="00A70CA2"/>
    <w:rsid w:val="00A71323"/>
    <w:rsid w:val="00A72290"/>
    <w:rsid w:val="00A7265C"/>
    <w:rsid w:val="00A72A7C"/>
    <w:rsid w:val="00A72BD3"/>
    <w:rsid w:val="00A73622"/>
    <w:rsid w:val="00A736E2"/>
    <w:rsid w:val="00A737E1"/>
    <w:rsid w:val="00A739D8"/>
    <w:rsid w:val="00A73B68"/>
    <w:rsid w:val="00A73CEC"/>
    <w:rsid w:val="00A74206"/>
    <w:rsid w:val="00A74E5F"/>
    <w:rsid w:val="00A751D7"/>
    <w:rsid w:val="00A75228"/>
    <w:rsid w:val="00A76C53"/>
    <w:rsid w:val="00A770C1"/>
    <w:rsid w:val="00A77D63"/>
    <w:rsid w:val="00A77F2E"/>
    <w:rsid w:val="00A80B62"/>
    <w:rsid w:val="00A81279"/>
    <w:rsid w:val="00A8152F"/>
    <w:rsid w:val="00A81E1A"/>
    <w:rsid w:val="00A8258C"/>
    <w:rsid w:val="00A832EB"/>
    <w:rsid w:val="00A855B7"/>
    <w:rsid w:val="00A85A37"/>
    <w:rsid w:val="00A86007"/>
    <w:rsid w:val="00A86347"/>
    <w:rsid w:val="00A863EB"/>
    <w:rsid w:val="00A868E1"/>
    <w:rsid w:val="00A86943"/>
    <w:rsid w:val="00A86C0A"/>
    <w:rsid w:val="00A86C73"/>
    <w:rsid w:val="00A86CD8"/>
    <w:rsid w:val="00A86E34"/>
    <w:rsid w:val="00A873D0"/>
    <w:rsid w:val="00A904B7"/>
    <w:rsid w:val="00A90914"/>
    <w:rsid w:val="00A90D31"/>
    <w:rsid w:val="00A925E8"/>
    <w:rsid w:val="00A926A0"/>
    <w:rsid w:val="00A93379"/>
    <w:rsid w:val="00A93569"/>
    <w:rsid w:val="00A93637"/>
    <w:rsid w:val="00A940FD"/>
    <w:rsid w:val="00A946A1"/>
    <w:rsid w:val="00A94DD4"/>
    <w:rsid w:val="00A950AC"/>
    <w:rsid w:val="00A956DD"/>
    <w:rsid w:val="00A95C8D"/>
    <w:rsid w:val="00A95E80"/>
    <w:rsid w:val="00A9607A"/>
    <w:rsid w:val="00A963BE"/>
    <w:rsid w:val="00A96770"/>
    <w:rsid w:val="00A96889"/>
    <w:rsid w:val="00A96FD1"/>
    <w:rsid w:val="00A973A4"/>
    <w:rsid w:val="00A97BFD"/>
    <w:rsid w:val="00A97E24"/>
    <w:rsid w:val="00AA0340"/>
    <w:rsid w:val="00AA0C27"/>
    <w:rsid w:val="00AA104B"/>
    <w:rsid w:val="00AA15C6"/>
    <w:rsid w:val="00AA1D7A"/>
    <w:rsid w:val="00AA2150"/>
    <w:rsid w:val="00AA2304"/>
    <w:rsid w:val="00AA241C"/>
    <w:rsid w:val="00AA33FD"/>
    <w:rsid w:val="00AA4001"/>
    <w:rsid w:val="00AA40DD"/>
    <w:rsid w:val="00AA43D4"/>
    <w:rsid w:val="00AA4627"/>
    <w:rsid w:val="00AA46C9"/>
    <w:rsid w:val="00AA4FCB"/>
    <w:rsid w:val="00AA4FD0"/>
    <w:rsid w:val="00AA625C"/>
    <w:rsid w:val="00AA6BC4"/>
    <w:rsid w:val="00AA6CE2"/>
    <w:rsid w:val="00AA6F25"/>
    <w:rsid w:val="00AA7323"/>
    <w:rsid w:val="00AA7A30"/>
    <w:rsid w:val="00AA7BE3"/>
    <w:rsid w:val="00AA7C08"/>
    <w:rsid w:val="00AA7D41"/>
    <w:rsid w:val="00AB1822"/>
    <w:rsid w:val="00AB1EEF"/>
    <w:rsid w:val="00AB1F67"/>
    <w:rsid w:val="00AB275E"/>
    <w:rsid w:val="00AB2FA4"/>
    <w:rsid w:val="00AB3A6B"/>
    <w:rsid w:val="00AB44CC"/>
    <w:rsid w:val="00AB546C"/>
    <w:rsid w:val="00AB55B2"/>
    <w:rsid w:val="00AB5732"/>
    <w:rsid w:val="00AB5E42"/>
    <w:rsid w:val="00AB609E"/>
    <w:rsid w:val="00AB613E"/>
    <w:rsid w:val="00AB6445"/>
    <w:rsid w:val="00AB701F"/>
    <w:rsid w:val="00AB7366"/>
    <w:rsid w:val="00AB7C15"/>
    <w:rsid w:val="00AC0144"/>
    <w:rsid w:val="00AC086F"/>
    <w:rsid w:val="00AC0D29"/>
    <w:rsid w:val="00AC0EB1"/>
    <w:rsid w:val="00AC0EDF"/>
    <w:rsid w:val="00AC10E0"/>
    <w:rsid w:val="00AC1433"/>
    <w:rsid w:val="00AC21AF"/>
    <w:rsid w:val="00AC22B2"/>
    <w:rsid w:val="00AC24DD"/>
    <w:rsid w:val="00AC26BE"/>
    <w:rsid w:val="00AC2F72"/>
    <w:rsid w:val="00AC5848"/>
    <w:rsid w:val="00AC5887"/>
    <w:rsid w:val="00AC6121"/>
    <w:rsid w:val="00AC65BB"/>
    <w:rsid w:val="00AC6A38"/>
    <w:rsid w:val="00AC6B25"/>
    <w:rsid w:val="00AC7165"/>
    <w:rsid w:val="00AC7308"/>
    <w:rsid w:val="00AC7334"/>
    <w:rsid w:val="00AC77FD"/>
    <w:rsid w:val="00AD029E"/>
    <w:rsid w:val="00AD0640"/>
    <w:rsid w:val="00AD1393"/>
    <w:rsid w:val="00AD1BF0"/>
    <w:rsid w:val="00AD1F16"/>
    <w:rsid w:val="00AD2082"/>
    <w:rsid w:val="00AD3915"/>
    <w:rsid w:val="00AD3A6A"/>
    <w:rsid w:val="00AD412E"/>
    <w:rsid w:val="00AD47D6"/>
    <w:rsid w:val="00AD4B8D"/>
    <w:rsid w:val="00AD5B50"/>
    <w:rsid w:val="00AD5EDC"/>
    <w:rsid w:val="00AD611A"/>
    <w:rsid w:val="00AD6857"/>
    <w:rsid w:val="00AD6E80"/>
    <w:rsid w:val="00AD6F5D"/>
    <w:rsid w:val="00AD7634"/>
    <w:rsid w:val="00AD7DCB"/>
    <w:rsid w:val="00AD7FE5"/>
    <w:rsid w:val="00AE0008"/>
    <w:rsid w:val="00AE060D"/>
    <w:rsid w:val="00AE06C6"/>
    <w:rsid w:val="00AE0C8C"/>
    <w:rsid w:val="00AE12C1"/>
    <w:rsid w:val="00AE16E5"/>
    <w:rsid w:val="00AE1705"/>
    <w:rsid w:val="00AE189D"/>
    <w:rsid w:val="00AE1B57"/>
    <w:rsid w:val="00AE20C9"/>
    <w:rsid w:val="00AE2ABB"/>
    <w:rsid w:val="00AE2E5B"/>
    <w:rsid w:val="00AE2F33"/>
    <w:rsid w:val="00AE3497"/>
    <w:rsid w:val="00AE3564"/>
    <w:rsid w:val="00AE4DD3"/>
    <w:rsid w:val="00AE4E0D"/>
    <w:rsid w:val="00AE4F29"/>
    <w:rsid w:val="00AE5779"/>
    <w:rsid w:val="00AE593A"/>
    <w:rsid w:val="00AE5960"/>
    <w:rsid w:val="00AE5B86"/>
    <w:rsid w:val="00AE5EE2"/>
    <w:rsid w:val="00AE65ED"/>
    <w:rsid w:val="00AE6D98"/>
    <w:rsid w:val="00AE703A"/>
    <w:rsid w:val="00AE7052"/>
    <w:rsid w:val="00AE7A8A"/>
    <w:rsid w:val="00AF0CB7"/>
    <w:rsid w:val="00AF1432"/>
    <w:rsid w:val="00AF18E1"/>
    <w:rsid w:val="00AF254A"/>
    <w:rsid w:val="00AF2E01"/>
    <w:rsid w:val="00AF2FA0"/>
    <w:rsid w:val="00AF306A"/>
    <w:rsid w:val="00AF3423"/>
    <w:rsid w:val="00AF3A5B"/>
    <w:rsid w:val="00AF3BBC"/>
    <w:rsid w:val="00AF5730"/>
    <w:rsid w:val="00AF5B74"/>
    <w:rsid w:val="00AF6196"/>
    <w:rsid w:val="00AF661F"/>
    <w:rsid w:val="00AFFFD2"/>
    <w:rsid w:val="00B00108"/>
    <w:rsid w:val="00B00C2A"/>
    <w:rsid w:val="00B01103"/>
    <w:rsid w:val="00B02682"/>
    <w:rsid w:val="00B03249"/>
    <w:rsid w:val="00B04946"/>
    <w:rsid w:val="00B05C6E"/>
    <w:rsid w:val="00B05F05"/>
    <w:rsid w:val="00B06303"/>
    <w:rsid w:val="00B06878"/>
    <w:rsid w:val="00B07086"/>
    <w:rsid w:val="00B07751"/>
    <w:rsid w:val="00B10635"/>
    <w:rsid w:val="00B10B02"/>
    <w:rsid w:val="00B1156C"/>
    <w:rsid w:val="00B1213C"/>
    <w:rsid w:val="00B1269D"/>
    <w:rsid w:val="00B12926"/>
    <w:rsid w:val="00B12CAA"/>
    <w:rsid w:val="00B12DC4"/>
    <w:rsid w:val="00B141D6"/>
    <w:rsid w:val="00B1429E"/>
    <w:rsid w:val="00B14458"/>
    <w:rsid w:val="00B150F6"/>
    <w:rsid w:val="00B15241"/>
    <w:rsid w:val="00B15A1B"/>
    <w:rsid w:val="00B17016"/>
    <w:rsid w:val="00B17999"/>
    <w:rsid w:val="00B2053E"/>
    <w:rsid w:val="00B20DBE"/>
    <w:rsid w:val="00B213AB"/>
    <w:rsid w:val="00B218EC"/>
    <w:rsid w:val="00B2199E"/>
    <w:rsid w:val="00B21A8D"/>
    <w:rsid w:val="00B21B5F"/>
    <w:rsid w:val="00B21DA6"/>
    <w:rsid w:val="00B21E76"/>
    <w:rsid w:val="00B220E8"/>
    <w:rsid w:val="00B232FD"/>
    <w:rsid w:val="00B23516"/>
    <w:rsid w:val="00B23A5F"/>
    <w:rsid w:val="00B23CF5"/>
    <w:rsid w:val="00B248F5"/>
    <w:rsid w:val="00B24E3C"/>
    <w:rsid w:val="00B256D0"/>
    <w:rsid w:val="00B2703A"/>
    <w:rsid w:val="00B27455"/>
    <w:rsid w:val="00B2FA6A"/>
    <w:rsid w:val="00B30CEC"/>
    <w:rsid w:val="00B30ED9"/>
    <w:rsid w:val="00B31A05"/>
    <w:rsid w:val="00B31EE5"/>
    <w:rsid w:val="00B3221F"/>
    <w:rsid w:val="00B32A0F"/>
    <w:rsid w:val="00B337AC"/>
    <w:rsid w:val="00B3384B"/>
    <w:rsid w:val="00B338F2"/>
    <w:rsid w:val="00B33DA7"/>
    <w:rsid w:val="00B33EBC"/>
    <w:rsid w:val="00B35472"/>
    <w:rsid w:val="00B357CB"/>
    <w:rsid w:val="00B35CD0"/>
    <w:rsid w:val="00B366E1"/>
    <w:rsid w:val="00B367B4"/>
    <w:rsid w:val="00B36CDC"/>
    <w:rsid w:val="00B36EC0"/>
    <w:rsid w:val="00B376CD"/>
    <w:rsid w:val="00B40058"/>
    <w:rsid w:val="00B40393"/>
    <w:rsid w:val="00B40B34"/>
    <w:rsid w:val="00B40C88"/>
    <w:rsid w:val="00B41487"/>
    <w:rsid w:val="00B42046"/>
    <w:rsid w:val="00B42061"/>
    <w:rsid w:val="00B422BB"/>
    <w:rsid w:val="00B426A2"/>
    <w:rsid w:val="00B43097"/>
    <w:rsid w:val="00B430E7"/>
    <w:rsid w:val="00B44925"/>
    <w:rsid w:val="00B44992"/>
    <w:rsid w:val="00B44EE0"/>
    <w:rsid w:val="00B45B2E"/>
    <w:rsid w:val="00B45B5F"/>
    <w:rsid w:val="00B468FC"/>
    <w:rsid w:val="00B46BC0"/>
    <w:rsid w:val="00B47AC5"/>
    <w:rsid w:val="00B501E9"/>
    <w:rsid w:val="00B507DC"/>
    <w:rsid w:val="00B50BFE"/>
    <w:rsid w:val="00B525C9"/>
    <w:rsid w:val="00B52D3D"/>
    <w:rsid w:val="00B52D89"/>
    <w:rsid w:val="00B5308B"/>
    <w:rsid w:val="00B53450"/>
    <w:rsid w:val="00B54634"/>
    <w:rsid w:val="00B54AD3"/>
    <w:rsid w:val="00B54B50"/>
    <w:rsid w:val="00B54B6F"/>
    <w:rsid w:val="00B555DE"/>
    <w:rsid w:val="00B556F5"/>
    <w:rsid w:val="00B55903"/>
    <w:rsid w:val="00B560D8"/>
    <w:rsid w:val="00B57307"/>
    <w:rsid w:val="00B57323"/>
    <w:rsid w:val="00B57A33"/>
    <w:rsid w:val="00B60348"/>
    <w:rsid w:val="00B603A9"/>
    <w:rsid w:val="00B60D0B"/>
    <w:rsid w:val="00B61950"/>
    <w:rsid w:val="00B61E21"/>
    <w:rsid w:val="00B62378"/>
    <w:rsid w:val="00B629A6"/>
    <w:rsid w:val="00B62FDA"/>
    <w:rsid w:val="00B6312F"/>
    <w:rsid w:val="00B6322F"/>
    <w:rsid w:val="00B63969"/>
    <w:rsid w:val="00B63C7F"/>
    <w:rsid w:val="00B63D8F"/>
    <w:rsid w:val="00B643C2"/>
    <w:rsid w:val="00B64E22"/>
    <w:rsid w:val="00B6571F"/>
    <w:rsid w:val="00B65C37"/>
    <w:rsid w:val="00B65FFA"/>
    <w:rsid w:val="00B6601B"/>
    <w:rsid w:val="00B671D9"/>
    <w:rsid w:val="00B7048A"/>
    <w:rsid w:val="00B706CE"/>
    <w:rsid w:val="00B70FBE"/>
    <w:rsid w:val="00B718A8"/>
    <w:rsid w:val="00B728B2"/>
    <w:rsid w:val="00B72D97"/>
    <w:rsid w:val="00B73864"/>
    <w:rsid w:val="00B73A58"/>
    <w:rsid w:val="00B73ED4"/>
    <w:rsid w:val="00B74716"/>
    <w:rsid w:val="00B752DE"/>
    <w:rsid w:val="00B75CE5"/>
    <w:rsid w:val="00B75EA7"/>
    <w:rsid w:val="00B75FEC"/>
    <w:rsid w:val="00B7665E"/>
    <w:rsid w:val="00B769F2"/>
    <w:rsid w:val="00B76C58"/>
    <w:rsid w:val="00B76E39"/>
    <w:rsid w:val="00B7703D"/>
    <w:rsid w:val="00B77376"/>
    <w:rsid w:val="00B77417"/>
    <w:rsid w:val="00B8050E"/>
    <w:rsid w:val="00B80A4D"/>
    <w:rsid w:val="00B80BF9"/>
    <w:rsid w:val="00B81C70"/>
    <w:rsid w:val="00B81F09"/>
    <w:rsid w:val="00B82136"/>
    <w:rsid w:val="00B824C4"/>
    <w:rsid w:val="00B8358A"/>
    <w:rsid w:val="00B83E08"/>
    <w:rsid w:val="00B83EBA"/>
    <w:rsid w:val="00B83EDA"/>
    <w:rsid w:val="00B84318"/>
    <w:rsid w:val="00B8442E"/>
    <w:rsid w:val="00B84F6B"/>
    <w:rsid w:val="00B8576B"/>
    <w:rsid w:val="00B86368"/>
    <w:rsid w:val="00B8657E"/>
    <w:rsid w:val="00B870EB"/>
    <w:rsid w:val="00B872E6"/>
    <w:rsid w:val="00B87782"/>
    <w:rsid w:val="00B87B64"/>
    <w:rsid w:val="00B91490"/>
    <w:rsid w:val="00B918D6"/>
    <w:rsid w:val="00B923D5"/>
    <w:rsid w:val="00B92F03"/>
    <w:rsid w:val="00B94907"/>
    <w:rsid w:val="00B954DE"/>
    <w:rsid w:val="00B95CF1"/>
    <w:rsid w:val="00B95F13"/>
    <w:rsid w:val="00B9731C"/>
    <w:rsid w:val="00B97423"/>
    <w:rsid w:val="00B97E14"/>
    <w:rsid w:val="00BA01B7"/>
    <w:rsid w:val="00BA04FE"/>
    <w:rsid w:val="00BA0A2E"/>
    <w:rsid w:val="00BA1078"/>
    <w:rsid w:val="00BA1264"/>
    <w:rsid w:val="00BA1423"/>
    <w:rsid w:val="00BA1CD0"/>
    <w:rsid w:val="00BA2593"/>
    <w:rsid w:val="00BA2636"/>
    <w:rsid w:val="00BA2977"/>
    <w:rsid w:val="00BA313F"/>
    <w:rsid w:val="00BA31EE"/>
    <w:rsid w:val="00BA3782"/>
    <w:rsid w:val="00BA4514"/>
    <w:rsid w:val="00BA50F0"/>
    <w:rsid w:val="00BA5AEE"/>
    <w:rsid w:val="00BA6317"/>
    <w:rsid w:val="00BA6361"/>
    <w:rsid w:val="00BA68BB"/>
    <w:rsid w:val="00BA7BA2"/>
    <w:rsid w:val="00BA7D3A"/>
    <w:rsid w:val="00BB1463"/>
    <w:rsid w:val="00BB153C"/>
    <w:rsid w:val="00BB1599"/>
    <w:rsid w:val="00BB1B8A"/>
    <w:rsid w:val="00BB3585"/>
    <w:rsid w:val="00BB455B"/>
    <w:rsid w:val="00BB4C52"/>
    <w:rsid w:val="00BB5D3A"/>
    <w:rsid w:val="00BB5D72"/>
    <w:rsid w:val="00BB6225"/>
    <w:rsid w:val="00BB636E"/>
    <w:rsid w:val="00BB64DB"/>
    <w:rsid w:val="00BB64F8"/>
    <w:rsid w:val="00BB6830"/>
    <w:rsid w:val="00BB69D0"/>
    <w:rsid w:val="00BB6CEB"/>
    <w:rsid w:val="00BB6FBF"/>
    <w:rsid w:val="00BB7313"/>
    <w:rsid w:val="00BB73B5"/>
    <w:rsid w:val="00BB7DC5"/>
    <w:rsid w:val="00BB7F4B"/>
    <w:rsid w:val="00BB7F7D"/>
    <w:rsid w:val="00BB9684"/>
    <w:rsid w:val="00BC001F"/>
    <w:rsid w:val="00BC04A6"/>
    <w:rsid w:val="00BC0948"/>
    <w:rsid w:val="00BC2B36"/>
    <w:rsid w:val="00BC2C2B"/>
    <w:rsid w:val="00BC2CDC"/>
    <w:rsid w:val="00BC3827"/>
    <w:rsid w:val="00BC4C24"/>
    <w:rsid w:val="00BC514B"/>
    <w:rsid w:val="00BC5491"/>
    <w:rsid w:val="00BC55E3"/>
    <w:rsid w:val="00BC5DAB"/>
    <w:rsid w:val="00BC6368"/>
    <w:rsid w:val="00BC6F73"/>
    <w:rsid w:val="00BD034F"/>
    <w:rsid w:val="00BD0486"/>
    <w:rsid w:val="00BD08C6"/>
    <w:rsid w:val="00BD19DF"/>
    <w:rsid w:val="00BD22F8"/>
    <w:rsid w:val="00BD2D0C"/>
    <w:rsid w:val="00BD3161"/>
    <w:rsid w:val="00BD3454"/>
    <w:rsid w:val="00BD4370"/>
    <w:rsid w:val="00BD47E3"/>
    <w:rsid w:val="00BD56EC"/>
    <w:rsid w:val="00BD5AC3"/>
    <w:rsid w:val="00BD5C77"/>
    <w:rsid w:val="00BE05E0"/>
    <w:rsid w:val="00BE07BC"/>
    <w:rsid w:val="00BE0BA2"/>
    <w:rsid w:val="00BE108A"/>
    <w:rsid w:val="00BE126B"/>
    <w:rsid w:val="00BE133B"/>
    <w:rsid w:val="00BE17F3"/>
    <w:rsid w:val="00BE18C4"/>
    <w:rsid w:val="00BE1FC6"/>
    <w:rsid w:val="00BE3DA5"/>
    <w:rsid w:val="00BE3EF5"/>
    <w:rsid w:val="00BE4095"/>
    <w:rsid w:val="00BE441B"/>
    <w:rsid w:val="00BE467C"/>
    <w:rsid w:val="00BE496E"/>
    <w:rsid w:val="00BE528B"/>
    <w:rsid w:val="00BE545E"/>
    <w:rsid w:val="00BE6049"/>
    <w:rsid w:val="00BE633B"/>
    <w:rsid w:val="00BE65F7"/>
    <w:rsid w:val="00BE6902"/>
    <w:rsid w:val="00BE6DAD"/>
    <w:rsid w:val="00BE7CF6"/>
    <w:rsid w:val="00BF06F8"/>
    <w:rsid w:val="00BF0700"/>
    <w:rsid w:val="00BF0F14"/>
    <w:rsid w:val="00BF176A"/>
    <w:rsid w:val="00BF2B7F"/>
    <w:rsid w:val="00BF43DA"/>
    <w:rsid w:val="00BF48CB"/>
    <w:rsid w:val="00BF57B8"/>
    <w:rsid w:val="00BF5F28"/>
    <w:rsid w:val="00BF650A"/>
    <w:rsid w:val="00BF6915"/>
    <w:rsid w:val="00C00494"/>
    <w:rsid w:val="00C0098E"/>
    <w:rsid w:val="00C00F86"/>
    <w:rsid w:val="00C01BC4"/>
    <w:rsid w:val="00C01C4C"/>
    <w:rsid w:val="00C01F04"/>
    <w:rsid w:val="00C0269D"/>
    <w:rsid w:val="00C02FAA"/>
    <w:rsid w:val="00C031D2"/>
    <w:rsid w:val="00C032D9"/>
    <w:rsid w:val="00C04266"/>
    <w:rsid w:val="00C04DBE"/>
    <w:rsid w:val="00C05549"/>
    <w:rsid w:val="00C05D24"/>
    <w:rsid w:val="00C0687C"/>
    <w:rsid w:val="00C06C29"/>
    <w:rsid w:val="00C06CD0"/>
    <w:rsid w:val="00C06DDE"/>
    <w:rsid w:val="00C07004"/>
    <w:rsid w:val="00C07239"/>
    <w:rsid w:val="00C077B8"/>
    <w:rsid w:val="00C07B90"/>
    <w:rsid w:val="00C10038"/>
    <w:rsid w:val="00C107FA"/>
    <w:rsid w:val="00C108BF"/>
    <w:rsid w:val="00C108F1"/>
    <w:rsid w:val="00C10B86"/>
    <w:rsid w:val="00C10DE1"/>
    <w:rsid w:val="00C11854"/>
    <w:rsid w:val="00C11B22"/>
    <w:rsid w:val="00C11C59"/>
    <w:rsid w:val="00C121E1"/>
    <w:rsid w:val="00C12390"/>
    <w:rsid w:val="00C1347A"/>
    <w:rsid w:val="00C1356B"/>
    <w:rsid w:val="00C13BDF"/>
    <w:rsid w:val="00C13D47"/>
    <w:rsid w:val="00C14830"/>
    <w:rsid w:val="00C14FEC"/>
    <w:rsid w:val="00C153C2"/>
    <w:rsid w:val="00C154C2"/>
    <w:rsid w:val="00C155EC"/>
    <w:rsid w:val="00C15B5C"/>
    <w:rsid w:val="00C1658A"/>
    <w:rsid w:val="00C169E7"/>
    <w:rsid w:val="00C17ABF"/>
    <w:rsid w:val="00C222E8"/>
    <w:rsid w:val="00C2251F"/>
    <w:rsid w:val="00C229E1"/>
    <w:rsid w:val="00C22ED2"/>
    <w:rsid w:val="00C23908"/>
    <w:rsid w:val="00C23FEF"/>
    <w:rsid w:val="00C24AD0"/>
    <w:rsid w:val="00C24C7F"/>
    <w:rsid w:val="00C2533D"/>
    <w:rsid w:val="00C25418"/>
    <w:rsid w:val="00C26829"/>
    <w:rsid w:val="00C26AB5"/>
    <w:rsid w:val="00C271CE"/>
    <w:rsid w:val="00C274F5"/>
    <w:rsid w:val="00C2762B"/>
    <w:rsid w:val="00C27725"/>
    <w:rsid w:val="00C27755"/>
    <w:rsid w:val="00C27BA2"/>
    <w:rsid w:val="00C310E4"/>
    <w:rsid w:val="00C32388"/>
    <w:rsid w:val="00C328A9"/>
    <w:rsid w:val="00C32923"/>
    <w:rsid w:val="00C32C96"/>
    <w:rsid w:val="00C32F0F"/>
    <w:rsid w:val="00C33899"/>
    <w:rsid w:val="00C33BFA"/>
    <w:rsid w:val="00C35AA4"/>
    <w:rsid w:val="00C360F5"/>
    <w:rsid w:val="00C3614E"/>
    <w:rsid w:val="00C369AB"/>
    <w:rsid w:val="00C36CC2"/>
    <w:rsid w:val="00C36E19"/>
    <w:rsid w:val="00C3764F"/>
    <w:rsid w:val="00C40353"/>
    <w:rsid w:val="00C40D10"/>
    <w:rsid w:val="00C4191A"/>
    <w:rsid w:val="00C41DB5"/>
    <w:rsid w:val="00C422C5"/>
    <w:rsid w:val="00C42309"/>
    <w:rsid w:val="00C4262F"/>
    <w:rsid w:val="00C44ABC"/>
    <w:rsid w:val="00C44BC4"/>
    <w:rsid w:val="00C44EB3"/>
    <w:rsid w:val="00C45718"/>
    <w:rsid w:val="00C45777"/>
    <w:rsid w:val="00C459F4"/>
    <w:rsid w:val="00C45D62"/>
    <w:rsid w:val="00C46891"/>
    <w:rsid w:val="00C46D52"/>
    <w:rsid w:val="00C47206"/>
    <w:rsid w:val="00C47A26"/>
    <w:rsid w:val="00C47B54"/>
    <w:rsid w:val="00C50029"/>
    <w:rsid w:val="00C50C60"/>
    <w:rsid w:val="00C51363"/>
    <w:rsid w:val="00C51876"/>
    <w:rsid w:val="00C52E16"/>
    <w:rsid w:val="00C52ED3"/>
    <w:rsid w:val="00C530D3"/>
    <w:rsid w:val="00C536BE"/>
    <w:rsid w:val="00C54F8F"/>
    <w:rsid w:val="00C55177"/>
    <w:rsid w:val="00C55250"/>
    <w:rsid w:val="00C552DA"/>
    <w:rsid w:val="00C5538B"/>
    <w:rsid w:val="00C56007"/>
    <w:rsid w:val="00C5659F"/>
    <w:rsid w:val="00C567FC"/>
    <w:rsid w:val="00C5687B"/>
    <w:rsid w:val="00C572F5"/>
    <w:rsid w:val="00C57C14"/>
    <w:rsid w:val="00C57E87"/>
    <w:rsid w:val="00C57EB9"/>
    <w:rsid w:val="00C60143"/>
    <w:rsid w:val="00C609BA"/>
    <w:rsid w:val="00C60D6D"/>
    <w:rsid w:val="00C61068"/>
    <w:rsid w:val="00C6199E"/>
    <w:rsid w:val="00C61C6A"/>
    <w:rsid w:val="00C61D24"/>
    <w:rsid w:val="00C62655"/>
    <w:rsid w:val="00C62B6C"/>
    <w:rsid w:val="00C62C72"/>
    <w:rsid w:val="00C62F78"/>
    <w:rsid w:val="00C64217"/>
    <w:rsid w:val="00C642B1"/>
    <w:rsid w:val="00C643B2"/>
    <w:rsid w:val="00C64723"/>
    <w:rsid w:val="00C64BF6"/>
    <w:rsid w:val="00C65132"/>
    <w:rsid w:val="00C65C43"/>
    <w:rsid w:val="00C662F6"/>
    <w:rsid w:val="00C66586"/>
    <w:rsid w:val="00C66C1B"/>
    <w:rsid w:val="00C66C5C"/>
    <w:rsid w:val="00C66E05"/>
    <w:rsid w:val="00C675EE"/>
    <w:rsid w:val="00C7007A"/>
    <w:rsid w:val="00C70993"/>
    <w:rsid w:val="00C70F5B"/>
    <w:rsid w:val="00C71246"/>
    <w:rsid w:val="00C7181C"/>
    <w:rsid w:val="00C71E47"/>
    <w:rsid w:val="00C72160"/>
    <w:rsid w:val="00C721A4"/>
    <w:rsid w:val="00C73500"/>
    <w:rsid w:val="00C7365D"/>
    <w:rsid w:val="00C73FB8"/>
    <w:rsid w:val="00C74675"/>
    <w:rsid w:val="00C75021"/>
    <w:rsid w:val="00C754AD"/>
    <w:rsid w:val="00C76321"/>
    <w:rsid w:val="00C768AA"/>
    <w:rsid w:val="00C7774A"/>
    <w:rsid w:val="00C777F4"/>
    <w:rsid w:val="00C77A7D"/>
    <w:rsid w:val="00C80375"/>
    <w:rsid w:val="00C80F14"/>
    <w:rsid w:val="00C818B8"/>
    <w:rsid w:val="00C82568"/>
    <w:rsid w:val="00C826AF"/>
    <w:rsid w:val="00C826D5"/>
    <w:rsid w:val="00C82C5A"/>
    <w:rsid w:val="00C83742"/>
    <w:rsid w:val="00C83BD7"/>
    <w:rsid w:val="00C842FC"/>
    <w:rsid w:val="00C850D9"/>
    <w:rsid w:val="00C8637E"/>
    <w:rsid w:val="00C8659C"/>
    <w:rsid w:val="00C865BD"/>
    <w:rsid w:val="00C86CDE"/>
    <w:rsid w:val="00C90776"/>
    <w:rsid w:val="00C91619"/>
    <w:rsid w:val="00C919DD"/>
    <w:rsid w:val="00C9214D"/>
    <w:rsid w:val="00C9280C"/>
    <w:rsid w:val="00C942AE"/>
    <w:rsid w:val="00C9495A"/>
    <w:rsid w:val="00C94B80"/>
    <w:rsid w:val="00C95450"/>
    <w:rsid w:val="00C954E7"/>
    <w:rsid w:val="00C95FBD"/>
    <w:rsid w:val="00C96F0E"/>
    <w:rsid w:val="00C971B6"/>
    <w:rsid w:val="00C97277"/>
    <w:rsid w:val="00C97FEB"/>
    <w:rsid w:val="00CA0B6C"/>
    <w:rsid w:val="00CA0B6F"/>
    <w:rsid w:val="00CA0E57"/>
    <w:rsid w:val="00CA1A2E"/>
    <w:rsid w:val="00CA22A4"/>
    <w:rsid w:val="00CA28E3"/>
    <w:rsid w:val="00CA2B4C"/>
    <w:rsid w:val="00CA357F"/>
    <w:rsid w:val="00CA3893"/>
    <w:rsid w:val="00CA3B90"/>
    <w:rsid w:val="00CA3D9A"/>
    <w:rsid w:val="00CA3DA1"/>
    <w:rsid w:val="00CA4543"/>
    <w:rsid w:val="00CA4B84"/>
    <w:rsid w:val="00CA5E03"/>
    <w:rsid w:val="00CA5E34"/>
    <w:rsid w:val="00CA5FBB"/>
    <w:rsid w:val="00CA650D"/>
    <w:rsid w:val="00CA6FAA"/>
    <w:rsid w:val="00CA703C"/>
    <w:rsid w:val="00CA7570"/>
    <w:rsid w:val="00CA7AA3"/>
    <w:rsid w:val="00CA7D86"/>
    <w:rsid w:val="00CB139D"/>
    <w:rsid w:val="00CB158B"/>
    <w:rsid w:val="00CB206D"/>
    <w:rsid w:val="00CB22A4"/>
    <w:rsid w:val="00CB283E"/>
    <w:rsid w:val="00CB2AB5"/>
    <w:rsid w:val="00CB3416"/>
    <w:rsid w:val="00CB3480"/>
    <w:rsid w:val="00CB38D2"/>
    <w:rsid w:val="00CB3F5B"/>
    <w:rsid w:val="00CB49B2"/>
    <w:rsid w:val="00CB51EA"/>
    <w:rsid w:val="00CB5A1B"/>
    <w:rsid w:val="00CB5E55"/>
    <w:rsid w:val="00CB6B08"/>
    <w:rsid w:val="00CB6DE8"/>
    <w:rsid w:val="00CB709E"/>
    <w:rsid w:val="00CB7499"/>
    <w:rsid w:val="00CC0F0D"/>
    <w:rsid w:val="00CC18C3"/>
    <w:rsid w:val="00CC1B78"/>
    <w:rsid w:val="00CC23DB"/>
    <w:rsid w:val="00CC2C77"/>
    <w:rsid w:val="00CC2DD0"/>
    <w:rsid w:val="00CC33AF"/>
    <w:rsid w:val="00CC37C4"/>
    <w:rsid w:val="00CC38C6"/>
    <w:rsid w:val="00CC3A82"/>
    <w:rsid w:val="00CC3BA2"/>
    <w:rsid w:val="00CC4103"/>
    <w:rsid w:val="00CC449A"/>
    <w:rsid w:val="00CC45CF"/>
    <w:rsid w:val="00CC47B3"/>
    <w:rsid w:val="00CC493B"/>
    <w:rsid w:val="00CC6194"/>
    <w:rsid w:val="00CC6F51"/>
    <w:rsid w:val="00CC757C"/>
    <w:rsid w:val="00CC7A6F"/>
    <w:rsid w:val="00CC7CAC"/>
    <w:rsid w:val="00CD00B5"/>
    <w:rsid w:val="00CD09F3"/>
    <w:rsid w:val="00CD10B7"/>
    <w:rsid w:val="00CD2B4B"/>
    <w:rsid w:val="00CD2FA7"/>
    <w:rsid w:val="00CD3A1A"/>
    <w:rsid w:val="00CD3CBF"/>
    <w:rsid w:val="00CD3E14"/>
    <w:rsid w:val="00CD60BA"/>
    <w:rsid w:val="00CD6675"/>
    <w:rsid w:val="00CD6F9B"/>
    <w:rsid w:val="00CD7659"/>
    <w:rsid w:val="00CD796A"/>
    <w:rsid w:val="00CD7972"/>
    <w:rsid w:val="00CD7A56"/>
    <w:rsid w:val="00CE0D2D"/>
    <w:rsid w:val="00CE249B"/>
    <w:rsid w:val="00CE2D4C"/>
    <w:rsid w:val="00CE3864"/>
    <w:rsid w:val="00CE517A"/>
    <w:rsid w:val="00CE5941"/>
    <w:rsid w:val="00CE612E"/>
    <w:rsid w:val="00CE7AFF"/>
    <w:rsid w:val="00CE7BBC"/>
    <w:rsid w:val="00CE7DD3"/>
    <w:rsid w:val="00CF00A7"/>
    <w:rsid w:val="00CF04CA"/>
    <w:rsid w:val="00CF04D3"/>
    <w:rsid w:val="00CF0EFE"/>
    <w:rsid w:val="00CF1957"/>
    <w:rsid w:val="00CF1B4E"/>
    <w:rsid w:val="00CF1D77"/>
    <w:rsid w:val="00CF1D94"/>
    <w:rsid w:val="00CF1F5A"/>
    <w:rsid w:val="00CF253C"/>
    <w:rsid w:val="00CF2975"/>
    <w:rsid w:val="00CF31B6"/>
    <w:rsid w:val="00CF379D"/>
    <w:rsid w:val="00CF3A95"/>
    <w:rsid w:val="00CF4709"/>
    <w:rsid w:val="00CF5616"/>
    <w:rsid w:val="00CF570D"/>
    <w:rsid w:val="00CF58E9"/>
    <w:rsid w:val="00CF5B5A"/>
    <w:rsid w:val="00CF5E0A"/>
    <w:rsid w:val="00CF5FB1"/>
    <w:rsid w:val="00CF6A58"/>
    <w:rsid w:val="00CF7491"/>
    <w:rsid w:val="00CF7AE2"/>
    <w:rsid w:val="00D00162"/>
    <w:rsid w:val="00D0080E"/>
    <w:rsid w:val="00D00CAC"/>
    <w:rsid w:val="00D00E6C"/>
    <w:rsid w:val="00D01238"/>
    <w:rsid w:val="00D01698"/>
    <w:rsid w:val="00D01B7B"/>
    <w:rsid w:val="00D0226B"/>
    <w:rsid w:val="00D02784"/>
    <w:rsid w:val="00D02877"/>
    <w:rsid w:val="00D031CA"/>
    <w:rsid w:val="00D0399A"/>
    <w:rsid w:val="00D04FDC"/>
    <w:rsid w:val="00D053CB"/>
    <w:rsid w:val="00D05420"/>
    <w:rsid w:val="00D060D3"/>
    <w:rsid w:val="00D0650B"/>
    <w:rsid w:val="00D06D06"/>
    <w:rsid w:val="00D06DD1"/>
    <w:rsid w:val="00D06FD9"/>
    <w:rsid w:val="00D07BD4"/>
    <w:rsid w:val="00D101E3"/>
    <w:rsid w:val="00D10545"/>
    <w:rsid w:val="00D105A1"/>
    <w:rsid w:val="00D10A08"/>
    <w:rsid w:val="00D10A8C"/>
    <w:rsid w:val="00D111B6"/>
    <w:rsid w:val="00D113D9"/>
    <w:rsid w:val="00D113E0"/>
    <w:rsid w:val="00D11C15"/>
    <w:rsid w:val="00D12209"/>
    <w:rsid w:val="00D12E7B"/>
    <w:rsid w:val="00D12F48"/>
    <w:rsid w:val="00D12F5F"/>
    <w:rsid w:val="00D139BB"/>
    <w:rsid w:val="00D13F6C"/>
    <w:rsid w:val="00D14A1A"/>
    <w:rsid w:val="00D14C16"/>
    <w:rsid w:val="00D15950"/>
    <w:rsid w:val="00D15965"/>
    <w:rsid w:val="00D17789"/>
    <w:rsid w:val="00D178AE"/>
    <w:rsid w:val="00D17A9C"/>
    <w:rsid w:val="00D205A3"/>
    <w:rsid w:val="00D208D4"/>
    <w:rsid w:val="00D21E68"/>
    <w:rsid w:val="00D221FD"/>
    <w:rsid w:val="00D224E1"/>
    <w:rsid w:val="00D22541"/>
    <w:rsid w:val="00D22833"/>
    <w:rsid w:val="00D22E3E"/>
    <w:rsid w:val="00D236A4"/>
    <w:rsid w:val="00D238E2"/>
    <w:rsid w:val="00D23A5E"/>
    <w:rsid w:val="00D23A9E"/>
    <w:rsid w:val="00D240D6"/>
    <w:rsid w:val="00D247E9"/>
    <w:rsid w:val="00D24AF3"/>
    <w:rsid w:val="00D24BB1"/>
    <w:rsid w:val="00D25620"/>
    <w:rsid w:val="00D2640B"/>
    <w:rsid w:val="00D26530"/>
    <w:rsid w:val="00D26BDF"/>
    <w:rsid w:val="00D2702D"/>
    <w:rsid w:val="00D27B71"/>
    <w:rsid w:val="00D3017D"/>
    <w:rsid w:val="00D30590"/>
    <w:rsid w:val="00D30886"/>
    <w:rsid w:val="00D31916"/>
    <w:rsid w:val="00D3282C"/>
    <w:rsid w:val="00D328C9"/>
    <w:rsid w:val="00D3299C"/>
    <w:rsid w:val="00D33C59"/>
    <w:rsid w:val="00D33FAA"/>
    <w:rsid w:val="00D34080"/>
    <w:rsid w:val="00D34396"/>
    <w:rsid w:val="00D34FF7"/>
    <w:rsid w:val="00D35388"/>
    <w:rsid w:val="00D357C4"/>
    <w:rsid w:val="00D35FC2"/>
    <w:rsid w:val="00D36AEE"/>
    <w:rsid w:val="00D371F7"/>
    <w:rsid w:val="00D379F0"/>
    <w:rsid w:val="00D37DF7"/>
    <w:rsid w:val="00D40E09"/>
    <w:rsid w:val="00D40F9B"/>
    <w:rsid w:val="00D4157D"/>
    <w:rsid w:val="00D423CA"/>
    <w:rsid w:val="00D42669"/>
    <w:rsid w:val="00D43755"/>
    <w:rsid w:val="00D43AE6"/>
    <w:rsid w:val="00D43EAA"/>
    <w:rsid w:val="00D445D9"/>
    <w:rsid w:val="00D44B93"/>
    <w:rsid w:val="00D44EE2"/>
    <w:rsid w:val="00D4515C"/>
    <w:rsid w:val="00D459B6"/>
    <w:rsid w:val="00D45DB4"/>
    <w:rsid w:val="00D46284"/>
    <w:rsid w:val="00D464AF"/>
    <w:rsid w:val="00D467C4"/>
    <w:rsid w:val="00D46B87"/>
    <w:rsid w:val="00D477BA"/>
    <w:rsid w:val="00D47942"/>
    <w:rsid w:val="00D501FC"/>
    <w:rsid w:val="00D5046B"/>
    <w:rsid w:val="00D50FC8"/>
    <w:rsid w:val="00D51501"/>
    <w:rsid w:val="00D52F1A"/>
    <w:rsid w:val="00D534F4"/>
    <w:rsid w:val="00D54087"/>
    <w:rsid w:val="00D54508"/>
    <w:rsid w:val="00D54AF3"/>
    <w:rsid w:val="00D56AC3"/>
    <w:rsid w:val="00D56C14"/>
    <w:rsid w:val="00D5712A"/>
    <w:rsid w:val="00D5722C"/>
    <w:rsid w:val="00D576D9"/>
    <w:rsid w:val="00D57906"/>
    <w:rsid w:val="00D603B0"/>
    <w:rsid w:val="00D6065C"/>
    <w:rsid w:val="00D60779"/>
    <w:rsid w:val="00D60A0F"/>
    <w:rsid w:val="00D616A4"/>
    <w:rsid w:val="00D6175A"/>
    <w:rsid w:val="00D61B86"/>
    <w:rsid w:val="00D61C77"/>
    <w:rsid w:val="00D62BE3"/>
    <w:rsid w:val="00D63504"/>
    <w:rsid w:val="00D63ED5"/>
    <w:rsid w:val="00D6440A"/>
    <w:rsid w:val="00D647DB"/>
    <w:rsid w:val="00D64898"/>
    <w:rsid w:val="00D65376"/>
    <w:rsid w:val="00D65DE7"/>
    <w:rsid w:val="00D65F70"/>
    <w:rsid w:val="00D661B2"/>
    <w:rsid w:val="00D66426"/>
    <w:rsid w:val="00D66B68"/>
    <w:rsid w:val="00D66EEC"/>
    <w:rsid w:val="00D66F64"/>
    <w:rsid w:val="00D6713A"/>
    <w:rsid w:val="00D672D2"/>
    <w:rsid w:val="00D674AB"/>
    <w:rsid w:val="00D67B77"/>
    <w:rsid w:val="00D67D90"/>
    <w:rsid w:val="00D67E7F"/>
    <w:rsid w:val="00D67E9B"/>
    <w:rsid w:val="00D70838"/>
    <w:rsid w:val="00D7097D"/>
    <w:rsid w:val="00D7117D"/>
    <w:rsid w:val="00D717B8"/>
    <w:rsid w:val="00D71954"/>
    <w:rsid w:val="00D71F71"/>
    <w:rsid w:val="00D725B9"/>
    <w:rsid w:val="00D72D1F"/>
    <w:rsid w:val="00D72FAD"/>
    <w:rsid w:val="00D7314A"/>
    <w:rsid w:val="00D739D4"/>
    <w:rsid w:val="00D73BFA"/>
    <w:rsid w:val="00D74081"/>
    <w:rsid w:val="00D7524E"/>
    <w:rsid w:val="00D75333"/>
    <w:rsid w:val="00D75B14"/>
    <w:rsid w:val="00D7615C"/>
    <w:rsid w:val="00D767D0"/>
    <w:rsid w:val="00D76B28"/>
    <w:rsid w:val="00D772BE"/>
    <w:rsid w:val="00D7741F"/>
    <w:rsid w:val="00D776E2"/>
    <w:rsid w:val="00D7784C"/>
    <w:rsid w:val="00D77D8B"/>
    <w:rsid w:val="00D8065B"/>
    <w:rsid w:val="00D8094F"/>
    <w:rsid w:val="00D81287"/>
    <w:rsid w:val="00D8148C"/>
    <w:rsid w:val="00D829FC"/>
    <w:rsid w:val="00D82B0E"/>
    <w:rsid w:val="00D83890"/>
    <w:rsid w:val="00D83E27"/>
    <w:rsid w:val="00D83F0A"/>
    <w:rsid w:val="00D841AC"/>
    <w:rsid w:val="00D844AE"/>
    <w:rsid w:val="00D84F88"/>
    <w:rsid w:val="00D8702F"/>
    <w:rsid w:val="00D87CAD"/>
    <w:rsid w:val="00D9054D"/>
    <w:rsid w:val="00D90707"/>
    <w:rsid w:val="00D90D7B"/>
    <w:rsid w:val="00D918DB"/>
    <w:rsid w:val="00D91C79"/>
    <w:rsid w:val="00D926F0"/>
    <w:rsid w:val="00D92E51"/>
    <w:rsid w:val="00D93051"/>
    <w:rsid w:val="00D93322"/>
    <w:rsid w:val="00D93B0B"/>
    <w:rsid w:val="00D93B90"/>
    <w:rsid w:val="00D940CD"/>
    <w:rsid w:val="00D94ED2"/>
    <w:rsid w:val="00D959C0"/>
    <w:rsid w:val="00D967AC"/>
    <w:rsid w:val="00D96C9C"/>
    <w:rsid w:val="00D96E5C"/>
    <w:rsid w:val="00D9747A"/>
    <w:rsid w:val="00D97A08"/>
    <w:rsid w:val="00D97DFB"/>
    <w:rsid w:val="00DA01A4"/>
    <w:rsid w:val="00DA07E2"/>
    <w:rsid w:val="00DA1166"/>
    <w:rsid w:val="00DA236A"/>
    <w:rsid w:val="00DA2D04"/>
    <w:rsid w:val="00DA2F0A"/>
    <w:rsid w:val="00DA3423"/>
    <w:rsid w:val="00DA40EA"/>
    <w:rsid w:val="00DA41AE"/>
    <w:rsid w:val="00DA43B8"/>
    <w:rsid w:val="00DA4D35"/>
    <w:rsid w:val="00DA61FB"/>
    <w:rsid w:val="00DA7781"/>
    <w:rsid w:val="00DA7C6D"/>
    <w:rsid w:val="00DB03DD"/>
    <w:rsid w:val="00DB0737"/>
    <w:rsid w:val="00DB0784"/>
    <w:rsid w:val="00DB0EB7"/>
    <w:rsid w:val="00DB186E"/>
    <w:rsid w:val="00DB282F"/>
    <w:rsid w:val="00DB30E7"/>
    <w:rsid w:val="00DB31F0"/>
    <w:rsid w:val="00DB336E"/>
    <w:rsid w:val="00DB3E5C"/>
    <w:rsid w:val="00DB46A5"/>
    <w:rsid w:val="00DB497F"/>
    <w:rsid w:val="00DB5D81"/>
    <w:rsid w:val="00DB736C"/>
    <w:rsid w:val="00DB7D01"/>
    <w:rsid w:val="00DB7EE9"/>
    <w:rsid w:val="00DC019D"/>
    <w:rsid w:val="00DC0536"/>
    <w:rsid w:val="00DC0634"/>
    <w:rsid w:val="00DC09B7"/>
    <w:rsid w:val="00DC0A84"/>
    <w:rsid w:val="00DC0C61"/>
    <w:rsid w:val="00DC1830"/>
    <w:rsid w:val="00DC2A89"/>
    <w:rsid w:val="00DC2B90"/>
    <w:rsid w:val="00DC3341"/>
    <w:rsid w:val="00DC3914"/>
    <w:rsid w:val="00DC3BEE"/>
    <w:rsid w:val="00DC3F7F"/>
    <w:rsid w:val="00DC465A"/>
    <w:rsid w:val="00DC4681"/>
    <w:rsid w:val="00DC4775"/>
    <w:rsid w:val="00DC53C3"/>
    <w:rsid w:val="00DC5632"/>
    <w:rsid w:val="00DC5BB0"/>
    <w:rsid w:val="00DC5C5A"/>
    <w:rsid w:val="00DC655E"/>
    <w:rsid w:val="00DC798A"/>
    <w:rsid w:val="00DC7C20"/>
    <w:rsid w:val="00DC7DB9"/>
    <w:rsid w:val="00DD084D"/>
    <w:rsid w:val="00DD0B24"/>
    <w:rsid w:val="00DD189E"/>
    <w:rsid w:val="00DD1D49"/>
    <w:rsid w:val="00DD1D6B"/>
    <w:rsid w:val="00DD1E5C"/>
    <w:rsid w:val="00DD221F"/>
    <w:rsid w:val="00DD23DB"/>
    <w:rsid w:val="00DD2708"/>
    <w:rsid w:val="00DD2D51"/>
    <w:rsid w:val="00DD3341"/>
    <w:rsid w:val="00DD3613"/>
    <w:rsid w:val="00DD3B98"/>
    <w:rsid w:val="00DD4753"/>
    <w:rsid w:val="00DD499E"/>
    <w:rsid w:val="00DD4F85"/>
    <w:rsid w:val="00DD5524"/>
    <w:rsid w:val="00DD65FF"/>
    <w:rsid w:val="00DD6FC0"/>
    <w:rsid w:val="00DD78BA"/>
    <w:rsid w:val="00DD79FE"/>
    <w:rsid w:val="00DD7BBF"/>
    <w:rsid w:val="00DE0B34"/>
    <w:rsid w:val="00DE0E02"/>
    <w:rsid w:val="00DE1431"/>
    <w:rsid w:val="00DE1FBC"/>
    <w:rsid w:val="00DE2092"/>
    <w:rsid w:val="00DE24FE"/>
    <w:rsid w:val="00DE26B9"/>
    <w:rsid w:val="00DE2D96"/>
    <w:rsid w:val="00DE2EDC"/>
    <w:rsid w:val="00DE3F8E"/>
    <w:rsid w:val="00DE57E6"/>
    <w:rsid w:val="00DE5B19"/>
    <w:rsid w:val="00DE5CA9"/>
    <w:rsid w:val="00DE67ED"/>
    <w:rsid w:val="00DE6AF9"/>
    <w:rsid w:val="00DE6EED"/>
    <w:rsid w:val="00DE73B6"/>
    <w:rsid w:val="00DE74FD"/>
    <w:rsid w:val="00DE7C77"/>
    <w:rsid w:val="00DEB5BB"/>
    <w:rsid w:val="00DF0763"/>
    <w:rsid w:val="00DF07D4"/>
    <w:rsid w:val="00DF080A"/>
    <w:rsid w:val="00DF0851"/>
    <w:rsid w:val="00DF0E90"/>
    <w:rsid w:val="00DF12AC"/>
    <w:rsid w:val="00DF14F5"/>
    <w:rsid w:val="00DF1C01"/>
    <w:rsid w:val="00DF1C69"/>
    <w:rsid w:val="00DF22C8"/>
    <w:rsid w:val="00DF2E77"/>
    <w:rsid w:val="00DF31A6"/>
    <w:rsid w:val="00DF32D9"/>
    <w:rsid w:val="00DF39CB"/>
    <w:rsid w:val="00DF3B57"/>
    <w:rsid w:val="00DF49C9"/>
    <w:rsid w:val="00DF5651"/>
    <w:rsid w:val="00DF5C9D"/>
    <w:rsid w:val="00DF617D"/>
    <w:rsid w:val="00DF71A3"/>
    <w:rsid w:val="00DF72E7"/>
    <w:rsid w:val="00DF795F"/>
    <w:rsid w:val="00E0055E"/>
    <w:rsid w:val="00E0089A"/>
    <w:rsid w:val="00E008E1"/>
    <w:rsid w:val="00E00B28"/>
    <w:rsid w:val="00E00D6B"/>
    <w:rsid w:val="00E01368"/>
    <w:rsid w:val="00E018A3"/>
    <w:rsid w:val="00E01C9F"/>
    <w:rsid w:val="00E02454"/>
    <w:rsid w:val="00E02E8D"/>
    <w:rsid w:val="00E03089"/>
    <w:rsid w:val="00E031A4"/>
    <w:rsid w:val="00E0332D"/>
    <w:rsid w:val="00E0360B"/>
    <w:rsid w:val="00E03FCE"/>
    <w:rsid w:val="00E043D0"/>
    <w:rsid w:val="00E0474D"/>
    <w:rsid w:val="00E054E5"/>
    <w:rsid w:val="00E05534"/>
    <w:rsid w:val="00E05914"/>
    <w:rsid w:val="00E05963"/>
    <w:rsid w:val="00E05B24"/>
    <w:rsid w:val="00E05F97"/>
    <w:rsid w:val="00E06025"/>
    <w:rsid w:val="00E06AC2"/>
    <w:rsid w:val="00E06E65"/>
    <w:rsid w:val="00E07314"/>
    <w:rsid w:val="00E073A5"/>
    <w:rsid w:val="00E075E1"/>
    <w:rsid w:val="00E07659"/>
    <w:rsid w:val="00E07C84"/>
    <w:rsid w:val="00E1054F"/>
    <w:rsid w:val="00E10C3C"/>
    <w:rsid w:val="00E10D49"/>
    <w:rsid w:val="00E110DB"/>
    <w:rsid w:val="00E12D0D"/>
    <w:rsid w:val="00E13035"/>
    <w:rsid w:val="00E13A21"/>
    <w:rsid w:val="00E142A5"/>
    <w:rsid w:val="00E147D1"/>
    <w:rsid w:val="00E14F58"/>
    <w:rsid w:val="00E15917"/>
    <w:rsid w:val="00E16272"/>
    <w:rsid w:val="00E16568"/>
    <w:rsid w:val="00E16B26"/>
    <w:rsid w:val="00E16EF3"/>
    <w:rsid w:val="00E17341"/>
    <w:rsid w:val="00E17DAD"/>
    <w:rsid w:val="00E201E2"/>
    <w:rsid w:val="00E2075C"/>
    <w:rsid w:val="00E20E07"/>
    <w:rsid w:val="00E213EF"/>
    <w:rsid w:val="00E21BCB"/>
    <w:rsid w:val="00E21E6F"/>
    <w:rsid w:val="00E221AC"/>
    <w:rsid w:val="00E22235"/>
    <w:rsid w:val="00E23228"/>
    <w:rsid w:val="00E23B35"/>
    <w:rsid w:val="00E24549"/>
    <w:rsid w:val="00E25305"/>
    <w:rsid w:val="00E25614"/>
    <w:rsid w:val="00E257E0"/>
    <w:rsid w:val="00E25801"/>
    <w:rsid w:val="00E25DCF"/>
    <w:rsid w:val="00E305DF"/>
    <w:rsid w:val="00E3066F"/>
    <w:rsid w:val="00E307D1"/>
    <w:rsid w:val="00E30876"/>
    <w:rsid w:val="00E30C04"/>
    <w:rsid w:val="00E30CBB"/>
    <w:rsid w:val="00E30DCA"/>
    <w:rsid w:val="00E31B21"/>
    <w:rsid w:val="00E32FE5"/>
    <w:rsid w:val="00E330DC"/>
    <w:rsid w:val="00E3339E"/>
    <w:rsid w:val="00E33828"/>
    <w:rsid w:val="00E35166"/>
    <w:rsid w:val="00E35660"/>
    <w:rsid w:val="00E35B72"/>
    <w:rsid w:val="00E35C8E"/>
    <w:rsid w:val="00E3733C"/>
    <w:rsid w:val="00E37503"/>
    <w:rsid w:val="00E376EE"/>
    <w:rsid w:val="00E3789D"/>
    <w:rsid w:val="00E37FAE"/>
    <w:rsid w:val="00E40740"/>
    <w:rsid w:val="00E407BB"/>
    <w:rsid w:val="00E408A7"/>
    <w:rsid w:val="00E40D6B"/>
    <w:rsid w:val="00E410B1"/>
    <w:rsid w:val="00E417F7"/>
    <w:rsid w:val="00E418A1"/>
    <w:rsid w:val="00E42071"/>
    <w:rsid w:val="00E421C0"/>
    <w:rsid w:val="00E429C8"/>
    <w:rsid w:val="00E435B2"/>
    <w:rsid w:val="00E435BF"/>
    <w:rsid w:val="00E44858"/>
    <w:rsid w:val="00E453A6"/>
    <w:rsid w:val="00E4556F"/>
    <w:rsid w:val="00E457C7"/>
    <w:rsid w:val="00E45946"/>
    <w:rsid w:val="00E459A8"/>
    <w:rsid w:val="00E45DBC"/>
    <w:rsid w:val="00E45F52"/>
    <w:rsid w:val="00E462F6"/>
    <w:rsid w:val="00E46A56"/>
    <w:rsid w:val="00E50594"/>
    <w:rsid w:val="00E50F4B"/>
    <w:rsid w:val="00E5146F"/>
    <w:rsid w:val="00E5154F"/>
    <w:rsid w:val="00E515DC"/>
    <w:rsid w:val="00E5161A"/>
    <w:rsid w:val="00E51772"/>
    <w:rsid w:val="00E51A87"/>
    <w:rsid w:val="00E5241C"/>
    <w:rsid w:val="00E52505"/>
    <w:rsid w:val="00E53AAA"/>
    <w:rsid w:val="00E54562"/>
    <w:rsid w:val="00E54ACB"/>
    <w:rsid w:val="00E54BD5"/>
    <w:rsid w:val="00E55205"/>
    <w:rsid w:val="00E559A9"/>
    <w:rsid w:val="00E55C90"/>
    <w:rsid w:val="00E55ECF"/>
    <w:rsid w:val="00E5612B"/>
    <w:rsid w:val="00E56B8F"/>
    <w:rsid w:val="00E56D47"/>
    <w:rsid w:val="00E57367"/>
    <w:rsid w:val="00E5759D"/>
    <w:rsid w:val="00E578C1"/>
    <w:rsid w:val="00E6028F"/>
    <w:rsid w:val="00E606F1"/>
    <w:rsid w:val="00E61355"/>
    <w:rsid w:val="00E6195C"/>
    <w:rsid w:val="00E61E53"/>
    <w:rsid w:val="00E61FD3"/>
    <w:rsid w:val="00E6233D"/>
    <w:rsid w:val="00E62757"/>
    <w:rsid w:val="00E62827"/>
    <w:rsid w:val="00E629BD"/>
    <w:rsid w:val="00E62EB6"/>
    <w:rsid w:val="00E62FE7"/>
    <w:rsid w:val="00E631F3"/>
    <w:rsid w:val="00E63DCC"/>
    <w:rsid w:val="00E645E8"/>
    <w:rsid w:val="00E64CCC"/>
    <w:rsid w:val="00E651DC"/>
    <w:rsid w:val="00E65534"/>
    <w:rsid w:val="00E65DF9"/>
    <w:rsid w:val="00E66372"/>
    <w:rsid w:val="00E66981"/>
    <w:rsid w:val="00E67568"/>
    <w:rsid w:val="00E7031F"/>
    <w:rsid w:val="00E70649"/>
    <w:rsid w:val="00E70C1C"/>
    <w:rsid w:val="00E70DAD"/>
    <w:rsid w:val="00E71576"/>
    <w:rsid w:val="00E719D7"/>
    <w:rsid w:val="00E72894"/>
    <w:rsid w:val="00E72B10"/>
    <w:rsid w:val="00E72ECF"/>
    <w:rsid w:val="00E733F6"/>
    <w:rsid w:val="00E74172"/>
    <w:rsid w:val="00E74728"/>
    <w:rsid w:val="00E74BEF"/>
    <w:rsid w:val="00E750E0"/>
    <w:rsid w:val="00E75129"/>
    <w:rsid w:val="00E7561F"/>
    <w:rsid w:val="00E75946"/>
    <w:rsid w:val="00E76294"/>
    <w:rsid w:val="00E76798"/>
    <w:rsid w:val="00E76CBA"/>
    <w:rsid w:val="00E771C9"/>
    <w:rsid w:val="00E7749D"/>
    <w:rsid w:val="00E775CC"/>
    <w:rsid w:val="00E77604"/>
    <w:rsid w:val="00E79DA5"/>
    <w:rsid w:val="00E7FFCC"/>
    <w:rsid w:val="00E80168"/>
    <w:rsid w:val="00E807D5"/>
    <w:rsid w:val="00E807F5"/>
    <w:rsid w:val="00E816C3"/>
    <w:rsid w:val="00E8237D"/>
    <w:rsid w:val="00E8282D"/>
    <w:rsid w:val="00E82C8D"/>
    <w:rsid w:val="00E83682"/>
    <w:rsid w:val="00E83928"/>
    <w:rsid w:val="00E83EDA"/>
    <w:rsid w:val="00E83F9C"/>
    <w:rsid w:val="00E8487B"/>
    <w:rsid w:val="00E848D3"/>
    <w:rsid w:val="00E85B2B"/>
    <w:rsid w:val="00E864DC"/>
    <w:rsid w:val="00E8651B"/>
    <w:rsid w:val="00E86F8D"/>
    <w:rsid w:val="00E87038"/>
    <w:rsid w:val="00E87133"/>
    <w:rsid w:val="00E87A38"/>
    <w:rsid w:val="00E907B5"/>
    <w:rsid w:val="00E911FA"/>
    <w:rsid w:val="00E917D5"/>
    <w:rsid w:val="00E92169"/>
    <w:rsid w:val="00E92484"/>
    <w:rsid w:val="00E92698"/>
    <w:rsid w:val="00E92A27"/>
    <w:rsid w:val="00E92E82"/>
    <w:rsid w:val="00E92F1A"/>
    <w:rsid w:val="00E92F65"/>
    <w:rsid w:val="00E9328C"/>
    <w:rsid w:val="00E93B88"/>
    <w:rsid w:val="00E94EA9"/>
    <w:rsid w:val="00E9513E"/>
    <w:rsid w:val="00E95845"/>
    <w:rsid w:val="00E9598E"/>
    <w:rsid w:val="00E95BAB"/>
    <w:rsid w:val="00E95BE6"/>
    <w:rsid w:val="00E95DA5"/>
    <w:rsid w:val="00E96581"/>
    <w:rsid w:val="00E97582"/>
    <w:rsid w:val="00E97B1E"/>
    <w:rsid w:val="00EA0A9A"/>
    <w:rsid w:val="00EA0F97"/>
    <w:rsid w:val="00EA131F"/>
    <w:rsid w:val="00EA13E5"/>
    <w:rsid w:val="00EA15D5"/>
    <w:rsid w:val="00EA20E2"/>
    <w:rsid w:val="00EA224A"/>
    <w:rsid w:val="00EA3B95"/>
    <w:rsid w:val="00EA52C4"/>
    <w:rsid w:val="00EA56F5"/>
    <w:rsid w:val="00EA6163"/>
    <w:rsid w:val="00EA6984"/>
    <w:rsid w:val="00EA6C4D"/>
    <w:rsid w:val="00EA6DA3"/>
    <w:rsid w:val="00EA6DAA"/>
    <w:rsid w:val="00EA79C1"/>
    <w:rsid w:val="00EA7B99"/>
    <w:rsid w:val="00EB0336"/>
    <w:rsid w:val="00EB0494"/>
    <w:rsid w:val="00EB0BFC"/>
    <w:rsid w:val="00EB0C70"/>
    <w:rsid w:val="00EB0CCD"/>
    <w:rsid w:val="00EB0F59"/>
    <w:rsid w:val="00EB113D"/>
    <w:rsid w:val="00EB1373"/>
    <w:rsid w:val="00EB1A63"/>
    <w:rsid w:val="00EB2098"/>
    <w:rsid w:val="00EB2221"/>
    <w:rsid w:val="00EB26F2"/>
    <w:rsid w:val="00EB3C8B"/>
    <w:rsid w:val="00EB3DE6"/>
    <w:rsid w:val="00EB47BB"/>
    <w:rsid w:val="00EB48E0"/>
    <w:rsid w:val="00EB49C5"/>
    <w:rsid w:val="00EB4AE5"/>
    <w:rsid w:val="00EB55CC"/>
    <w:rsid w:val="00EB562A"/>
    <w:rsid w:val="00EB58E0"/>
    <w:rsid w:val="00EB6144"/>
    <w:rsid w:val="00EB63B1"/>
    <w:rsid w:val="00EB663E"/>
    <w:rsid w:val="00EB7B59"/>
    <w:rsid w:val="00EC02A1"/>
    <w:rsid w:val="00EC02F7"/>
    <w:rsid w:val="00EC0311"/>
    <w:rsid w:val="00EC16FD"/>
    <w:rsid w:val="00EC1BB4"/>
    <w:rsid w:val="00EC1D8E"/>
    <w:rsid w:val="00EC2A3C"/>
    <w:rsid w:val="00EC2D61"/>
    <w:rsid w:val="00EC2D81"/>
    <w:rsid w:val="00EC38EC"/>
    <w:rsid w:val="00EC462A"/>
    <w:rsid w:val="00EC59F3"/>
    <w:rsid w:val="00EC5A8D"/>
    <w:rsid w:val="00EC73B1"/>
    <w:rsid w:val="00EC7DA4"/>
    <w:rsid w:val="00ED04DE"/>
    <w:rsid w:val="00ED0966"/>
    <w:rsid w:val="00ED0C58"/>
    <w:rsid w:val="00ED11EA"/>
    <w:rsid w:val="00ED1279"/>
    <w:rsid w:val="00ED27EB"/>
    <w:rsid w:val="00ED285A"/>
    <w:rsid w:val="00ED2A9C"/>
    <w:rsid w:val="00ED35DB"/>
    <w:rsid w:val="00ED418B"/>
    <w:rsid w:val="00ED4942"/>
    <w:rsid w:val="00ED4A42"/>
    <w:rsid w:val="00ED4AAF"/>
    <w:rsid w:val="00ED52F0"/>
    <w:rsid w:val="00ED558E"/>
    <w:rsid w:val="00ED6147"/>
    <w:rsid w:val="00ED6803"/>
    <w:rsid w:val="00ED7171"/>
    <w:rsid w:val="00ED72F2"/>
    <w:rsid w:val="00EE02D8"/>
    <w:rsid w:val="00EE089D"/>
    <w:rsid w:val="00EE1097"/>
    <w:rsid w:val="00EE1333"/>
    <w:rsid w:val="00EE1595"/>
    <w:rsid w:val="00EE1CCC"/>
    <w:rsid w:val="00EE1E85"/>
    <w:rsid w:val="00EE2E5E"/>
    <w:rsid w:val="00EE313B"/>
    <w:rsid w:val="00EE333B"/>
    <w:rsid w:val="00EE4E83"/>
    <w:rsid w:val="00EE56F2"/>
    <w:rsid w:val="00EE5814"/>
    <w:rsid w:val="00EE7E30"/>
    <w:rsid w:val="00EF0005"/>
    <w:rsid w:val="00EF06F6"/>
    <w:rsid w:val="00EF09EE"/>
    <w:rsid w:val="00EF0AA9"/>
    <w:rsid w:val="00EF0C83"/>
    <w:rsid w:val="00EF0E8A"/>
    <w:rsid w:val="00EF12B3"/>
    <w:rsid w:val="00EF149B"/>
    <w:rsid w:val="00EF18C4"/>
    <w:rsid w:val="00EF1E12"/>
    <w:rsid w:val="00EF1F29"/>
    <w:rsid w:val="00EF3284"/>
    <w:rsid w:val="00EF3D19"/>
    <w:rsid w:val="00EF439C"/>
    <w:rsid w:val="00EF44F5"/>
    <w:rsid w:val="00EF5697"/>
    <w:rsid w:val="00EF639C"/>
    <w:rsid w:val="00EF7171"/>
    <w:rsid w:val="00EF7A75"/>
    <w:rsid w:val="00EF7F54"/>
    <w:rsid w:val="00F000C6"/>
    <w:rsid w:val="00F01638"/>
    <w:rsid w:val="00F0260E"/>
    <w:rsid w:val="00F027B7"/>
    <w:rsid w:val="00F03000"/>
    <w:rsid w:val="00F036DD"/>
    <w:rsid w:val="00F03D38"/>
    <w:rsid w:val="00F046C5"/>
    <w:rsid w:val="00F04C7D"/>
    <w:rsid w:val="00F04FB0"/>
    <w:rsid w:val="00F05351"/>
    <w:rsid w:val="00F059EA"/>
    <w:rsid w:val="00F0755A"/>
    <w:rsid w:val="00F103DD"/>
    <w:rsid w:val="00F1095C"/>
    <w:rsid w:val="00F1190A"/>
    <w:rsid w:val="00F11DCD"/>
    <w:rsid w:val="00F120C8"/>
    <w:rsid w:val="00F121BC"/>
    <w:rsid w:val="00F1228C"/>
    <w:rsid w:val="00F1263B"/>
    <w:rsid w:val="00F136FE"/>
    <w:rsid w:val="00F14544"/>
    <w:rsid w:val="00F1458E"/>
    <w:rsid w:val="00F1539B"/>
    <w:rsid w:val="00F159BA"/>
    <w:rsid w:val="00F15B7A"/>
    <w:rsid w:val="00F15EAF"/>
    <w:rsid w:val="00F15FDD"/>
    <w:rsid w:val="00F161B0"/>
    <w:rsid w:val="00F16758"/>
    <w:rsid w:val="00F16FAF"/>
    <w:rsid w:val="00F17128"/>
    <w:rsid w:val="00F178FD"/>
    <w:rsid w:val="00F1798D"/>
    <w:rsid w:val="00F20850"/>
    <w:rsid w:val="00F208A2"/>
    <w:rsid w:val="00F20ACA"/>
    <w:rsid w:val="00F20D7C"/>
    <w:rsid w:val="00F215A7"/>
    <w:rsid w:val="00F219C4"/>
    <w:rsid w:val="00F229BD"/>
    <w:rsid w:val="00F22EE0"/>
    <w:rsid w:val="00F235E8"/>
    <w:rsid w:val="00F23F7A"/>
    <w:rsid w:val="00F255F7"/>
    <w:rsid w:val="00F25FB4"/>
    <w:rsid w:val="00F265E2"/>
    <w:rsid w:val="00F26885"/>
    <w:rsid w:val="00F26E40"/>
    <w:rsid w:val="00F26F60"/>
    <w:rsid w:val="00F2715D"/>
    <w:rsid w:val="00F302A0"/>
    <w:rsid w:val="00F3098E"/>
    <w:rsid w:val="00F30D64"/>
    <w:rsid w:val="00F3185E"/>
    <w:rsid w:val="00F32897"/>
    <w:rsid w:val="00F32898"/>
    <w:rsid w:val="00F32B7A"/>
    <w:rsid w:val="00F332B8"/>
    <w:rsid w:val="00F333F5"/>
    <w:rsid w:val="00F33761"/>
    <w:rsid w:val="00F34D72"/>
    <w:rsid w:val="00F3543C"/>
    <w:rsid w:val="00F3632D"/>
    <w:rsid w:val="00F366EE"/>
    <w:rsid w:val="00F367A4"/>
    <w:rsid w:val="00F3769A"/>
    <w:rsid w:val="00F37A4D"/>
    <w:rsid w:val="00F401A1"/>
    <w:rsid w:val="00F41404"/>
    <w:rsid w:val="00F414E0"/>
    <w:rsid w:val="00F415A5"/>
    <w:rsid w:val="00F41746"/>
    <w:rsid w:val="00F41C41"/>
    <w:rsid w:val="00F4201B"/>
    <w:rsid w:val="00F424A3"/>
    <w:rsid w:val="00F436C7"/>
    <w:rsid w:val="00F43761"/>
    <w:rsid w:val="00F43ABB"/>
    <w:rsid w:val="00F43C18"/>
    <w:rsid w:val="00F43E54"/>
    <w:rsid w:val="00F43F72"/>
    <w:rsid w:val="00F4407F"/>
    <w:rsid w:val="00F450BC"/>
    <w:rsid w:val="00F45399"/>
    <w:rsid w:val="00F459EB"/>
    <w:rsid w:val="00F46BD5"/>
    <w:rsid w:val="00F46E56"/>
    <w:rsid w:val="00F47225"/>
    <w:rsid w:val="00F47303"/>
    <w:rsid w:val="00F477E6"/>
    <w:rsid w:val="00F506A4"/>
    <w:rsid w:val="00F50700"/>
    <w:rsid w:val="00F50C86"/>
    <w:rsid w:val="00F50D87"/>
    <w:rsid w:val="00F51143"/>
    <w:rsid w:val="00F5117F"/>
    <w:rsid w:val="00F511CB"/>
    <w:rsid w:val="00F51D20"/>
    <w:rsid w:val="00F51F2E"/>
    <w:rsid w:val="00F5242A"/>
    <w:rsid w:val="00F52765"/>
    <w:rsid w:val="00F52AF9"/>
    <w:rsid w:val="00F52F7E"/>
    <w:rsid w:val="00F530DF"/>
    <w:rsid w:val="00F53AFA"/>
    <w:rsid w:val="00F54ABF"/>
    <w:rsid w:val="00F55A82"/>
    <w:rsid w:val="00F55DAE"/>
    <w:rsid w:val="00F563A5"/>
    <w:rsid w:val="00F56DD7"/>
    <w:rsid w:val="00F573F5"/>
    <w:rsid w:val="00F57B7A"/>
    <w:rsid w:val="00F57B8A"/>
    <w:rsid w:val="00F60BBE"/>
    <w:rsid w:val="00F60EE9"/>
    <w:rsid w:val="00F61253"/>
    <w:rsid w:val="00F61C68"/>
    <w:rsid w:val="00F61EF3"/>
    <w:rsid w:val="00F62C09"/>
    <w:rsid w:val="00F63229"/>
    <w:rsid w:val="00F642EE"/>
    <w:rsid w:val="00F648EF"/>
    <w:rsid w:val="00F64A0B"/>
    <w:rsid w:val="00F64B36"/>
    <w:rsid w:val="00F64E9E"/>
    <w:rsid w:val="00F64F88"/>
    <w:rsid w:val="00F66AA6"/>
    <w:rsid w:val="00F679F1"/>
    <w:rsid w:val="00F70A4B"/>
    <w:rsid w:val="00F72BA8"/>
    <w:rsid w:val="00F73329"/>
    <w:rsid w:val="00F7438C"/>
    <w:rsid w:val="00F746DD"/>
    <w:rsid w:val="00F750F8"/>
    <w:rsid w:val="00F76D6A"/>
    <w:rsid w:val="00F7730E"/>
    <w:rsid w:val="00F77344"/>
    <w:rsid w:val="00F80554"/>
    <w:rsid w:val="00F8111F"/>
    <w:rsid w:val="00F81788"/>
    <w:rsid w:val="00F81C56"/>
    <w:rsid w:val="00F82AEC"/>
    <w:rsid w:val="00F839EB"/>
    <w:rsid w:val="00F83F46"/>
    <w:rsid w:val="00F84283"/>
    <w:rsid w:val="00F847A0"/>
    <w:rsid w:val="00F8505B"/>
    <w:rsid w:val="00F85A7D"/>
    <w:rsid w:val="00F85C7B"/>
    <w:rsid w:val="00F86160"/>
    <w:rsid w:val="00F86328"/>
    <w:rsid w:val="00F86F35"/>
    <w:rsid w:val="00F90090"/>
    <w:rsid w:val="00F905CC"/>
    <w:rsid w:val="00F90C9B"/>
    <w:rsid w:val="00F90CC5"/>
    <w:rsid w:val="00F910AB"/>
    <w:rsid w:val="00F912AF"/>
    <w:rsid w:val="00F91539"/>
    <w:rsid w:val="00F91584"/>
    <w:rsid w:val="00F915C2"/>
    <w:rsid w:val="00F91BC4"/>
    <w:rsid w:val="00F91D73"/>
    <w:rsid w:val="00F930FC"/>
    <w:rsid w:val="00F93167"/>
    <w:rsid w:val="00F931B0"/>
    <w:rsid w:val="00F931F0"/>
    <w:rsid w:val="00F9336F"/>
    <w:rsid w:val="00F939E2"/>
    <w:rsid w:val="00F93A0B"/>
    <w:rsid w:val="00F93E75"/>
    <w:rsid w:val="00F94245"/>
    <w:rsid w:val="00F9457B"/>
    <w:rsid w:val="00F945B4"/>
    <w:rsid w:val="00F9482B"/>
    <w:rsid w:val="00F94B6F"/>
    <w:rsid w:val="00F95865"/>
    <w:rsid w:val="00F95A0C"/>
    <w:rsid w:val="00F969C4"/>
    <w:rsid w:val="00F96AB4"/>
    <w:rsid w:val="00F97508"/>
    <w:rsid w:val="00F977CE"/>
    <w:rsid w:val="00FA015E"/>
    <w:rsid w:val="00FA0BC2"/>
    <w:rsid w:val="00FA1AE2"/>
    <w:rsid w:val="00FA28DA"/>
    <w:rsid w:val="00FA29A3"/>
    <w:rsid w:val="00FA2A9A"/>
    <w:rsid w:val="00FA314E"/>
    <w:rsid w:val="00FA348D"/>
    <w:rsid w:val="00FA3CC8"/>
    <w:rsid w:val="00FA4A84"/>
    <w:rsid w:val="00FA4D97"/>
    <w:rsid w:val="00FA4EFA"/>
    <w:rsid w:val="00FA523A"/>
    <w:rsid w:val="00FA56DE"/>
    <w:rsid w:val="00FA56E7"/>
    <w:rsid w:val="00FA5791"/>
    <w:rsid w:val="00FA6F60"/>
    <w:rsid w:val="00FA7A70"/>
    <w:rsid w:val="00FA7CE7"/>
    <w:rsid w:val="00FA7D2F"/>
    <w:rsid w:val="00FB00F1"/>
    <w:rsid w:val="00FB038C"/>
    <w:rsid w:val="00FB05AE"/>
    <w:rsid w:val="00FB1483"/>
    <w:rsid w:val="00FB27C4"/>
    <w:rsid w:val="00FB2C72"/>
    <w:rsid w:val="00FB2CCF"/>
    <w:rsid w:val="00FB3385"/>
    <w:rsid w:val="00FB34E1"/>
    <w:rsid w:val="00FB4932"/>
    <w:rsid w:val="00FB52A0"/>
    <w:rsid w:val="00FB562B"/>
    <w:rsid w:val="00FB5E7A"/>
    <w:rsid w:val="00FB6C09"/>
    <w:rsid w:val="00FB735A"/>
    <w:rsid w:val="00FB7F7D"/>
    <w:rsid w:val="00FC0056"/>
    <w:rsid w:val="00FC042E"/>
    <w:rsid w:val="00FC06BF"/>
    <w:rsid w:val="00FC07AF"/>
    <w:rsid w:val="00FC10BC"/>
    <w:rsid w:val="00FC1FD6"/>
    <w:rsid w:val="00FC271E"/>
    <w:rsid w:val="00FC29D6"/>
    <w:rsid w:val="00FC2B15"/>
    <w:rsid w:val="00FC2B61"/>
    <w:rsid w:val="00FC3CD6"/>
    <w:rsid w:val="00FC46EE"/>
    <w:rsid w:val="00FC4B92"/>
    <w:rsid w:val="00FC5BD4"/>
    <w:rsid w:val="00FC61F0"/>
    <w:rsid w:val="00FC6302"/>
    <w:rsid w:val="00FC6F9E"/>
    <w:rsid w:val="00FC709A"/>
    <w:rsid w:val="00FC7171"/>
    <w:rsid w:val="00FC737F"/>
    <w:rsid w:val="00FC7597"/>
    <w:rsid w:val="00FC7BEC"/>
    <w:rsid w:val="00FD01E3"/>
    <w:rsid w:val="00FD09DB"/>
    <w:rsid w:val="00FD17D6"/>
    <w:rsid w:val="00FD17FA"/>
    <w:rsid w:val="00FD1B4B"/>
    <w:rsid w:val="00FD1BF7"/>
    <w:rsid w:val="00FD1C9F"/>
    <w:rsid w:val="00FD21D5"/>
    <w:rsid w:val="00FD28BC"/>
    <w:rsid w:val="00FD2A3D"/>
    <w:rsid w:val="00FD2E99"/>
    <w:rsid w:val="00FD3784"/>
    <w:rsid w:val="00FD3D9E"/>
    <w:rsid w:val="00FD504B"/>
    <w:rsid w:val="00FD58CA"/>
    <w:rsid w:val="00FD5ABE"/>
    <w:rsid w:val="00FD7B8A"/>
    <w:rsid w:val="00FD7F77"/>
    <w:rsid w:val="00FE10C2"/>
    <w:rsid w:val="00FE12DB"/>
    <w:rsid w:val="00FE13A5"/>
    <w:rsid w:val="00FE19DA"/>
    <w:rsid w:val="00FE2786"/>
    <w:rsid w:val="00FE29A5"/>
    <w:rsid w:val="00FE387B"/>
    <w:rsid w:val="00FE3E01"/>
    <w:rsid w:val="00FE4A7B"/>
    <w:rsid w:val="00FE4F97"/>
    <w:rsid w:val="00FE5B58"/>
    <w:rsid w:val="00FE5D24"/>
    <w:rsid w:val="00FE6401"/>
    <w:rsid w:val="00FE6DB5"/>
    <w:rsid w:val="00FE6EC5"/>
    <w:rsid w:val="00FE70F7"/>
    <w:rsid w:val="00FE7772"/>
    <w:rsid w:val="00FE7A5C"/>
    <w:rsid w:val="00FE7A73"/>
    <w:rsid w:val="00FF09DD"/>
    <w:rsid w:val="00FF1B1E"/>
    <w:rsid w:val="00FF1DFA"/>
    <w:rsid w:val="00FF2BE6"/>
    <w:rsid w:val="00FF3115"/>
    <w:rsid w:val="00FF3912"/>
    <w:rsid w:val="00FF42A7"/>
    <w:rsid w:val="00FF4BDD"/>
    <w:rsid w:val="00FF4C3C"/>
    <w:rsid w:val="00FF4F23"/>
    <w:rsid w:val="00FF4F5C"/>
    <w:rsid w:val="00FF5242"/>
    <w:rsid w:val="00FF533D"/>
    <w:rsid w:val="00FF5BAB"/>
    <w:rsid w:val="00FF5E29"/>
    <w:rsid w:val="00FF6142"/>
    <w:rsid w:val="00FF6495"/>
    <w:rsid w:val="00FF697E"/>
    <w:rsid w:val="00FF6ABA"/>
    <w:rsid w:val="00FF6F0D"/>
    <w:rsid w:val="00FF7436"/>
    <w:rsid w:val="00FF751C"/>
    <w:rsid w:val="00FF762B"/>
    <w:rsid w:val="00FF772A"/>
    <w:rsid w:val="00FF77CA"/>
    <w:rsid w:val="00FF7C73"/>
    <w:rsid w:val="0106499C"/>
    <w:rsid w:val="010BB4A5"/>
    <w:rsid w:val="010CBB0A"/>
    <w:rsid w:val="010CF93B"/>
    <w:rsid w:val="0113751C"/>
    <w:rsid w:val="0113E638"/>
    <w:rsid w:val="011C4CE6"/>
    <w:rsid w:val="01208101"/>
    <w:rsid w:val="012F895A"/>
    <w:rsid w:val="013D2301"/>
    <w:rsid w:val="013FF6FB"/>
    <w:rsid w:val="0140E46E"/>
    <w:rsid w:val="0140FC0F"/>
    <w:rsid w:val="014C790B"/>
    <w:rsid w:val="015A1935"/>
    <w:rsid w:val="015A7342"/>
    <w:rsid w:val="016D5A6D"/>
    <w:rsid w:val="01752258"/>
    <w:rsid w:val="01803005"/>
    <w:rsid w:val="01859842"/>
    <w:rsid w:val="0187FD83"/>
    <w:rsid w:val="018840FF"/>
    <w:rsid w:val="01950FFD"/>
    <w:rsid w:val="0196882C"/>
    <w:rsid w:val="019C6F3B"/>
    <w:rsid w:val="01A0A37D"/>
    <w:rsid w:val="01A155EC"/>
    <w:rsid w:val="01A234FB"/>
    <w:rsid w:val="01A4B19E"/>
    <w:rsid w:val="01A65A16"/>
    <w:rsid w:val="01B566D4"/>
    <w:rsid w:val="01B848E5"/>
    <w:rsid w:val="01B91034"/>
    <w:rsid w:val="01BF5697"/>
    <w:rsid w:val="01C8F59C"/>
    <w:rsid w:val="01CB5253"/>
    <w:rsid w:val="01CE5A88"/>
    <w:rsid w:val="01CF3C37"/>
    <w:rsid w:val="01D92530"/>
    <w:rsid w:val="01F23039"/>
    <w:rsid w:val="01F76D92"/>
    <w:rsid w:val="01FB8F13"/>
    <w:rsid w:val="020BAA4A"/>
    <w:rsid w:val="0211241B"/>
    <w:rsid w:val="02150D1E"/>
    <w:rsid w:val="021756BA"/>
    <w:rsid w:val="0228F6F0"/>
    <w:rsid w:val="022DE6E5"/>
    <w:rsid w:val="022FA290"/>
    <w:rsid w:val="023339DE"/>
    <w:rsid w:val="023414FF"/>
    <w:rsid w:val="0235E331"/>
    <w:rsid w:val="023ACDAA"/>
    <w:rsid w:val="02412B7E"/>
    <w:rsid w:val="024C5F48"/>
    <w:rsid w:val="0250C51B"/>
    <w:rsid w:val="0255693B"/>
    <w:rsid w:val="0260F51B"/>
    <w:rsid w:val="026CDE99"/>
    <w:rsid w:val="026D904F"/>
    <w:rsid w:val="026DDEAE"/>
    <w:rsid w:val="026F7C67"/>
    <w:rsid w:val="0271F3A4"/>
    <w:rsid w:val="02915A54"/>
    <w:rsid w:val="02971299"/>
    <w:rsid w:val="02A488D5"/>
    <w:rsid w:val="02A72E68"/>
    <w:rsid w:val="02A97DEC"/>
    <w:rsid w:val="02B9D348"/>
    <w:rsid w:val="02C11CF7"/>
    <w:rsid w:val="02C881B7"/>
    <w:rsid w:val="02D90434"/>
    <w:rsid w:val="02E47E88"/>
    <w:rsid w:val="02EBF9FC"/>
    <w:rsid w:val="02EC581C"/>
    <w:rsid w:val="02FA7F42"/>
    <w:rsid w:val="030BC707"/>
    <w:rsid w:val="03144124"/>
    <w:rsid w:val="031596A2"/>
    <w:rsid w:val="031839EF"/>
    <w:rsid w:val="031F6676"/>
    <w:rsid w:val="03263D86"/>
    <w:rsid w:val="03281878"/>
    <w:rsid w:val="032DE656"/>
    <w:rsid w:val="0335CB3C"/>
    <w:rsid w:val="034AE058"/>
    <w:rsid w:val="034B7C36"/>
    <w:rsid w:val="034CE18C"/>
    <w:rsid w:val="034F60E1"/>
    <w:rsid w:val="03560A51"/>
    <w:rsid w:val="035DE8CC"/>
    <w:rsid w:val="03607172"/>
    <w:rsid w:val="0369B2AD"/>
    <w:rsid w:val="036D89BA"/>
    <w:rsid w:val="036EF47E"/>
    <w:rsid w:val="03725B43"/>
    <w:rsid w:val="0375A09B"/>
    <w:rsid w:val="0377828D"/>
    <w:rsid w:val="0377922F"/>
    <w:rsid w:val="0377EAE9"/>
    <w:rsid w:val="037E7926"/>
    <w:rsid w:val="037E88A3"/>
    <w:rsid w:val="0380D955"/>
    <w:rsid w:val="038449E5"/>
    <w:rsid w:val="038B460E"/>
    <w:rsid w:val="038BC7F4"/>
    <w:rsid w:val="038EC026"/>
    <w:rsid w:val="0392CA56"/>
    <w:rsid w:val="039403AB"/>
    <w:rsid w:val="039E2F04"/>
    <w:rsid w:val="039EF19A"/>
    <w:rsid w:val="03A12A26"/>
    <w:rsid w:val="03AA97D9"/>
    <w:rsid w:val="03B50DF2"/>
    <w:rsid w:val="03C0C6E8"/>
    <w:rsid w:val="03E57BBA"/>
    <w:rsid w:val="0406A0F6"/>
    <w:rsid w:val="040C030E"/>
    <w:rsid w:val="0436B2E7"/>
    <w:rsid w:val="043DEA5E"/>
    <w:rsid w:val="04451E88"/>
    <w:rsid w:val="044AFF06"/>
    <w:rsid w:val="044EAA48"/>
    <w:rsid w:val="0451A1BD"/>
    <w:rsid w:val="045929BB"/>
    <w:rsid w:val="0467073E"/>
    <w:rsid w:val="046D7C23"/>
    <w:rsid w:val="046DA2DB"/>
    <w:rsid w:val="0472840F"/>
    <w:rsid w:val="04742447"/>
    <w:rsid w:val="04815B78"/>
    <w:rsid w:val="0484D59B"/>
    <w:rsid w:val="04940F8F"/>
    <w:rsid w:val="049468B5"/>
    <w:rsid w:val="049572E5"/>
    <w:rsid w:val="04AD72C8"/>
    <w:rsid w:val="04AF9B00"/>
    <w:rsid w:val="04B2F66F"/>
    <w:rsid w:val="04BC8ED0"/>
    <w:rsid w:val="04CAE81B"/>
    <w:rsid w:val="04D2F7F1"/>
    <w:rsid w:val="04D648FB"/>
    <w:rsid w:val="04D86ACB"/>
    <w:rsid w:val="04DB9B33"/>
    <w:rsid w:val="04E4E755"/>
    <w:rsid w:val="04E86204"/>
    <w:rsid w:val="04EDE552"/>
    <w:rsid w:val="04EE225A"/>
    <w:rsid w:val="04F2A387"/>
    <w:rsid w:val="04F7F5BB"/>
    <w:rsid w:val="04FC7E4E"/>
    <w:rsid w:val="05064010"/>
    <w:rsid w:val="050EDFA6"/>
    <w:rsid w:val="05102D65"/>
    <w:rsid w:val="051939CA"/>
    <w:rsid w:val="0525DE76"/>
    <w:rsid w:val="0527546B"/>
    <w:rsid w:val="052E9388"/>
    <w:rsid w:val="0530FB41"/>
    <w:rsid w:val="053B625F"/>
    <w:rsid w:val="05406254"/>
    <w:rsid w:val="0549E26D"/>
    <w:rsid w:val="055098A4"/>
    <w:rsid w:val="05538DA2"/>
    <w:rsid w:val="0554848A"/>
    <w:rsid w:val="0560C6C2"/>
    <w:rsid w:val="0562BCE0"/>
    <w:rsid w:val="0566B7BD"/>
    <w:rsid w:val="0567A4FF"/>
    <w:rsid w:val="0568E4B1"/>
    <w:rsid w:val="0569A530"/>
    <w:rsid w:val="0571CC36"/>
    <w:rsid w:val="05737ABC"/>
    <w:rsid w:val="057D7D4A"/>
    <w:rsid w:val="05849799"/>
    <w:rsid w:val="058C65AF"/>
    <w:rsid w:val="05977714"/>
    <w:rsid w:val="05999B38"/>
    <w:rsid w:val="059CBFE8"/>
    <w:rsid w:val="059FC061"/>
    <w:rsid w:val="05A69D6B"/>
    <w:rsid w:val="05A8643D"/>
    <w:rsid w:val="05AAE47C"/>
    <w:rsid w:val="05AC33A9"/>
    <w:rsid w:val="05AC8214"/>
    <w:rsid w:val="05AE65FF"/>
    <w:rsid w:val="05AF9B72"/>
    <w:rsid w:val="05B53962"/>
    <w:rsid w:val="05B9077E"/>
    <w:rsid w:val="05B91833"/>
    <w:rsid w:val="05B91F46"/>
    <w:rsid w:val="05BBCBFC"/>
    <w:rsid w:val="05C47679"/>
    <w:rsid w:val="05C6FA9B"/>
    <w:rsid w:val="05D49E34"/>
    <w:rsid w:val="05D8618F"/>
    <w:rsid w:val="05DE0C21"/>
    <w:rsid w:val="05F042FD"/>
    <w:rsid w:val="05F163D4"/>
    <w:rsid w:val="05F90A1B"/>
    <w:rsid w:val="0603E5EF"/>
    <w:rsid w:val="06053A8B"/>
    <w:rsid w:val="0613C085"/>
    <w:rsid w:val="06174AD0"/>
    <w:rsid w:val="061B7064"/>
    <w:rsid w:val="061C7F37"/>
    <w:rsid w:val="061DB142"/>
    <w:rsid w:val="062462B8"/>
    <w:rsid w:val="06251DCA"/>
    <w:rsid w:val="06253681"/>
    <w:rsid w:val="062CF70D"/>
    <w:rsid w:val="065B1ABC"/>
    <w:rsid w:val="0662E907"/>
    <w:rsid w:val="0667E2C8"/>
    <w:rsid w:val="066952B7"/>
    <w:rsid w:val="067D0B6B"/>
    <w:rsid w:val="067E4651"/>
    <w:rsid w:val="06810D8C"/>
    <w:rsid w:val="0686375A"/>
    <w:rsid w:val="068AE8E7"/>
    <w:rsid w:val="069249F0"/>
    <w:rsid w:val="06940784"/>
    <w:rsid w:val="069455E0"/>
    <w:rsid w:val="0695EFDF"/>
    <w:rsid w:val="0699506A"/>
    <w:rsid w:val="06A12106"/>
    <w:rsid w:val="06B94823"/>
    <w:rsid w:val="06B9C4DA"/>
    <w:rsid w:val="06CEC9F5"/>
    <w:rsid w:val="06D78DCD"/>
    <w:rsid w:val="06DCD6DF"/>
    <w:rsid w:val="06E28267"/>
    <w:rsid w:val="06E3086F"/>
    <w:rsid w:val="06E91E57"/>
    <w:rsid w:val="06E94F9B"/>
    <w:rsid w:val="06EA0BB5"/>
    <w:rsid w:val="06EDCCFC"/>
    <w:rsid w:val="06EF4893"/>
    <w:rsid w:val="06F0A0D1"/>
    <w:rsid w:val="070188A2"/>
    <w:rsid w:val="070971E9"/>
    <w:rsid w:val="07194DAB"/>
    <w:rsid w:val="071DE533"/>
    <w:rsid w:val="0726C1E5"/>
    <w:rsid w:val="07308082"/>
    <w:rsid w:val="0736DF55"/>
    <w:rsid w:val="0736E1B5"/>
    <w:rsid w:val="0738EF3B"/>
    <w:rsid w:val="073CCFBC"/>
    <w:rsid w:val="07458F56"/>
    <w:rsid w:val="074FFA57"/>
    <w:rsid w:val="07557B60"/>
    <w:rsid w:val="07598264"/>
    <w:rsid w:val="07676100"/>
    <w:rsid w:val="07686B9F"/>
    <w:rsid w:val="0769B674"/>
    <w:rsid w:val="076A3FEF"/>
    <w:rsid w:val="076B6AB9"/>
    <w:rsid w:val="0773490E"/>
    <w:rsid w:val="077A5547"/>
    <w:rsid w:val="07802790"/>
    <w:rsid w:val="0787DBB6"/>
    <w:rsid w:val="07887F82"/>
    <w:rsid w:val="078B6369"/>
    <w:rsid w:val="079362F4"/>
    <w:rsid w:val="07A1BA27"/>
    <w:rsid w:val="07A1DA6B"/>
    <w:rsid w:val="07AD32A3"/>
    <w:rsid w:val="07ADC2A3"/>
    <w:rsid w:val="07C4804C"/>
    <w:rsid w:val="07C8E4D1"/>
    <w:rsid w:val="07CA75E8"/>
    <w:rsid w:val="07CD62F4"/>
    <w:rsid w:val="07D2A824"/>
    <w:rsid w:val="07DB1606"/>
    <w:rsid w:val="07E1DE79"/>
    <w:rsid w:val="07E23748"/>
    <w:rsid w:val="07E871EF"/>
    <w:rsid w:val="07F5BA30"/>
    <w:rsid w:val="0805C6D6"/>
    <w:rsid w:val="0817E0D2"/>
    <w:rsid w:val="081DD25C"/>
    <w:rsid w:val="08276819"/>
    <w:rsid w:val="0827919D"/>
    <w:rsid w:val="082D97C6"/>
    <w:rsid w:val="084068A7"/>
    <w:rsid w:val="0842E60D"/>
    <w:rsid w:val="0844A1A2"/>
    <w:rsid w:val="084F178E"/>
    <w:rsid w:val="085EDD4C"/>
    <w:rsid w:val="0860F831"/>
    <w:rsid w:val="087ADE40"/>
    <w:rsid w:val="08832B95"/>
    <w:rsid w:val="08883BE8"/>
    <w:rsid w:val="0894B7AA"/>
    <w:rsid w:val="089F56CC"/>
    <w:rsid w:val="08AAE86A"/>
    <w:rsid w:val="08AC1D96"/>
    <w:rsid w:val="08ACCE46"/>
    <w:rsid w:val="08BD3702"/>
    <w:rsid w:val="08C4BEA8"/>
    <w:rsid w:val="08CC2CA7"/>
    <w:rsid w:val="08D7D4C3"/>
    <w:rsid w:val="08D8A101"/>
    <w:rsid w:val="08FBAE16"/>
    <w:rsid w:val="090430E2"/>
    <w:rsid w:val="0917094E"/>
    <w:rsid w:val="091AD7A5"/>
    <w:rsid w:val="091AFE38"/>
    <w:rsid w:val="0925AB71"/>
    <w:rsid w:val="092CF30C"/>
    <w:rsid w:val="0932E597"/>
    <w:rsid w:val="09331E83"/>
    <w:rsid w:val="09377845"/>
    <w:rsid w:val="0937E2BB"/>
    <w:rsid w:val="093812A3"/>
    <w:rsid w:val="0943D3FF"/>
    <w:rsid w:val="0950F6EF"/>
    <w:rsid w:val="09539849"/>
    <w:rsid w:val="09550136"/>
    <w:rsid w:val="095B2ABF"/>
    <w:rsid w:val="095FCF81"/>
    <w:rsid w:val="096CD187"/>
    <w:rsid w:val="09731C21"/>
    <w:rsid w:val="09886FBA"/>
    <w:rsid w:val="09925D4D"/>
    <w:rsid w:val="099819B4"/>
    <w:rsid w:val="0998EE2B"/>
    <w:rsid w:val="09A5762B"/>
    <w:rsid w:val="09A92F23"/>
    <w:rsid w:val="09C4E0AB"/>
    <w:rsid w:val="09C67D58"/>
    <w:rsid w:val="09C7B184"/>
    <w:rsid w:val="09CEE32D"/>
    <w:rsid w:val="09CFBC67"/>
    <w:rsid w:val="09D3D590"/>
    <w:rsid w:val="09E2FF00"/>
    <w:rsid w:val="09E91E56"/>
    <w:rsid w:val="09F05B69"/>
    <w:rsid w:val="09F247A9"/>
    <w:rsid w:val="09F84FC9"/>
    <w:rsid w:val="09FD5ABF"/>
    <w:rsid w:val="0A03252C"/>
    <w:rsid w:val="0A03E536"/>
    <w:rsid w:val="0A07718A"/>
    <w:rsid w:val="0A0FC8F1"/>
    <w:rsid w:val="0A150593"/>
    <w:rsid w:val="0A17341B"/>
    <w:rsid w:val="0A1FF025"/>
    <w:rsid w:val="0A2734F3"/>
    <w:rsid w:val="0A29F9B8"/>
    <w:rsid w:val="0A2DDA9D"/>
    <w:rsid w:val="0A3315A8"/>
    <w:rsid w:val="0A345EBF"/>
    <w:rsid w:val="0A449ABB"/>
    <w:rsid w:val="0A467670"/>
    <w:rsid w:val="0A469D47"/>
    <w:rsid w:val="0A54B7EC"/>
    <w:rsid w:val="0A649FDA"/>
    <w:rsid w:val="0A67CDA6"/>
    <w:rsid w:val="0A7BEC6B"/>
    <w:rsid w:val="0A842D78"/>
    <w:rsid w:val="0A88B38F"/>
    <w:rsid w:val="0A8F5BEF"/>
    <w:rsid w:val="0AA1C99E"/>
    <w:rsid w:val="0AB36FDF"/>
    <w:rsid w:val="0AB9DF21"/>
    <w:rsid w:val="0ABB11F9"/>
    <w:rsid w:val="0ABFA0FC"/>
    <w:rsid w:val="0AC36FA1"/>
    <w:rsid w:val="0AC571DF"/>
    <w:rsid w:val="0ACD15D3"/>
    <w:rsid w:val="0AD011D9"/>
    <w:rsid w:val="0AD3F7B8"/>
    <w:rsid w:val="0ADEEDF2"/>
    <w:rsid w:val="0AEBA594"/>
    <w:rsid w:val="0AF6FF48"/>
    <w:rsid w:val="0B035207"/>
    <w:rsid w:val="0B04CCAD"/>
    <w:rsid w:val="0B085D49"/>
    <w:rsid w:val="0B2094A8"/>
    <w:rsid w:val="0B2E3657"/>
    <w:rsid w:val="0B30F4BE"/>
    <w:rsid w:val="0B328888"/>
    <w:rsid w:val="0B37AB0F"/>
    <w:rsid w:val="0B43E5C5"/>
    <w:rsid w:val="0B49008C"/>
    <w:rsid w:val="0B4D1960"/>
    <w:rsid w:val="0B4E0EE2"/>
    <w:rsid w:val="0B50A162"/>
    <w:rsid w:val="0B51571E"/>
    <w:rsid w:val="0B52EC4D"/>
    <w:rsid w:val="0B5CF620"/>
    <w:rsid w:val="0B6381E5"/>
    <w:rsid w:val="0B63EB7F"/>
    <w:rsid w:val="0B76431F"/>
    <w:rsid w:val="0B89376B"/>
    <w:rsid w:val="0B89BF12"/>
    <w:rsid w:val="0B936468"/>
    <w:rsid w:val="0B98E505"/>
    <w:rsid w:val="0B9BBC26"/>
    <w:rsid w:val="0BA940E9"/>
    <w:rsid w:val="0BB256BC"/>
    <w:rsid w:val="0BBC41FB"/>
    <w:rsid w:val="0BBF41C1"/>
    <w:rsid w:val="0BD068F4"/>
    <w:rsid w:val="0BD68BF9"/>
    <w:rsid w:val="0BE5885B"/>
    <w:rsid w:val="0BEC58F1"/>
    <w:rsid w:val="0BED08E8"/>
    <w:rsid w:val="0BF0DDB9"/>
    <w:rsid w:val="0BF12CFF"/>
    <w:rsid w:val="0BF489BF"/>
    <w:rsid w:val="0BFF32C0"/>
    <w:rsid w:val="0C0C12F3"/>
    <w:rsid w:val="0C0CCE86"/>
    <w:rsid w:val="0C111D88"/>
    <w:rsid w:val="0C157789"/>
    <w:rsid w:val="0C1E01F3"/>
    <w:rsid w:val="0C1F143D"/>
    <w:rsid w:val="0C290033"/>
    <w:rsid w:val="0C31F8D6"/>
    <w:rsid w:val="0C331194"/>
    <w:rsid w:val="0C363059"/>
    <w:rsid w:val="0C38E7DF"/>
    <w:rsid w:val="0C3FB000"/>
    <w:rsid w:val="0C4BDBD6"/>
    <w:rsid w:val="0C53E05C"/>
    <w:rsid w:val="0C572FB9"/>
    <w:rsid w:val="0C591DC8"/>
    <w:rsid w:val="0C593EB0"/>
    <w:rsid w:val="0C5B2006"/>
    <w:rsid w:val="0C671271"/>
    <w:rsid w:val="0C6E8962"/>
    <w:rsid w:val="0C7B40E2"/>
    <w:rsid w:val="0C7EF93C"/>
    <w:rsid w:val="0C8A9CCC"/>
    <w:rsid w:val="0C8F3E2A"/>
    <w:rsid w:val="0C98F5B4"/>
    <w:rsid w:val="0C9A5A10"/>
    <w:rsid w:val="0CA4D3D6"/>
    <w:rsid w:val="0CAAED09"/>
    <w:rsid w:val="0CB62C39"/>
    <w:rsid w:val="0CC1E1F0"/>
    <w:rsid w:val="0CC7CCF0"/>
    <w:rsid w:val="0CD0EC90"/>
    <w:rsid w:val="0CD1EE5E"/>
    <w:rsid w:val="0CD62FDF"/>
    <w:rsid w:val="0CD8A354"/>
    <w:rsid w:val="0CE4826A"/>
    <w:rsid w:val="0CEDC101"/>
    <w:rsid w:val="0CEE55B2"/>
    <w:rsid w:val="0CF26884"/>
    <w:rsid w:val="0CFAF386"/>
    <w:rsid w:val="0CFBBB8D"/>
    <w:rsid w:val="0D0299EE"/>
    <w:rsid w:val="0D04AA1E"/>
    <w:rsid w:val="0D0AB477"/>
    <w:rsid w:val="0D0FDB38"/>
    <w:rsid w:val="0D141BD1"/>
    <w:rsid w:val="0D1695C4"/>
    <w:rsid w:val="0D175DAB"/>
    <w:rsid w:val="0D249B40"/>
    <w:rsid w:val="0D2A37A8"/>
    <w:rsid w:val="0D2CE5FF"/>
    <w:rsid w:val="0D300806"/>
    <w:rsid w:val="0D34FCD2"/>
    <w:rsid w:val="0D3862C9"/>
    <w:rsid w:val="0D3EAAEB"/>
    <w:rsid w:val="0D4BAAA0"/>
    <w:rsid w:val="0D542880"/>
    <w:rsid w:val="0D611DA3"/>
    <w:rsid w:val="0D6A398F"/>
    <w:rsid w:val="0D6BFF81"/>
    <w:rsid w:val="0D7306E5"/>
    <w:rsid w:val="0D753869"/>
    <w:rsid w:val="0D814BB5"/>
    <w:rsid w:val="0D82BECF"/>
    <w:rsid w:val="0D832AB8"/>
    <w:rsid w:val="0D954E0E"/>
    <w:rsid w:val="0D97D692"/>
    <w:rsid w:val="0DA521D3"/>
    <w:rsid w:val="0DC1C2EA"/>
    <w:rsid w:val="0DC87D82"/>
    <w:rsid w:val="0DCA72A5"/>
    <w:rsid w:val="0DCB1F39"/>
    <w:rsid w:val="0DD40CFB"/>
    <w:rsid w:val="0DD6E95F"/>
    <w:rsid w:val="0DE1936B"/>
    <w:rsid w:val="0DE4376C"/>
    <w:rsid w:val="0DF74669"/>
    <w:rsid w:val="0E011B42"/>
    <w:rsid w:val="0E069B56"/>
    <w:rsid w:val="0E11918A"/>
    <w:rsid w:val="0E11B5C9"/>
    <w:rsid w:val="0E1720C7"/>
    <w:rsid w:val="0E174066"/>
    <w:rsid w:val="0E1F78F8"/>
    <w:rsid w:val="0E23F97D"/>
    <w:rsid w:val="0E2459C6"/>
    <w:rsid w:val="0E332A11"/>
    <w:rsid w:val="0E372F0D"/>
    <w:rsid w:val="0E3B5222"/>
    <w:rsid w:val="0E3EE156"/>
    <w:rsid w:val="0E45497C"/>
    <w:rsid w:val="0E4594FE"/>
    <w:rsid w:val="0E4C9F3C"/>
    <w:rsid w:val="0E4DECC5"/>
    <w:rsid w:val="0E508A3A"/>
    <w:rsid w:val="0E55FFFD"/>
    <w:rsid w:val="0E56EF64"/>
    <w:rsid w:val="0E594F07"/>
    <w:rsid w:val="0E5B7B8D"/>
    <w:rsid w:val="0E5D5000"/>
    <w:rsid w:val="0E5ED2D2"/>
    <w:rsid w:val="0E6406B4"/>
    <w:rsid w:val="0E662FE3"/>
    <w:rsid w:val="0E69DDFC"/>
    <w:rsid w:val="0E6B8170"/>
    <w:rsid w:val="0E7D53F1"/>
    <w:rsid w:val="0E7D8AF0"/>
    <w:rsid w:val="0EB1469B"/>
    <w:rsid w:val="0EB1921C"/>
    <w:rsid w:val="0EB32C38"/>
    <w:rsid w:val="0EBAE7DB"/>
    <w:rsid w:val="0EDCEFCD"/>
    <w:rsid w:val="0EE32EE0"/>
    <w:rsid w:val="0EE4E478"/>
    <w:rsid w:val="0F06FAFF"/>
    <w:rsid w:val="0F080448"/>
    <w:rsid w:val="0F1C27F3"/>
    <w:rsid w:val="0F295EDA"/>
    <w:rsid w:val="0F2CC7A5"/>
    <w:rsid w:val="0F365C21"/>
    <w:rsid w:val="0F372B87"/>
    <w:rsid w:val="0F3810FD"/>
    <w:rsid w:val="0F3AB4DB"/>
    <w:rsid w:val="0F3C9E85"/>
    <w:rsid w:val="0F3EAB6B"/>
    <w:rsid w:val="0F4EA584"/>
    <w:rsid w:val="0F53FDAF"/>
    <w:rsid w:val="0F549884"/>
    <w:rsid w:val="0F55DC96"/>
    <w:rsid w:val="0F5667F9"/>
    <w:rsid w:val="0F643781"/>
    <w:rsid w:val="0F68278F"/>
    <w:rsid w:val="0F6B5DB9"/>
    <w:rsid w:val="0F71E92E"/>
    <w:rsid w:val="0F73F729"/>
    <w:rsid w:val="0F7D411C"/>
    <w:rsid w:val="0F7E1731"/>
    <w:rsid w:val="0F80E507"/>
    <w:rsid w:val="0F887308"/>
    <w:rsid w:val="0F8BFE49"/>
    <w:rsid w:val="0F923406"/>
    <w:rsid w:val="0FA918C3"/>
    <w:rsid w:val="0FB96B87"/>
    <w:rsid w:val="0FC28019"/>
    <w:rsid w:val="0FC413ED"/>
    <w:rsid w:val="0FC6541D"/>
    <w:rsid w:val="0FCAD672"/>
    <w:rsid w:val="0FD7948E"/>
    <w:rsid w:val="0FE2C02A"/>
    <w:rsid w:val="0FEA27E7"/>
    <w:rsid w:val="0FEAEE3D"/>
    <w:rsid w:val="0FEC6873"/>
    <w:rsid w:val="0FED32C7"/>
    <w:rsid w:val="0FF0F737"/>
    <w:rsid w:val="0FF86E6C"/>
    <w:rsid w:val="1001B606"/>
    <w:rsid w:val="101AA8CB"/>
    <w:rsid w:val="1021F7B4"/>
    <w:rsid w:val="102D7662"/>
    <w:rsid w:val="10364329"/>
    <w:rsid w:val="1042FCE3"/>
    <w:rsid w:val="1044FC4D"/>
    <w:rsid w:val="10493DF6"/>
    <w:rsid w:val="10525DE8"/>
    <w:rsid w:val="1059095F"/>
    <w:rsid w:val="1066BF9F"/>
    <w:rsid w:val="107301E6"/>
    <w:rsid w:val="10745FF8"/>
    <w:rsid w:val="1079C7C1"/>
    <w:rsid w:val="10887372"/>
    <w:rsid w:val="108B16AE"/>
    <w:rsid w:val="109431E0"/>
    <w:rsid w:val="10A5D8E5"/>
    <w:rsid w:val="10B44440"/>
    <w:rsid w:val="10BA1167"/>
    <w:rsid w:val="10BEC40C"/>
    <w:rsid w:val="10BFD9BF"/>
    <w:rsid w:val="10C33366"/>
    <w:rsid w:val="10C4860F"/>
    <w:rsid w:val="10C76FF6"/>
    <w:rsid w:val="10D0F7A5"/>
    <w:rsid w:val="10D91E57"/>
    <w:rsid w:val="10E54EE4"/>
    <w:rsid w:val="10E6E2E8"/>
    <w:rsid w:val="10E8CD8D"/>
    <w:rsid w:val="10EF11BD"/>
    <w:rsid w:val="10EFE7D4"/>
    <w:rsid w:val="10F1833B"/>
    <w:rsid w:val="10F28560"/>
    <w:rsid w:val="10F84B8C"/>
    <w:rsid w:val="1106F8A1"/>
    <w:rsid w:val="110B8D66"/>
    <w:rsid w:val="110DEC29"/>
    <w:rsid w:val="1120D037"/>
    <w:rsid w:val="1124359F"/>
    <w:rsid w:val="1126E06D"/>
    <w:rsid w:val="11359E59"/>
    <w:rsid w:val="114135BD"/>
    <w:rsid w:val="1144FD4A"/>
    <w:rsid w:val="1149F788"/>
    <w:rsid w:val="114C1BE7"/>
    <w:rsid w:val="114C4423"/>
    <w:rsid w:val="11529B2B"/>
    <w:rsid w:val="115C5ADA"/>
    <w:rsid w:val="115CF453"/>
    <w:rsid w:val="11668B86"/>
    <w:rsid w:val="1169A0B3"/>
    <w:rsid w:val="117D8C03"/>
    <w:rsid w:val="1182AD6E"/>
    <w:rsid w:val="11883DCA"/>
    <w:rsid w:val="119100CA"/>
    <w:rsid w:val="1195A266"/>
    <w:rsid w:val="119E7403"/>
    <w:rsid w:val="11A382EE"/>
    <w:rsid w:val="11A462D6"/>
    <w:rsid w:val="11B16E54"/>
    <w:rsid w:val="11B17586"/>
    <w:rsid w:val="11C4AE01"/>
    <w:rsid w:val="11D0B60C"/>
    <w:rsid w:val="11D12D87"/>
    <w:rsid w:val="11D186EE"/>
    <w:rsid w:val="11D85C80"/>
    <w:rsid w:val="11EDF270"/>
    <w:rsid w:val="11F1C4FD"/>
    <w:rsid w:val="11F5428F"/>
    <w:rsid w:val="11FD11A9"/>
    <w:rsid w:val="1214B1D9"/>
    <w:rsid w:val="12337BC6"/>
    <w:rsid w:val="1234C0D7"/>
    <w:rsid w:val="123FD737"/>
    <w:rsid w:val="123FEBD1"/>
    <w:rsid w:val="124F0F8E"/>
    <w:rsid w:val="1250211D"/>
    <w:rsid w:val="1256A608"/>
    <w:rsid w:val="1256F9B1"/>
    <w:rsid w:val="125BE6C3"/>
    <w:rsid w:val="1269781B"/>
    <w:rsid w:val="126C6902"/>
    <w:rsid w:val="126FECEF"/>
    <w:rsid w:val="12729A37"/>
    <w:rsid w:val="1272A1D0"/>
    <w:rsid w:val="12734568"/>
    <w:rsid w:val="127364D2"/>
    <w:rsid w:val="128109CA"/>
    <w:rsid w:val="12827BA4"/>
    <w:rsid w:val="12847F19"/>
    <w:rsid w:val="128C9077"/>
    <w:rsid w:val="129279A1"/>
    <w:rsid w:val="12A69164"/>
    <w:rsid w:val="12B03BAF"/>
    <w:rsid w:val="12B0F312"/>
    <w:rsid w:val="12B2747C"/>
    <w:rsid w:val="12B7FB72"/>
    <w:rsid w:val="12C004C4"/>
    <w:rsid w:val="12CD66C0"/>
    <w:rsid w:val="12DCA497"/>
    <w:rsid w:val="12DCB876"/>
    <w:rsid w:val="12FD6BDA"/>
    <w:rsid w:val="13107D19"/>
    <w:rsid w:val="1311B9CD"/>
    <w:rsid w:val="131AB0F7"/>
    <w:rsid w:val="131E0509"/>
    <w:rsid w:val="13202EBF"/>
    <w:rsid w:val="1324930E"/>
    <w:rsid w:val="132DB71E"/>
    <w:rsid w:val="13343D49"/>
    <w:rsid w:val="13399AD5"/>
    <w:rsid w:val="133BA023"/>
    <w:rsid w:val="13432C2A"/>
    <w:rsid w:val="1344F150"/>
    <w:rsid w:val="134650CF"/>
    <w:rsid w:val="1348AC33"/>
    <w:rsid w:val="134B615C"/>
    <w:rsid w:val="134FD6BB"/>
    <w:rsid w:val="1356901D"/>
    <w:rsid w:val="1366431D"/>
    <w:rsid w:val="136D9293"/>
    <w:rsid w:val="136DBBAC"/>
    <w:rsid w:val="136EC9A2"/>
    <w:rsid w:val="13724924"/>
    <w:rsid w:val="137C57A2"/>
    <w:rsid w:val="13818D23"/>
    <w:rsid w:val="1383E7E0"/>
    <w:rsid w:val="1394D166"/>
    <w:rsid w:val="139EF406"/>
    <w:rsid w:val="13AA0EFD"/>
    <w:rsid w:val="13B9175E"/>
    <w:rsid w:val="13BB101E"/>
    <w:rsid w:val="13C14E8B"/>
    <w:rsid w:val="13C34201"/>
    <w:rsid w:val="13C64508"/>
    <w:rsid w:val="13C6FC7B"/>
    <w:rsid w:val="13C846C3"/>
    <w:rsid w:val="13CBBF85"/>
    <w:rsid w:val="13CC605F"/>
    <w:rsid w:val="13CFF6EA"/>
    <w:rsid w:val="13DC8464"/>
    <w:rsid w:val="13DD7061"/>
    <w:rsid w:val="13E72100"/>
    <w:rsid w:val="13E772CB"/>
    <w:rsid w:val="13E9C735"/>
    <w:rsid w:val="13F90FF7"/>
    <w:rsid w:val="140780F5"/>
    <w:rsid w:val="140EBA8B"/>
    <w:rsid w:val="140F4AEC"/>
    <w:rsid w:val="140F6446"/>
    <w:rsid w:val="141A7192"/>
    <w:rsid w:val="1420B7D1"/>
    <w:rsid w:val="14239C32"/>
    <w:rsid w:val="1423C5DA"/>
    <w:rsid w:val="14265828"/>
    <w:rsid w:val="143AA415"/>
    <w:rsid w:val="143BD6C6"/>
    <w:rsid w:val="1440B9A9"/>
    <w:rsid w:val="1442FADF"/>
    <w:rsid w:val="1448FF4A"/>
    <w:rsid w:val="144B3EBF"/>
    <w:rsid w:val="144B74F2"/>
    <w:rsid w:val="1456E15D"/>
    <w:rsid w:val="1456E2AE"/>
    <w:rsid w:val="1458A006"/>
    <w:rsid w:val="145AE276"/>
    <w:rsid w:val="1471316D"/>
    <w:rsid w:val="14717A43"/>
    <w:rsid w:val="14772C8D"/>
    <w:rsid w:val="1477694F"/>
    <w:rsid w:val="147A7CB7"/>
    <w:rsid w:val="147F13AF"/>
    <w:rsid w:val="1481D1A6"/>
    <w:rsid w:val="148A0688"/>
    <w:rsid w:val="1490069E"/>
    <w:rsid w:val="149013E8"/>
    <w:rsid w:val="149359AD"/>
    <w:rsid w:val="14A009FC"/>
    <w:rsid w:val="14A02912"/>
    <w:rsid w:val="14A18EC5"/>
    <w:rsid w:val="14AF20C5"/>
    <w:rsid w:val="14B19B9A"/>
    <w:rsid w:val="14C2B74E"/>
    <w:rsid w:val="14CC1F67"/>
    <w:rsid w:val="14ED6BBD"/>
    <w:rsid w:val="14EF0D9B"/>
    <w:rsid w:val="14F38601"/>
    <w:rsid w:val="14FB39B3"/>
    <w:rsid w:val="1501EA7B"/>
    <w:rsid w:val="1509C4E4"/>
    <w:rsid w:val="150F6B84"/>
    <w:rsid w:val="151071CC"/>
    <w:rsid w:val="151EC251"/>
    <w:rsid w:val="152B4E28"/>
    <w:rsid w:val="15398330"/>
    <w:rsid w:val="153A4D57"/>
    <w:rsid w:val="153D4F37"/>
    <w:rsid w:val="154C4F2C"/>
    <w:rsid w:val="1552D455"/>
    <w:rsid w:val="1553B8C3"/>
    <w:rsid w:val="1570D315"/>
    <w:rsid w:val="158F076D"/>
    <w:rsid w:val="1591617B"/>
    <w:rsid w:val="15933C8E"/>
    <w:rsid w:val="1599A0EF"/>
    <w:rsid w:val="159A4A2A"/>
    <w:rsid w:val="159CC5BB"/>
    <w:rsid w:val="15B6F8BF"/>
    <w:rsid w:val="15C78BC3"/>
    <w:rsid w:val="15D66BC1"/>
    <w:rsid w:val="15DF73CF"/>
    <w:rsid w:val="15E61006"/>
    <w:rsid w:val="15EB7E1D"/>
    <w:rsid w:val="15F4E187"/>
    <w:rsid w:val="15F604CF"/>
    <w:rsid w:val="15F7636C"/>
    <w:rsid w:val="16003469"/>
    <w:rsid w:val="160D8150"/>
    <w:rsid w:val="161139D4"/>
    <w:rsid w:val="1614072E"/>
    <w:rsid w:val="162D0DCD"/>
    <w:rsid w:val="16341120"/>
    <w:rsid w:val="163A19B8"/>
    <w:rsid w:val="1643844E"/>
    <w:rsid w:val="1644441A"/>
    <w:rsid w:val="16516A44"/>
    <w:rsid w:val="1658C176"/>
    <w:rsid w:val="165EF0BF"/>
    <w:rsid w:val="1669451D"/>
    <w:rsid w:val="16701FFC"/>
    <w:rsid w:val="1671572C"/>
    <w:rsid w:val="1673AE3D"/>
    <w:rsid w:val="167A1A13"/>
    <w:rsid w:val="167AA0CC"/>
    <w:rsid w:val="167C62F4"/>
    <w:rsid w:val="167D5465"/>
    <w:rsid w:val="167DE0E6"/>
    <w:rsid w:val="167FC4C5"/>
    <w:rsid w:val="1694F775"/>
    <w:rsid w:val="16A58D94"/>
    <w:rsid w:val="16A6E28F"/>
    <w:rsid w:val="16A932F2"/>
    <w:rsid w:val="16AB5923"/>
    <w:rsid w:val="16AD4895"/>
    <w:rsid w:val="16AF1A43"/>
    <w:rsid w:val="16B4615D"/>
    <w:rsid w:val="16B540B9"/>
    <w:rsid w:val="16B6BCDC"/>
    <w:rsid w:val="16BAD1B6"/>
    <w:rsid w:val="16C23986"/>
    <w:rsid w:val="16C44131"/>
    <w:rsid w:val="16C4779B"/>
    <w:rsid w:val="16C8B3B2"/>
    <w:rsid w:val="16C9C3C1"/>
    <w:rsid w:val="16D0EA8D"/>
    <w:rsid w:val="16D5DA63"/>
    <w:rsid w:val="16E314FE"/>
    <w:rsid w:val="16E38ADA"/>
    <w:rsid w:val="16EF0C1E"/>
    <w:rsid w:val="16EF6CCD"/>
    <w:rsid w:val="16FC77C3"/>
    <w:rsid w:val="16FFD586"/>
    <w:rsid w:val="170491D5"/>
    <w:rsid w:val="17071BB6"/>
    <w:rsid w:val="17081450"/>
    <w:rsid w:val="17086B92"/>
    <w:rsid w:val="170CAEC3"/>
    <w:rsid w:val="170D48D7"/>
    <w:rsid w:val="171A8394"/>
    <w:rsid w:val="1720FCEE"/>
    <w:rsid w:val="1723B8E2"/>
    <w:rsid w:val="1724AD4D"/>
    <w:rsid w:val="172DD5BA"/>
    <w:rsid w:val="1731D7E4"/>
    <w:rsid w:val="17352021"/>
    <w:rsid w:val="17366DC6"/>
    <w:rsid w:val="1743A49A"/>
    <w:rsid w:val="1744A583"/>
    <w:rsid w:val="174AF3D9"/>
    <w:rsid w:val="175C62FE"/>
    <w:rsid w:val="176003FF"/>
    <w:rsid w:val="1768F052"/>
    <w:rsid w:val="1768FE22"/>
    <w:rsid w:val="17692A34"/>
    <w:rsid w:val="176A03E2"/>
    <w:rsid w:val="176A8470"/>
    <w:rsid w:val="1771A2E8"/>
    <w:rsid w:val="1771E42F"/>
    <w:rsid w:val="17724508"/>
    <w:rsid w:val="17737191"/>
    <w:rsid w:val="17758547"/>
    <w:rsid w:val="177836D9"/>
    <w:rsid w:val="177C99C3"/>
    <w:rsid w:val="177F4B82"/>
    <w:rsid w:val="178236C1"/>
    <w:rsid w:val="178AAF9A"/>
    <w:rsid w:val="178CA40B"/>
    <w:rsid w:val="178FB81B"/>
    <w:rsid w:val="17AE7F03"/>
    <w:rsid w:val="17AEED3C"/>
    <w:rsid w:val="17BFAC29"/>
    <w:rsid w:val="17BFB339"/>
    <w:rsid w:val="17C65454"/>
    <w:rsid w:val="17CDDA46"/>
    <w:rsid w:val="17CF764D"/>
    <w:rsid w:val="17D493EB"/>
    <w:rsid w:val="17D9070D"/>
    <w:rsid w:val="17DA590F"/>
    <w:rsid w:val="17EDD2D1"/>
    <w:rsid w:val="17F00DD6"/>
    <w:rsid w:val="17F8B2D3"/>
    <w:rsid w:val="1819787C"/>
    <w:rsid w:val="182B43CF"/>
    <w:rsid w:val="18352C18"/>
    <w:rsid w:val="18374CDD"/>
    <w:rsid w:val="183AB614"/>
    <w:rsid w:val="18421B5B"/>
    <w:rsid w:val="184D86C5"/>
    <w:rsid w:val="1857B7F6"/>
    <w:rsid w:val="185E7FAC"/>
    <w:rsid w:val="185EE5AC"/>
    <w:rsid w:val="186643AF"/>
    <w:rsid w:val="186FD36D"/>
    <w:rsid w:val="187D2482"/>
    <w:rsid w:val="188315B8"/>
    <w:rsid w:val="188F64AD"/>
    <w:rsid w:val="18925EF8"/>
    <w:rsid w:val="1895DBCD"/>
    <w:rsid w:val="189B2496"/>
    <w:rsid w:val="18A08C2E"/>
    <w:rsid w:val="18A1E00E"/>
    <w:rsid w:val="18AC6570"/>
    <w:rsid w:val="18BC56EE"/>
    <w:rsid w:val="18C34564"/>
    <w:rsid w:val="18C9468A"/>
    <w:rsid w:val="18CB8BFD"/>
    <w:rsid w:val="18D5C3CA"/>
    <w:rsid w:val="18F00E63"/>
    <w:rsid w:val="18F0476A"/>
    <w:rsid w:val="18F3F9ED"/>
    <w:rsid w:val="18FBD460"/>
    <w:rsid w:val="190C6379"/>
    <w:rsid w:val="190C847E"/>
    <w:rsid w:val="190E338F"/>
    <w:rsid w:val="191866ED"/>
    <w:rsid w:val="191E995B"/>
    <w:rsid w:val="19205B00"/>
    <w:rsid w:val="1924F977"/>
    <w:rsid w:val="192958B1"/>
    <w:rsid w:val="192CBF55"/>
    <w:rsid w:val="193AA8A9"/>
    <w:rsid w:val="193AE720"/>
    <w:rsid w:val="193C1A6C"/>
    <w:rsid w:val="19410FD2"/>
    <w:rsid w:val="194575FF"/>
    <w:rsid w:val="194E1C51"/>
    <w:rsid w:val="19509B76"/>
    <w:rsid w:val="195F62D7"/>
    <w:rsid w:val="196E61EF"/>
    <w:rsid w:val="196EC6B4"/>
    <w:rsid w:val="196F9F79"/>
    <w:rsid w:val="1980662F"/>
    <w:rsid w:val="19835607"/>
    <w:rsid w:val="19869D0F"/>
    <w:rsid w:val="1986EFD9"/>
    <w:rsid w:val="1998097C"/>
    <w:rsid w:val="19A33C02"/>
    <w:rsid w:val="19AA81B1"/>
    <w:rsid w:val="19AC57B6"/>
    <w:rsid w:val="19ADA086"/>
    <w:rsid w:val="19B1F51D"/>
    <w:rsid w:val="19BA0C9B"/>
    <w:rsid w:val="19BB54B5"/>
    <w:rsid w:val="19BD6602"/>
    <w:rsid w:val="19C24A41"/>
    <w:rsid w:val="19CD55E6"/>
    <w:rsid w:val="19CD5C0A"/>
    <w:rsid w:val="19CEF6CB"/>
    <w:rsid w:val="19D0DA6A"/>
    <w:rsid w:val="19D2B636"/>
    <w:rsid w:val="19D58D93"/>
    <w:rsid w:val="19DF20B2"/>
    <w:rsid w:val="19F350AC"/>
    <w:rsid w:val="19FD8439"/>
    <w:rsid w:val="1A13781B"/>
    <w:rsid w:val="1A13C12D"/>
    <w:rsid w:val="1A16A1C1"/>
    <w:rsid w:val="1A2058C4"/>
    <w:rsid w:val="1A2092E7"/>
    <w:rsid w:val="1A2775D9"/>
    <w:rsid w:val="1A2DEA01"/>
    <w:rsid w:val="1A31DF15"/>
    <w:rsid w:val="1A40D5DF"/>
    <w:rsid w:val="1A4EAA87"/>
    <w:rsid w:val="1A54EA0B"/>
    <w:rsid w:val="1A57C357"/>
    <w:rsid w:val="1A5A0970"/>
    <w:rsid w:val="1A5A4D78"/>
    <w:rsid w:val="1A5D2646"/>
    <w:rsid w:val="1A5D9BE2"/>
    <w:rsid w:val="1A61EF76"/>
    <w:rsid w:val="1A669AEF"/>
    <w:rsid w:val="1A6A6FF1"/>
    <w:rsid w:val="1A6F4CA5"/>
    <w:rsid w:val="1A7223A0"/>
    <w:rsid w:val="1A77DEF8"/>
    <w:rsid w:val="1A7DD456"/>
    <w:rsid w:val="1A82B886"/>
    <w:rsid w:val="1A8F0B1B"/>
    <w:rsid w:val="1A8F6F05"/>
    <w:rsid w:val="1A9EE6A3"/>
    <w:rsid w:val="1AA1ACDD"/>
    <w:rsid w:val="1AA70500"/>
    <w:rsid w:val="1AA9DED0"/>
    <w:rsid w:val="1AAAC27C"/>
    <w:rsid w:val="1AB04D95"/>
    <w:rsid w:val="1AB1A46C"/>
    <w:rsid w:val="1AB1C8BC"/>
    <w:rsid w:val="1AB28EC8"/>
    <w:rsid w:val="1AB2974C"/>
    <w:rsid w:val="1ABD1985"/>
    <w:rsid w:val="1AC6BD40"/>
    <w:rsid w:val="1ADAC0A5"/>
    <w:rsid w:val="1ADFAC29"/>
    <w:rsid w:val="1AF999D8"/>
    <w:rsid w:val="1B11AFE4"/>
    <w:rsid w:val="1B11E57E"/>
    <w:rsid w:val="1B14419F"/>
    <w:rsid w:val="1B14D75F"/>
    <w:rsid w:val="1B16A4F2"/>
    <w:rsid w:val="1B1DC407"/>
    <w:rsid w:val="1B1F7BAE"/>
    <w:rsid w:val="1B28B6C9"/>
    <w:rsid w:val="1B296A0D"/>
    <w:rsid w:val="1B2A93E9"/>
    <w:rsid w:val="1B343E5B"/>
    <w:rsid w:val="1B34F748"/>
    <w:rsid w:val="1B4026C8"/>
    <w:rsid w:val="1B439440"/>
    <w:rsid w:val="1B43B0F7"/>
    <w:rsid w:val="1B480EEB"/>
    <w:rsid w:val="1B4F41BD"/>
    <w:rsid w:val="1B52BC73"/>
    <w:rsid w:val="1B61CC28"/>
    <w:rsid w:val="1B675903"/>
    <w:rsid w:val="1B6D46EB"/>
    <w:rsid w:val="1B6DE59C"/>
    <w:rsid w:val="1B75E0A1"/>
    <w:rsid w:val="1B7A0E26"/>
    <w:rsid w:val="1B835781"/>
    <w:rsid w:val="1B86ADE7"/>
    <w:rsid w:val="1B87F233"/>
    <w:rsid w:val="1B892A98"/>
    <w:rsid w:val="1B8FF7C7"/>
    <w:rsid w:val="1B908561"/>
    <w:rsid w:val="1BA75590"/>
    <w:rsid w:val="1BBB115A"/>
    <w:rsid w:val="1BBDD790"/>
    <w:rsid w:val="1BC5B116"/>
    <w:rsid w:val="1BCAD453"/>
    <w:rsid w:val="1BD567B8"/>
    <w:rsid w:val="1BD621C5"/>
    <w:rsid w:val="1BDB459E"/>
    <w:rsid w:val="1BE1E0C5"/>
    <w:rsid w:val="1BE70BBB"/>
    <w:rsid w:val="1BE9CE32"/>
    <w:rsid w:val="1C07815D"/>
    <w:rsid w:val="1C1175BC"/>
    <w:rsid w:val="1C27CB1E"/>
    <w:rsid w:val="1C2C666F"/>
    <w:rsid w:val="1C3467E3"/>
    <w:rsid w:val="1C34DC95"/>
    <w:rsid w:val="1C41E1A6"/>
    <w:rsid w:val="1C49B11B"/>
    <w:rsid w:val="1C59ABB5"/>
    <w:rsid w:val="1C5E0F17"/>
    <w:rsid w:val="1C5ED0F2"/>
    <w:rsid w:val="1C649EBD"/>
    <w:rsid w:val="1C660871"/>
    <w:rsid w:val="1C6AC8F4"/>
    <w:rsid w:val="1C704342"/>
    <w:rsid w:val="1C70AB12"/>
    <w:rsid w:val="1C74E795"/>
    <w:rsid w:val="1C8449DA"/>
    <w:rsid w:val="1C8C76E3"/>
    <w:rsid w:val="1C8E9374"/>
    <w:rsid w:val="1C9B1883"/>
    <w:rsid w:val="1C9D35F8"/>
    <w:rsid w:val="1C9F9AB7"/>
    <w:rsid w:val="1CA1D716"/>
    <w:rsid w:val="1CA2CBC2"/>
    <w:rsid w:val="1CA7908C"/>
    <w:rsid w:val="1CAAA93E"/>
    <w:rsid w:val="1CBA8DAC"/>
    <w:rsid w:val="1CC4E3DA"/>
    <w:rsid w:val="1CC8A4A7"/>
    <w:rsid w:val="1CD0BA30"/>
    <w:rsid w:val="1CD35614"/>
    <w:rsid w:val="1CDD5825"/>
    <w:rsid w:val="1CDF3556"/>
    <w:rsid w:val="1CE22273"/>
    <w:rsid w:val="1CE61C1C"/>
    <w:rsid w:val="1CEB9118"/>
    <w:rsid w:val="1CF84BC8"/>
    <w:rsid w:val="1D042B21"/>
    <w:rsid w:val="1D0A7A84"/>
    <w:rsid w:val="1D0BDB23"/>
    <w:rsid w:val="1D153946"/>
    <w:rsid w:val="1D183DC2"/>
    <w:rsid w:val="1D20F7E8"/>
    <w:rsid w:val="1D2AEA35"/>
    <w:rsid w:val="1D2C5237"/>
    <w:rsid w:val="1D2FB407"/>
    <w:rsid w:val="1D2FF957"/>
    <w:rsid w:val="1D36DA6F"/>
    <w:rsid w:val="1D3A8D06"/>
    <w:rsid w:val="1D40515C"/>
    <w:rsid w:val="1D42E96D"/>
    <w:rsid w:val="1D5F696C"/>
    <w:rsid w:val="1D694664"/>
    <w:rsid w:val="1D754CC2"/>
    <w:rsid w:val="1D7A226D"/>
    <w:rsid w:val="1D7F408D"/>
    <w:rsid w:val="1D8871CE"/>
    <w:rsid w:val="1D8C523E"/>
    <w:rsid w:val="1D99CDA8"/>
    <w:rsid w:val="1DA185A6"/>
    <w:rsid w:val="1DAC6A1A"/>
    <w:rsid w:val="1DB1CDAB"/>
    <w:rsid w:val="1DB356CB"/>
    <w:rsid w:val="1DBDC5C4"/>
    <w:rsid w:val="1DBDDE2C"/>
    <w:rsid w:val="1DC05272"/>
    <w:rsid w:val="1DDAE810"/>
    <w:rsid w:val="1DE35776"/>
    <w:rsid w:val="1DE37F95"/>
    <w:rsid w:val="1DEA1B39"/>
    <w:rsid w:val="1DFFB8E1"/>
    <w:rsid w:val="1E04C84F"/>
    <w:rsid w:val="1E08E40C"/>
    <w:rsid w:val="1E0EC586"/>
    <w:rsid w:val="1E0F1FCA"/>
    <w:rsid w:val="1E10099A"/>
    <w:rsid w:val="1E1879DD"/>
    <w:rsid w:val="1E1ACA48"/>
    <w:rsid w:val="1E2C6AB3"/>
    <w:rsid w:val="1E354244"/>
    <w:rsid w:val="1E3A9276"/>
    <w:rsid w:val="1E56181F"/>
    <w:rsid w:val="1E5CC19B"/>
    <w:rsid w:val="1E5DB89A"/>
    <w:rsid w:val="1E606D7E"/>
    <w:rsid w:val="1E613095"/>
    <w:rsid w:val="1E6B5348"/>
    <w:rsid w:val="1E770098"/>
    <w:rsid w:val="1E820D9A"/>
    <w:rsid w:val="1E91E4C3"/>
    <w:rsid w:val="1E97C642"/>
    <w:rsid w:val="1E98F136"/>
    <w:rsid w:val="1E999F59"/>
    <w:rsid w:val="1EA44B8D"/>
    <w:rsid w:val="1EA53826"/>
    <w:rsid w:val="1EADD86F"/>
    <w:rsid w:val="1EBDF661"/>
    <w:rsid w:val="1EC00F44"/>
    <w:rsid w:val="1EC19A71"/>
    <w:rsid w:val="1EC43370"/>
    <w:rsid w:val="1EC9DAF0"/>
    <w:rsid w:val="1ECE232D"/>
    <w:rsid w:val="1ECE7ED5"/>
    <w:rsid w:val="1EDEF652"/>
    <w:rsid w:val="1EE1A820"/>
    <w:rsid w:val="1EEA12E4"/>
    <w:rsid w:val="1EF3FF53"/>
    <w:rsid w:val="1EFA948A"/>
    <w:rsid w:val="1EFB428F"/>
    <w:rsid w:val="1EFE15FC"/>
    <w:rsid w:val="1F04B21E"/>
    <w:rsid w:val="1F145971"/>
    <w:rsid w:val="1F164340"/>
    <w:rsid w:val="1F17571B"/>
    <w:rsid w:val="1F21ED7C"/>
    <w:rsid w:val="1F3236C6"/>
    <w:rsid w:val="1F33FD19"/>
    <w:rsid w:val="1F385248"/>
    <w:rsid w:val="1F41560E"/>
    <w:rsid w:val="1F514C36"/>
    <w:rsid w:val="1F53662C"/>
    <w:rsid w:val="1F616D23"/>
    <w:rsid w:val="1F653894"/>
    <w:rsid w:val="1F747174"/>
    <w:rsid w:val="1F7B5A88"/>
    <w:rsid w:val="1F81B224"/>
    <w:rsid w:val="1F8588ED"/>
    <w:rsid w:val="1F870ACE"/>
    <w:rsid w:val="1F89F35F"/>
    <w:rsid w:val="1F8EBF16"/>
    <w:rsid w:val="1F918A5E"/>
    <w:rsid w:val="1F91DAD9"/>
    <w:rsid w:val="1F92BFEC"/>
    <w:rsid w:val="1F932D66"/>
    <w:rsid w:val="1FA53D6C"/>
    <w:rsid w:val="1FA8E946"/>
    <w:rsid w:val="1FBAB1FB"/>
    <w:rsid w:val="1FC38561"/>
    <w:rsid w:val="1FC44488"/>
    <w:rsid w:val="1FC7B5E5"/>
    <w:rsid w:val="1FCA8A39"/>
    <w:rsid w:val="1FCB0BE2"/>
    <w:rsid w:val="1FCCA085"/>
    <w:rsid w:val="1FD44D17"/>
    <w:rsid w:val="1FD58FD6"/>
    <w:rsid w:val="1FDB60C1"/>
    <w:rsid w:val="1FDBDD99"/>
    <w:rsid w:val="1FDCF38B"/>
    <w:rsid w:val="1FE5572C"/>
    <w:rsid w:val="1FE5A85D"/>
    <w:rsid w:val="1FE7D4B5"/>
    <w:rsid w:val="1FE93C0A"/>
    <w:rsid w:val="1FE97A8D"/>
    <w:rsid w:val="1FEDC020"/>
    <w:rsid w:val="1FEF7C77"/>
    <w:rsid w:val="1FF519C9"/>
    <w:rsid w:val="1FF62A2A"/>
    <w:rsid w:val="200098E4"/>
    <w:rsid w:val="2007F8FC"/>
    <w:rsid w:val="200B6D7C"/>
    <w:rsid w:val="20146E2C"/>
    <w:rsid w:val="2015C28E"/>
    <w:rsid w:val="20164D62"/>
    <w:rsid w:val="2019DFA4"/>
    <w:rsid w:val="201B01C2"/>
    <w:rsid w:val="201BC706"/>
    <w:rsid w:val="201F370C"/>
    <w:rsid w:val="20321BB7"/>
    <w:rsid w:val="2033B691"/>
    <w:rsid w:val="20374794"/>
    <w:rsid w:val="2039A19A"/>
    <w:rsid w:val="20456975"/>
    <w:rsid w:val="2050B491"/>
    <w:rsid w:val="20524135"/>
    <w:rsid w:val="20616969"/>
    <w:rsid w:val="206661E8"/>
    <w:rsid w:val="206F618E"/>
    <w:rsid w:val="20733D08"/>
    <w:rsid w:val="20877FD2"/>
    <w:rsid w:val="208A1F65"/>
    <w:rsid w:val="208BFFAE"/>
    <w:rsid w:val="209237D1"/>
    <w:rsid w:val="20A01302"/>
    <w:rsid w:val="20A4E2C5"/>
    <w:rsid w:val="20A60BB2"/>
    <w:rsid w:val="20AEAC67"/>
    <w:rsid w:val="20B2621D"/>
    <w:rsid w:val="20BD7550"/>
    <w:rsid w:val="20BEB1BC"/>
    <w:rsid w:val="20C671C7"/>
    <w:rsid w:val="20C6E5F8"/>
    <w:rsid w:val="20CFAF72"/>
    <w:rsid w:val="20D1D032"/>
    <w:rsid w:val="20D5C1F7"/>
    <w:rsid w:val="20E494CC"/>
    <w:rsid w:val="20E9B41D"/>
    <w:rsid w:val="20EFFFD7"/>
    <w:rsid w:val="20F53C28"/>
    <w:rsid w:val="21022949"/>
    <w:rsid w:val="2104A938"/>
    <w:rsid w:val="210A4BAA"/>
    <w:rsid w:val="210C7C3D"/>
    <w:rsid w:val="210FEBE7"/>
    <w:rsid w:val="211BEEB1"/>
    <w:rsid w:val="21210507"/>
    <w:rsid w:val="2126AE85"/>
    <w:rsid w:val="21356548"/>
    <w:rsid w:val="2138603B"/>
    <w:rsid w:val="213D4009"/>
    <w:rsid w:val="214A75C7"/>
    <w:rsid w:val="214E406A"/>
    <w:rsid w:val="215DF165"/>
    <w:rsid w:val="2160A04D"/>
    <w:rsid w:val="21637309"/>
    <w:rsid w:val="2163F7F4"/>
    <w:rsid w:val="216554C4"/>
    <w:rsid w:val="216F4A3F"/>
    <w:rsid w:val="21731C81"/>
    <w:rsid w:val="2173CF68"/>
    <w:rsid w:val="2177BF7A"/>
    <w:rsid w:val="218A253C"/>
    <w:rsid w:val="2193F938"/>
    <w:rsid w:val="219B1606"/>
    <w:rsid w:val="219E05D3"/>
    <w:rsid w:val="21A418DA"/>
    <w:rsid w:val="21A6BC34"/>
    <w:rsid w:val="21AE21DC"/>
    <w:rsid w:val="21B0AD77"/>
    <w:rsid w:val="21B4ABC4"/>
    <w:rsid w:val="21C20B16"/>
    <w:rsid w:val="21CFEAB0"/>
    <w:rsid w:val="21DB639E"/>
    <w:rsid w:val="21E223B6"/>
    <w:rsid w:val="21E61627"/>
    <w:rsid w:val="21E77879"/>
    <w:rsid w:val="21F5C55F"/>
    <w:rsid w:val="21FA2935"/>
    <w:rsid w:val="21FD2939"/>
    <w:rsid w:val="22003C00"/>
    <w:rsid w:val="2205F78C"/>
    <w:rsid w:val="22063353"/>
    <w:rsid w:val="220DBA33"/>
    <w:rsid w:val="2223CA5C"/>
    <w:rsid w:val="22266B6E"/>
    <w:rsid w:val="222EFA24"/>
    <w:rsid w:val="222F42BC"/>
    <w:rsid w:val="2231F3B4"/>
    <w:rsid w:val="2235EA85"/>
    <w:rsid w:val="224414DB"/>
    <w:rsid w:val="2246EDBB"/>
    <w:rsid w:val="2254552F"/>
    <w:rsid w:val="22581D86"/>
    <w:rsid w:val="226653B7"/>
    <w:rsid w:val="22669ABD"/>
    <w:rsid w:val="2266F45C"/>
    <w:rsid w:val="22697AE7"/>
    <w:rsid w:val="226C473C"/>
    <w:rsid w:val="226F3924"/>
    <w:rsid w:val="2273F5C3"/>
    <w:rsid w:val="228B98A5"/>
    <w:rsid w:val="229D702B"/>
    <w:rsid w:val="22A26A22"/>
    <w:rsid w:val="22A8EA7C"/>
    <w:rsid w:val="22B37FB9"/>
    <w:rsid w:val="22B4D210"/>
    <w:rsid w:val="22B72736"/>
    <w:rsid w:val="22B91EAD"/>
    <w:rsid w:val="22B98CB2"/>
    <w:rsid w:val="22BDEB4A"/>
    <w:rsid w:val="22C1F88C"/>
    <w:rsid w:val="22C25EEC"/>
    <w:rsid w:val="22CA5672"/>
    <w:rsid w:val="22CFB65C"/>
    <w:rsid w:val="22D1C17F"/>
    <w:rsid w:val="22D78AB4"/>
    <w:rsid w:val="22F78185"/>
    <w:rsid w:val="2304B4AE"/>
    <w:rsid w:val="230FC4D7"/>
    <w:rsid w:val="2312C14B"/>
    <w:rsid w:val="23149F80"/>
    <w:rsid w:val="231679B5"/>
    <w:rsid w:val="231B4A41"/>
    <w:rsid w:val="2329C5E9"/>
    <w:rsid w:val="232A2E77"/>
    <w:rsid w:val="23344500"/>
    <w:rsid w:val="2337FEC2"/>
    <w:rsid w:val="233EE582"/>
    <w:rsid w:val="2347C4ED"/>
    <w:rsid w:val="2349ABC9"/>
    <w:rsid w:val="2350A758"/>
    <w:rsid w:val="235367C8"/>
    <w:rsid w:val="235CFFC0"/>
    <w:rsid w:val="2362445E"/>
    <w:rsid w:val="2376E528"/>
    <w:rsid w:val="237D2948"/>
    <w:rsid w:val="23855A2F"/>
    <w:rsid w:val="2396CE9C"/>
    <w:rsid w:val="23A6180B"/>
    <w:rsid w:val="23AD909F"/>
    <w:rsid w:val="23AE2978"/>
    <w:rsid w:val="23B943D3"/>
    <w:rsid w:val="23B98437"/>
    <w:rsid w:val="23BAA691"/>
    <w:rsid w:val="23BCBAB0"/>
    <w:rsid w:val="23C653DC"/>
    <w:rsid w:val="23C6F29B"/>
    <w:rsid w:val="23D05627"/>
    <w:rsid w:val="23D15875"/>
    <w:rsid w:val="23E133AA"/>
    <w:rsid w:val="23E25C51"/>
    <w:rsid w:val="23E25ED9"/>
    <w:rsid w:val="23E2F5CC"/>
    <w:rsid w:val="23F0D1D2"/>
    <w:rsid w:val="23F41A11"/>
    <w:rsid w:val="23F44B69"/>
    <w:rsid w:val="23F95038"/>
    <w:rsid w:val="23FF4AC8"/>
    <w:rsid w:val="2411EAD3"/>
    <w:rsid w:val="2412A2E7"/>
    <w:rsid w:val="2415A1D2"/>
    <w:rsid w:val="24290DD5"/>
    <w:rsid w:val="242D9A08"/>
    <w:rsid w:val="243149C7"/>
    <w:rsid w:val="243817CE"/>
    <w:rsid w:val="2438FD1C"/>
    <w:rsid w:val="243BF9E6"/>
    <w:rsid w:val="24421406"/>
    <w:rsid w:val="244C930F"/>
    <w:rsid w:val="2450E25C"/>
    <w:rsid w:val="245512C6"/>
    <w:rsid w:val="245D487D"/>
    <w:rsid w:val="245F6889"/>
    <w:rsid w:val="2462C095"/>
    <w:rsid w:val="2466F20E"/>
    <w:rsid w:val="24772251"/>
    <w:rsid w:val="247946C1"/>
    <w:rsid w:val="247D8121"/>
    <w:rsid w:val="247E1691"/>
    <w:rsid w:val="2486C101"/>
    <w:rsid w:val="248C13F6"/>
    <w:rsid w:val="248DF4B4"/>
    <w:rsid w:val="24923ABC"/>
    <w:rsid w:val="24A09447"/>
    <w:rsid w:val="24A3402D"/>
    <w:rsid w:val="24B5BBE6"/>
    <w:rsid w:val="24B91C85"/>
    <w:rsid w:val="24BBFE16"/>
    <w:rsid w:val="24C60E4A"/>
    <w:rsid w:val="24E3D9A7"/>
    <w:rsid w:val="24EBA93C"/>
    <w:rsid w:val="24F1F7B3"/>
    <w:rsid w:val="250EC2BC"/>
    <w:rsid w:val="25148DAC"/>
    <w:rsid w:val="25157356"/>
    <w:rsid w:val="252BAC2F"/>
    <w:rsid w:val="252C64BE"/>
    <w:rsid w:val="252DD4D3"/>
    <w:rsid w:val="2530BFAF"/>
    <w:rsid w:val="253E636C"/>
    <w:rsid w:val="254339D4"/>
    <w:rsid w:val="254839D4"/>
    <w:rsid w:val="2549EB1C"/>
    <w:rsid w:val="254DFD8D"/>
    <w:rsid w:val="25595468"/>
    <w:rsid w:val="255CBF36"/>
    <w:rsid w:val="25605226"/>
    <w:rsid w:val="25622326"/>
    <w:rsid w:val="2567A0FA"/>
    <w:rsid w:val="256BBD9F"/>
    <w:rsid w:val="256ED989"/>
    <w:rsid w:val="25712A15"/>
    <w:rsid w:val="2585A43B"/>
    <w:rsid w:val="258E06A6"/>
    <w:rsid w:val="258F05F5"/>
    <w:rsid w:val="25975AFD"/>
    <w:rsid w:val="259F331D"/>
    <w:rsid w:val="25A25599"/>
    <w:rsid w:val="25A5D32F"/>
    <w:rsid w:val="25AC7567"/>
    <w:rsid w:val="25BEC5A3"/>
    <w:rsid w:val="25D0A19D"/>
    <w:rsid w:val="25D2DD63"/>
    <w:rsid w:val="25DD6503"/>
    <w:rsid w:val="25E0773A"/>
    <w:rsid w:val="25E2B605"/>
    <w:rsid w:val="25E5A28F"/>
    <w:rsid w:val="25EE5782"/>
    <w:rsid w:val="25F752AE"/>
    <w:rsid w:val="2602085F"/>
    <w:rsid w:val="2622C69A"/>
    <w:rsid w:val="262B9DD8"/>
    <w:rsid w:val="265A7E7C"/>
    <w:rsid w:val="265B5A8F"/>
    <w:rsid w:val="2666B54F"/>
    <w:rsid w:val="26711472"/>
    <w:rsid w:val="2679E635"/>
    <w:rsid w:val="2680B88C"/>
    <w:rsid w:val="2683B477"/>
    <w:rsid w:val="2686FE9A"/>
    <w:rsid w:val="268B7BDA"/>
    <w:rsid w:val="268F88DE"/>
    <w:rsid w:val="269256A7"/>
    <w:rsid w:val="2694FA7B"/>
    <w:rsid w:val="269B7CAF"/>
    <w:rsid w:val="269BC3F4"/>
    <w:rsid w:val="269D6375"/>
    <w:rsid w:val="269E5A5F"/>
    <w:rsid w:val="26ABF266"/>
    <w:rsid w:val="26BA1DF5"/>
    <w:rsid w:val="26BB99E1"/>
    <w:rsid w:val="26C48440"/>
    <w:rsid w:val="26CF5AF3"/>
    <w:rsid w:val="26D17FEA"/>
    <w:rsid w:val="26D5A36C"/>
    <w:rsid w:val="26DCDC9F"/>
    <w:rsid w:val="26ED3831"/>
    <w:rsid w:val="26EEE87C"/>
    <w:rsid w:val="26EF4C81"/>
    <w:rsid w:val="26EF52AE"/>
    <w:rsid w:val="26EFD0D5"/>
    <w:rsid w:val="26F3A91C"/>
    <w:rsid w:val="26F3FF42"/>
    <w:rsid w:val="26F585D5"/>
    <w:rsid w:val="26FE25CC"/>
    <w:rsid w:val="2703E7F2"/>
    <w:rsid w:val="27065B82"/>
    <w:rsid w:val="27193F72"/>
    <w:rsid w:val="271AD2B6"/>
    <w:rsid w:val="271F3413"/>
    <w:rsid w:val="272513C4"/>
    <w:rsid w:val="272DF70D"/>
    <w:rsid w:val="27317F07"/>
    <w:rsid w:val="2737B54E"/>
    <w:rsid w:val="273D0C54"/>
    <w:rsid w:val="2746A812"/>
    <w:rsid w:val="274B2B30"/>
    <w:rsid w:val="274E0C5B"/>
    <w:rsid w:val="274FA7F1"/>
    <w:rsid w:val="27538C02"/>
    <w:rsid w:val="27559992"/>
    <w:rsid w:val="27565392"/>
    <w:rsid w:val="2756E839"/>
    <w:rsid w:val="275D85A4"/>
    <w:rsid w:val="275E265F"/>
    <w:rsid w:val="277142CE"/>
    <w:rsid w:val="2776D13E"/>
    <w:rsid w:val="2780A563"/>
    <w:rsid w:val="278124A2"/>
    <w:rsid w:val="2782A8D3"/>
    <w:rsid w:val="27874BCD"/>
    <w:rsid w:val="27883AFF"/>
    <w:rsid w:val="2792F101"/>
    <w:rsid w:val="279AE873"/>
    <w:rsid w:val="279FAC6E"/>
    <w:rsid w:val="27A8FFF5"/>
    <w:rsid w:val="27AAB7BD"/>
    <w:rsid w:val="27AC19E4"/>
    <w:rsid w:val="27B2751A"/>
    <w:rsid w:val="27BB776E"/>
    <w:rsid w:val="27C0283C"/>
    <w:rsid w:val="27D10BDC"/>
    <w:rsid w:val="27D5B36B"/>
    <w:rsid w:val="27DA0846"/>
    <w:rsid w:val="27DAAE51"/>
    <w:rsid w:val="27DCA0F6"/>
    <w:rsid w:val="27DD646B"/>
    <w:rsid w:val="27E17E74"/>
    <w:rsid w:val="27E47A12"/>
    <w:rsid w:val="27EA990E"/>
    <w:rsid w:val="2802C19D"/>
    <w:rsid w:val="28095C53"/>
    <w:rsid w:val="2809EAB1"/>
    <w:rsid w:val="280B8D83"/>
    <w:rsid w:val="2813E550"/>
    <w:rsid w:val="281B7A69"/>
    <w:rsid w:val="282BE2E4"/>
    <w:rsid w:val="28317ADD"/>
    <w:rsid w:val="28385FB3"/>
    <w:rsid w:val="283A8FD8"/>
    <w:rsid w:val="2840621B"/>
    <w:rsid w:val="28535DB6"/>
    <w:rsid w:val="28628F01"/>
    <w:rsid w:val="286569DD"/>
    <w:rsid w:val="286A4B0B"/>
    <w:rsid w:val="287173CD"/>
    <w:rsid w:val="287360AF"/>
    <w:rsid w:val="287A3AE7"/>
    <w:rsid w:val="2880ABAA"/>
    <w:rsid w:val="288E95B7"/>
    <w:rsid w:val="289717F9"/>
    <w:rsid w:val="289783A9"/>
    <w:rsid w:val="289A120D"/>
    <w:rsid w:val="28A5A77B"/>
    <w:rsid w:val="28B0DB01"/>
    <w:rsid w:val="28B26821"/>
    <w:rsid w:val="28B8AB51"/>
    <w:rsid w:val="28B91C66"/>
    <w:rsid w:val="28BB717E"/>
    <w:rsid w:val="28BCA815"/>
    <w:rsid w:val="28D61FE5"/>
    <w:rsid w:val="28D75538"/>
    <w:rsid w:val="28D932BE"/>
    <w:rsid w:val="28DA5AA7"/>
    <w:rsid w:val="28DBB6CA"/>
    <w:rsid w:val="28E132A3"/>
    <w:rsid w:val="28E2A0A1"/>
    <w:rsid w:val="28E55A0D"/>
    <w:rsid w:val="28F07F9B"/>
    <w:rsid w:val="28F34820"/>
    <w:rsid w:val="28F5D607"/>
    <w:rsid w:val="28F947A1"/>
    <w:rsid w:val="28FCD042"/>
    <w:rsid w:val="29012C4F"/>
    <w:rsid w:val="29055B56"/>
    <w:rsid w:val="2913F2C8"/>
    <w:rsid w:val="29256070"/>
    <w:rsid w:val="29270442"/>
    <w:rsid w:val="292C51CE"/>
    <w:rsid w:val="292D5A21"/>
    <w:rsid w:val="29374A64"/>
    <w:rsid w:val="2937EF87"/>
    <w:rsid w:val="2939A4F6"/>
    <w:rsid w:val="294E3C06"/>
    <w:rsid w:val="295D794E"/>
    <w:rsid w:val="2960A2F1"/>
    <w:rsid w:val="2963D096"/>
    <w:rsid w:val="2966C77E"/>
    <w:rsid w:val="296EFF0B"/>
    <w:rsid w:val="29787D50"/>
    <w:rsid w:val="29885DBA"/>
    <w:rsid w:val="298A3DD8"/>
    <w:rsid w:val="299C4FBD"/>
    <w:rsid w:val="299EAB09"/>
    <w:rsid w:val="29A93778"/>
    <w:rsid w:val="29A98775"/>
    <w:rsid w:val="29B6A5EC"/>
    <w:rsid w:val="29BC0DE2"/>
    <w:rsid w:val="29BF96DF"/>
    <w:rsid w:val="29C5685B"/>
    <w:rsid w:val="29C5FF4C"/>
    <w:rsid w:val="29DB8E74"/>
    <w:rsid w:val="29E82772"/>
    <w:rsid w:val="29ED96B5"/>
    <w:rsid w:val="29F954F3"/>
    <w:rsid w:val="29FE2886"/>
    <w:rsid w:val="29FF2A16"/>
    <w:rsid w:val="2A0EB922"/>
    <w:rsid w:val="2A12D44D"/>
    <w:rsid w:val="2A145CE8"/>
    <w:rsid w:val="2A1AC7B1"/>
    <w:rsid w:val="2A28A708"/>
    <w:rsid w:val="2A2979BE"/>
    <w:rsid w:val="2A2C8012"/>
    <w:rsid w:val="2A2E83F5"/>
    <w:rsid w:val="2A3011DE"/>
    <w:rsid w:val="2A3B6A31"/>
    <w:rsid w:val="2A4024FD"/>
    <w:rsid w:val="2A478F62"/>
    <w:rsid w:val="2A47F0B2"/>
    <w:rsid w:val="2A4BCE92"/>
    <w:rsid w:val="2A543621"/>
    <w:rsid w:val="2A58D45A"/>
    <w:rsid w:val="2A5FEE11"/>
    <w:rsid w:val="2A60FDB3"/>
    <w:rsid w:val="2A61FC99"/>
    <w:rsid w:val="2A639F86"/>
    <w:rsid w:val="2A6E0884"/>
    <w:rsid w:val="2A7E7560"/>
    <w:rsid w:val="2A84EE2C"/>
    <w:rsid w:val="2A84FAB7"/>
    <w:rsid w:val="2A8BF92C"/>
    <w:rsid w:val="2AA105CE"/>
    <w:rsid w:val="2AAA2CDC"/>
    <w:rsid w:val="2AABD54D"/>
    <w:rsid w:val="2AAFCFF2"/>
    <w:rsid w:val="2AB778F6"/>
    <w:rsid w:val="2AB9A738"/>
    <w:rsid w:val="2ABCBA30"/>
    <w:rsid w:val="2AD0D329"/>
    <w:rsid w:val="2AD4A1F5"/>
    <w:rsid w:val="2AD55032"/>
    <w:rsid w:val="2AD93417"/>
    <w:rsid w:val="2AFD9B81"/>
    <w:rsid w:val="2B01E6F3"/>
    <w:rsid w:val="2B026594"/>
    <w:rsid w:val="2B06011A"/>
    <w:rsid w:val="2B104B64"/>
    <w:rsid w:val="2B136D54"/>
    <w:rsid w:val="2B1841C3"/>
    <w:rsid w:val="2B230B5E"/>
    <w:rsid w:val="2B314FE0"/>
    <w:rsid w:val="2B35EFE8"/>
    <w:rsid w:val="2B36F0D6"/>
    <w:rsid w:val="2B398F2B"/>
    <w:rsid w:val="2B39DD90"/>
    <w:rsid w:val="2B4625D9"/>
    <w:rsid w:val="2B484C67"/>
    <w:rsid w:val="2B4A6207"/>
    <w:rsid w:val="2B535B65"/>
    <w:rsid w:val="2B5405A1"/>
    <w:rsid w:val="2B6C8E30"/>
    <w:rsid w:val="2B814F02"/>
    <w:rsid w:val="2B85DB6F"/>
    <w:rsid w:val="2B956D8B"/>
    <w:rsid w:val="2B9D962D"/>
    <w:rsid w:val="2B9E6B22"/>
    <w:rsid w:val="2BA04A5B"/>
    <w:rsid w:val="2BA47EEB"/>
    <w:rsid w:val="2BA4CCC5"/>
    <w:rsid w:val="2BAF4462"/>
    <w:rsid w:val="2BB0EA19"/>
    <w:rsid w:val="2BBA3452"/>
    <w:rsid w:val="2BBCA208"/>
    <w:rsid w:val="2BC05537"/>
    <w:rsid w:val="2BCA241F"/>
    <w:rsid w:val="2BCABAAD"/>
    <w:rsid w:val="2BCEDD8A"/>
    <w:rsid w:val="2BD523EF"/>
    <w:rsid w:val="2BD6BF75"/>
    <w:rsid w:val="2BDEF6CB"/>
    <w:rsid w:val="2BE1D18A"/>
    <w:rsid w:val="2BE81064"/>
    <w:rsid w:val="2BF3A1AB"/>
    <w:rsid w:val="2BF54E58"/>
    <w:rsid w:val="2BFE1E9B"/>
    <w:rsid w:val="2C011F62"/>
    <w:rsid w:val="2C065A79"/>
    <w:rsid w:val="2C2ECB20"/>
    <w:rsid w:val="2C2F96D7"/>
    <w:rsid w:val="2C32AB30"/>
    <w:rsid w:val="2C3918D1"/>
    <w:rsid w:val="2C3ED000"/>
    <w:rsid w:val="2C430B62"/>
    <w:rsid w:val="2C490B62"/>
    <w:rsid w:val="2C6E9A09"/>
    <w:rsid w:val="2C705DE1"/>
    <w:rsid w:val="2C807954"/>
    <w:rsid w:val="2C83ADDF"/>
    <w:rsid w:val="2C856B3F"/>
    <w:rsid w:val="2C8F0E44"/>
    <w:rsid w:val="2CA13844"/>
    <w:rsid w:val="2CB0EF78"/>
    <w:rsid w:val="2CB80F47"/>
    <w:rsid w:val="2CBAC492"/>
    <w:rsid w:val="2CBB19FA"/>
    <w:rsid w:val="2CC319D2"/>
    <w:rsid w:val="2CC62422"/>
    <w:rsid w:val="2CC6AE4F"/>
    <w:rsid w:val="2CC74A0B"/>
    <w:rsid w:val="2CDEDD13"/>
    <w:rsid w:val="2CE15092"/>
    <w:rsid w:val="2CF451C3"/>
    <w:rsid w:val="2CF614D6"/>
    <w:rsid w:val="2CF7A515"/>
    <w:rsid w:val="2D069F5B"/>
    <w:rsid w:val="2D18FA4F"/>
    <w:rsid w:val="2D1A5F03"/>
    <w:rsid w:val="2D238411"/>
    <w:rsid w:val="2D23DEBE"/>
    <w:rsid w:val="2D24782F"/>
    <w:rsid w:val="2D267571"/>
    <w:rsid w:val="2D29E61F"/>
    <w:rsid w:val="2D2CD9CD"/>
    <w:rsid w:val="2D3082F7"/>
    <w:rsid w:val="2D3D23AD"/>
    <w:rsid w:val="2D4505CD"/>
    <w:rsid w:val="2D4C9266"/>
    <w:rsid w:val="2D4E287D"/>
    <w:rsid w:val="2D575C80"/>
    <w:rsid w:val="2D5BED82"/>
    <w:rsid w:val="2D5D4889"/>
    <w:rsid w:val="2D5E06BF"/>
    <w:rsid w:val="2D5F7017"/>
    <w:rsid w:val="2D62A132"/>
    <w:rsid w:val="2D652980"/>
    <w:rsid w:val="2D668E93"/>
    <w:rsid w:val="2D677A4D"/>
    <w:rsid w:val="2D786BB5"/>
    <w:rsid w:val="2D8F720C"/>
    <w:rsid w:val="2D97153C"/>
    <w:rsid w:val="2DA52CBB"/>
    <w:rsid w:val="2DABAE7A"/>
    <w:rsid w:val="2DB08FBE"/>
    <w:rsid w:val="2DBAD999"/>
    <w:rsid w:val="2DBD361F"/>
    <w:rsid w:val="2DC00F42"/>
    <w:rsid w:val="2DD33A0B"/>
    <w:rsid w:val="2DDB3404"/>
    <w:rsid w:val="2DDFE6B3"/>
    <w:rsid w:val="2DE1F8C9"/>
    <w:rsid w:val="2DE3D0D0"/>
    <w:rsid w:val="2DEDCE92"/>
    <w:rsid w:val="2DEED5DC"/>
    <w:rsid w:val="2E00E429"/>
    <w:rsid w:val="2E199049"/>
    <w:rsid w:val="2E233EA9"/>
    <w:rsid w:val="2E2435DF"/>
    <w:rsid w:val="2E249913"/>
    <w:rsid w:val="2E27025D"/>
    <w:rsid w:val="2E28CF73"/>
    <w:rsid w:val="2E2D4150"/>
    <w:rsid w:val="2E2F71C3"/>
    <w:rsid w:val="2E396E4C"/>
    <w:rsid w:val="2E3A23F8"/>
    <w:rsid w:val="2E3DA1DC"/>
    <w:rsid w:val="2E3E61BE"/>
    <w:rsid w:val="2E4C4FDE"/>
    <w:rsid w:val="2E4D247C"/>
    <w:rsid w:val="2E66CC80"/>
    <w:rsid w:val="2E679790"/>
    <w:rsid w:val="2E753C2B"/>
    <w:rsid w:val="2E78E822"/>
    <w:rsid w:val="2E834241"/>
    <w:rsid w:val="2E8B56A0"/>
    <w:rsid w:val="2E8CA78D"/>
    <w:rsid w:val="2E8CB080"/>
    <w:rsid w:val="2E8F4EF7"/>
    <w:rsid w:val="2E97B9DC"/>
    <w:rsid w:val="2E97CB4C"/>
    <w:rsid w:val="2EA2ACDA"/>
    <w:rsid w:val="2EA76388"/>
    <w:rsid w:val="2EB1A123"/>
    <w:rsid w:val="2EC7F8EF"/>
    <w:rsid w:val="2ECE3796"/>
    <w:rsid w:val="2ED4AB61"/>
    <w:rsid w:val="2ED75843"/>
    <w:rsid w:val="2EDD83C3"/>
    <w:rsid w:val="2EDE0114"/>
    <w:rsid w:val="2EEA6950"/>
    <w:rsid w:val="2EEEB4E3"/>
    <w:rsid w:val="2EF0B907"/>
    <w:rsid w:val="2EF1EAC6"/>
    <w:rsid w:val="2EFD4A8B"/>
    <w:rsid w:val="2EFD8B9B"/>
    <w:rsid w:val="2F0C1E69"/>
    <w:rsid w:val="2F0D70A9"/>
    <w:rsid w:val="2F19C16A"/>
    <w:rsid w:val="2F1F7DEE"/>
    <w:rsid w:val="2F336E8F"/>
    <w:rsid w:val="2F4D93A8"/>
    <w:rsid w:val="2F5141EE"/>
    <w:rsid w:val="2F52E7E9"/>
    <w:rsid w:val="2F541D8D"/>
    <w:rsid w:val="2F554AA2"/>
    <w:rsid w:val="2F5B067F"/>
    <w:rsid w:val="2F5FDF30"/>
    <w:rsid w:val="2F6114F8"/>
    <w:rsid w:val="2F68BCE2"/>
    <w:rsid w:val="2F726D01"/>
    <w:rsid w:val="2F72702B"/>
    <w:rsid w:val="2F80EB5B"/>
    <w:rsid w:val="2F839547"/>
    <w:rsid w:val="2F855A9D"/>
    <w:rsid w:val="2F9AADFF"/>
    <w:rsid w:val="2F9C1940"/>
    <w:rsid w:val="2FA5ACB2"/>
    <w:rsid w:val="2FA78AEB"/>
    <w:rsid w:val="2FC03916"/>
    <w:rsid w:val="2FD0445B"/>
    <w:rsid w:val="2FD2711C"/>
    <w:rsid w:val="2FD5FDB4"/>
    <w:rsid w:val="2FD78179"/>
    <w:rsid w:val="2FE2CB5F"/>
    <w:rsid w:val="2FE8566E"/>
    <w:rsid w:val="2FE8DD0F"/>
    <w:rsid w:val="2FF2A3B6"/>
    <w:rsid w:val="2FF78B5E"/>
    <w:rsid w:val="30051A00"/>
    <w:rsid w:val="30084BF6"/>
    <w:rsid w:val="300FFA89"/>
    <w:rsid w:val="3012380D"/>
    <w:rsid w:val="3036ED96"/>
    <w:rsid w:val="303C1D83"/>
    <w:rsid w:val="303CB740"/>
    <w:rsid w:val="303E0DB1"/>
    <w:rsid w:val="3040C090"/>
    <w:rsid w:val="3042A63A"/>
    <w:rsid w:val="3043EA5D"/>
    <w:rsid w:val="3047A27D"/>
    <w:rsid w:val="30680BC5"/>
    <w:rsid w:val="3069FDFA"/>
    <w:rsid w:val="30783CF2"/>
    <w:rsid w:val="307B9960"/>
    <w:rsid w:val="30802CC5"/>
    <w:rsid w:val="308DF3E5"/>
    <w:rsid w:val="30940DB8"/>
    <w:rsid w:val="309C815D"/>
    <w:rsid w:val="309F076C"/>
    <w:rsid w:val="30A8A085"/>
    <w:rsid w:val="30AF73CC"/>
    <w:rsid w:val="30BFB252"/>
    <w:rsid w:val="30D0283B"/>
    <w:rsid w:val="30DCA518"/>
    <w:rsid w:val="30E4DF85"/>
    <w:rsid w:val="30EAB909"/>
    <w:rsid w:val="30F3C968"/>
    <w:rsid w:val="30F968CE"/>
    <w:rsid w:val="30FEA61F"/>
    <w:rsid w:val="30FEFAC9"/>
    <w:rsid w:val="311702A2"/>
    <w:rsid w:val="311E6725"/>
    <w:rsid w:val="312DEC7D"/>
    <w:rsid w:val="312DF3BE"/>
    <w:rsid w:val="312FC914"/>
    <w:rsid w:val="313288D7"/>
    <w:rsid w:val="313AEEC8"/>
    <w:rsid w:val="31422B61"/>
    <w:rsid w:val="315E4A07"/>
    <w:rsid w:val="3160EBFB"/>
    <w:rsid w:val="316C2520"/>
    <w:rsid w:val="31731114"/>
    <w:rsid w:val="31862448"/>
    <w:rsid w:val="319112A7"/>
    <w:rsid w:val="319417FC"/>
    <w:rsid w:val="3197FB98"/>
    <w:rsid w:val="319CD073"/>
    <w:rsid w:val="319F7521"/>
    <w:rsid w:val="31A6D273"/>
    <w:rsid w:val="31B23FDC"/>
    <w:rsid w:val="31B2F82D"/>
    <w:rsid w:val="31BC5C64"/>
    <w:rsid w:val="31BF0214"/>
    <w:rsid w:val="31C5F6FD"/>
    <w:rsid w:val="31D84601"/>
    <w:rsid w:val="31DAB1D4"/>
    <w:rsid w:val="31DC7C85"/>
    <w:rsid w:val="31E0BCEC"/>
    <w:rsid w:val="31EB24E0"/>
    <w:rsid w:val="31F7DE34"/>
    <w:rsid w:val="3204CE77"/>
    <w:rsid w:val="3215E8B2"/>
    <w:rsid w:val="321DBA1F"/>
    <w:rsid w:val="321DD115"/>
    <w:rsid w:val="3226F542"/>
    <w:rsid w:val="3229DDC2"/>
    <w:rsid w:val="322AAA81"/>
    <w:rsid w:val="3242259A"/>
    <w:rsid w:val="324A03DF"/>
    <w:rsid w:val="324ABB6E"/>
    <w:rsid w:val="3251956D"/>
    <w:rsid w:val="3259BF5E"/>
    <w:rsid w:val="325E41A5"/>
    <w:rsid w:val="32630FFA"/>
    <w:rsid w:val="32648CC0"/>
    <w:rsid w:val="3265D7E8"/>
    <w:rsid w:val="326A5D5F"/>
    <w:rsid w:val="3274B1C4"/>
    <w:rsid w:val="327ECB08"/>
    <w:rsid w:val="327F0113"/>
    <w:rsid w:val="3288E2B0"/>
    <w:rsid w:val="3292AC02"/>
    <w:rsid w:val="32942748"/>
    <w:rsid w:val="3295492C"/>
    <w:rsid w:val="32962EBB"/>
    <w:rsid w:val="329BDB91"/>
    <w:rsid w:val="32A18F5A"/>
    <w:rsid w:val="32ABBD8A"/>
    <w:rsid w:val="32B0C4F5"/>
    <w:rsid w:val="32B151B3"/>
    <w:rsid w:val="32BAB935"/>
    <w:rsid w:val="32BFE4FA"/>
    <w:rsid w:val="32BFF5AA"/>
    <w:rsid w:val="32C824CE"/>
    <w:rsid w:val="32E34BB8"/>
    <w:rsid w:val="32E6ADCB"/>
    <w:rsid w:val="32F41306"/>
    <w:rsid w:val="32F5352F"/>
    <w:rsid w:val="330C19D4"/>
    <w:rsid w:val="330DF251"/>
    <w:rsid w:val="33175D93"/>
    <w:rsid w:val="3318BE17"/>
    <w:rsid w:val="331C6387"/>
    <w:rsid w:val="331FD636"/>
    <w:rsid w:val="332117D6"/>
    <w:rsid w:val="3328D7C2"/>
    <w:rsid w:val="3335BF3B"/>
    <w:rsid w:val="3336AE10"/>
    <w:rsid w:val="333B4582"/>
    <w:rsid w:val="333EC940"/>
    <w:rsid w:val="3343E04A"/>
    <w:rsid w:val="3348B0AE"/>
    <w:rsid w:val="334CEB78"/>
    <w:rsid w:val="334D73A4"/>
    <w:rsid w:val="3354398B"/>
    <w:rsid w:val="336A3CD8"/>
    <w:rsid w:val="336A437D"/>
    <w:rsid w:val="3371AB5A"/>
    <w:rsid w:val="3380A098"/>
    <w:rsid w:val="3381DF7C"/>
    <w:rsid w:val="33847FD8"/>
    <w:rsid w:val="338AFF0A"/>
    <w:rsid w:val="33AB8FA2"/>
    <w:rsid w:val="33ADEA57"/>
    <w:rsid w:val="33B99C06"/>
    <w:rsid w:val="33C009D3"/>
    <w:rsid w:val="33C70D77"/>
    <w:rsid w:val="33D1EF9D"/>
    <w:rsid w:val="33D36258"/>
    <w:rsid w:val="33D56C56"/>
    <w:rsid w:val="33DCD714"/>
    <w:rsid w:val="33E02AEE"/>
    <w:rsid w:val="33E202B0"/>
    <w:rsid w:val="33E3B1C6"/>
    <w:rsid w:val="33EA3897"/>
    <w:rsid w:val="33EA525E"/>
    <w:rsid w:val="33EEE215"/>
    <w:rsid w:val="33F84E89"/>
    <w:rsid w:val="3406BA76"/>
    <w:rsid w:val="340D1C40"/>
    <w:rsid w:val="34147E69"/>
    <w:rsid w:val="34172287"/>
    <w:rsid w:val="3428BA3A"/>
    <w:rsid w:val="342D13D1"/>
    <w:rsid w:val="3430DB1B"/>
    <w:rsid w:val="344242DF"/>
    <w:rsid w:val="345203D8"/>
    <w:rsid w:val="3459C602"/>
    <w:rsid w:val="34615293"/>
    <w:rsid w:val="3461C3A6"/>
    <w:rsid w:val="3467E55D"/>
    <w:rsid w:val="346B0AD0"/>
    <w:rsid w:val="346EE24A"/>
    <w:rsid w:val="3475FB77"/>
    <w:rsid w:val="347684FD"/>
    <w:rsid w:val="3479F369"/>
    <w:rsid w:val="34836DB3"/>
    <w:rsid w:val="348A365F"/>
    <w:rsid w:val="34909A0A"/>
    <w:rsid w:val="349C4CB3"/>
    <w:rsid w:val="34A0B3D3"/>
    <w:rsid w:val="34A8A15C"/>
    <w:rsid w:val="34AE009D"/>
    <w:rsid w:val="34B1A33D"/>
    <w:rsid w:val="34BAE2FE"/>
    <w:rsid w:val="34BB46D9"/>
    <w:rsid w:val="34BC4E32"/>
    <w:rsid w:val="34BDD123"/>
    <w:rsid w:val="34C52561"/>
    <w:rsid w:val="34CB46E7"/>
    <w:rsid w:val="34CDE96D"/>
    <w:rsid w:val="34CE674E"/>
    <w:rsid w:val="34CEC5AC"/>
    <w:rsid w:val="34EC1293"/>
    <w:rsid w:val="350C5EEA"/>
    <w:rsid w:val="350D9761"/>
    <w:rsid w:val="350DDF06"/>
    <w:rsid w:val="35115815"/>
    <w:rsid w:val="3511E571"/>
    <w:rsid w:val="3511FBB0"/>
    <w:rsid w:val="3516B380"/>
    <w:rsid w:val="351A755C"/>
    <w:rsid w:val="35231021"/>
    <w:rsid w:val="352B61B6"/>
    <w:rsid w:val="352E8FCF"/>
    <w:rsid w:val="3535019D"/>
    <w:rsid w:val="353DCFD5"/>
    <w:rsid w:val="3542861C"/>
    <w:rsid w:val="3546C83D"/>
    <w:rsid w:val="3549EC2A"/>
    <w:rsid w:val="354E1D24"/>
    <w:rsid w:val="35505C3F"/>
    <w:rsid w:val="355CB38F"/>
    <w:rsid w:val="3567B033"/>
    <w:rsid w:val="356A0C78"/>
    <w:rsid w:val="35899AAD"/>
    <w:rsid w:val="358DE31C"/>
    <w:rsid w:val="3594647B"/>
    <w:rsid w:val="35972590"/>
    <w:rsid w:val="359DCA4A"/>
    <w:rsid w:val="359FE51C"/>
    <w:rsid w:val="35A2C310"/>
    <w:rsid w:val="35A80FB7"/>
    <w:rsid w:val="35B5C999"/>
    <w:rsid w:val="35C303E6"/>
    <w:rsid w:val="35CB5C51"/>
    <w:rsid w:val="35CDF510"/>
    <w:rsid w:val="35CF5346"/>
    <w:rsid w:val="35D1C1BB"/>
    <w:rsid w:val="35D2ECE3"/>
    <w:rsid w:val="35D35D20"/>
    <w:rsid w:val="35D689BA"/>
    <w:rsid w:val="35D6A5D9"/>
    <w:rsid w:val="35D9C4D9"/>
    <w:rsid w:val="35EAB284"/>
    <w:rsid w:val="35F46553"/>
    <w:rsid w:val="35F6A1EE"/>
    <w:rsid w:val="35FA863A"/>
    <w:rsid w:val="35FC450C"/>
    <w:rsid w:val="360139F9"/>
    <w:rsid w:val="360B40B8"/>
    <w:rsid w:val="361B3E6C"/>
    <w:rsid w:val="361BE752"/>
    <w:rsid w:val="362138E3"/>
    <w:rsid w:val="3622F02D"/>
    <w:rsid w:val="3624CB3F"/>
    <w:rsid w:val="362880B0"/>
    <w:rsid w:val="36337716"/>
    <w:rsid w:val="3634A645"/>
    <w:rsid w:val="3636577C"/>
    <w:rsid w:val="363DCC02"/>
    <w:rsid w:val="36489335"/>
    <w:rsid w:val="36594042"/>
    <w:rsid w:val="36594BD8"/>
    <w:rsid w:val="365AF516"/>
    <w:rsid w:val="365E59AD"/>
    <w:rsid w:val="36647BF9"/>
    <w:rsid w:val="36659484"/>
    <w:rsid w:val="366CE6DC"/>
    <w:rsid w:val="366DC26B"/>
    <w:rsid w:val="366E0C45"/>
    <w:rsid w:val="366FE10F"/>
    <w:rsid w:val="3683407F"/>
    <w:rsid w:val="3685E116"/>
    <w:rsid w:val="36875F91"/>
    <w:rsid w:val="368938B4"/>
    <w:rsid w:val="3689E5C2"/>
    <w:rsid w:val="368AABBB"/>
    <w:rsid w:val="368BBE0A"/>
    <w:rsid w:val="369BEB43"/>
    <w:rsid w:val="369F0E41"/>
    <w:rsid w:val="36A68B83"/>
    <w:rsid w:val="36A8C7F7"/>
    <w:rsid w:val="36A967C2"/>
    <w:rsid w:val="36B3513F"/>
    <w:rsid w:val="36D0C5B4"/>
    <w:rsid w:val="36D8B993"/>
    <w:rsid w:val="36DF67EF"/>
    <w:rsid w:val="36FE573E"/>
    <w:rsid w:val="3701075D"/>
    <w:rsid w:val="370EA615"/>
    <w:rsid w:val="3726BDCC"/>
    <w:rsid w:val="372A5343"/>
    <w:rsid w:val="3732B929"/>
    <w:rsid w:val="3739E9DE"/>
    <w:rsid w:val="3742DE4B"/>
    <w:rsid w:val="374316F9"/>
    <w:rsid w:val="37452677"/>
    <w:rsid w:val="375D05FF"/>
    <w:rsid w:val="37609D9A"/>
    <w:rsid w:val="376576F3"/>
    <w:rsid w:val="3767BEC0"/>
    <w:rsid w:val="376930BA"/>
    <w:rsid w:val="3778DB47"/>
    <w:rsid w:val="377B64DE"/>
    <w:rsid w:val="377BED3A"/>
    <w:rsid w:val="377C6C14"/>
    <w:rsid w:val="3780D7A1"/>
    <w:rsid w:val="379BAE31"/>
    <w:rsid w:val="379F9139"/>
    <w:rsid w:val="37A53009"/>
    <w:rsid w:val="37AD9EC2"/>
    <w:rsid w:val="37AE3743"/>
    <w:rsid w:val="37B0D27E"/>
    <w:rsid w:val="37B704FB"/>
    <w:rsid w:val="37B8B996"/>
    <w:rsid w:val="37BAD63E"/>
    <w:rsid w:val="37C0E8B9"/>
    <w:rsid w:val="37C146E5"/>
    <w:rsid w:val="37C411FE"/>
    <w:rsid w:val="37C826F6"/>
    <w:rsid w:val="37C8CF68"/>
    <w:rsid w:val="37D1D4DC"/>
    <w:rsid w:val="37D3474B"/>
    <w:rsid w:val="37D71250"/>
    <w:rsid w:val="37DA6F42"/>
    <w:rsid w:val="37EA6519"/>
    <w:rsid w:val="37EF0EC2"/>
    <w:rsid w:val="37F7274D"/>
    <w:rsid w:val="37F9B67D"/>
    <w:rsid w:val="37FBAAEC"/>
    <w:rsid w:val="3805D473"/>
    <w:rsid w:val="38124C9E"/>
    <w:rsid w:val="38159FDC"/>
    <w:rsid w:val="381969D9"/>
    <w:rsid w:val="381F9B90"/>
    <w:rsid w:val="3821B1D1"/>
    <w:rsid w:val="38273297"/>
    <w:rsid w:val="382F4053"/>
    <w:rsid w:val="38360CA9"/>
    <w:rsid w:val="383CCD9C"/>
    <w:rsid w:val="383F645D"/>
    <w:rsid w:val="384CF1EF"/>
    <w:rsid w:val="3851643B"/>
    <w:rsid w:val="385C19AC"/>
    <w:rsid w:val="3875E79C"/>
    <w:rsid w:val="38797332"/>
    <w:rsid w:val="387B4121"/>
    <w:rsid w:val="387B8DA7"/>
    <w:rsid w:val="38882035"/>
    <w:rsid w:val="388EA012"/>
    <w:rsid w:val="38965BE3"/>
    <w:rsid w:val="389C2708"/>
    <w:rsid w:val="389E5EAF"/>
    <w:rsid w:val="38A21E47"/>
    <w:rsid w:val="38AF4B34"/>
    <w:rsid w:val="38B08479"/>
    <w:rsid w:val="38B1136E"/>
    <w:rsid w:val="38BC2A4A"/>
    <w:rsid w:val="38C543A7"/>
    <w:rsid w:val="38C891FA"/>
    <w:rsid w:val="38CB2F8B"/>
    <w:rsid w:val="38CB8FAA"/>
    <w:rsid w:val="38CC77F3"/>
    <w:rsid w:val="38CF44B8"/>
    <w:rsid w:val="38D07AEC"/>
    <w:rsid w:val="38D3CF4C"/>
    <w:rsid w:val="38D5E7ED"/>
    <w:rsid w:val="38DBB7B3"/>
    <w:rsid w:val="38E28DDF"/>
    <w:rsid w:val="38E439BF"/>
    <w:rsid w:val="38EEA5A5"/>
    <w:rsid w:val="38EFFA9B"/>
    <w:rsid w:val="38F84C11"/>
    <w:rsid w:val="38FD14DD"/>
    <w:rsid w:val="390A3590"/>
    <w:rsid w:val="390DC119"/>
    <w:rsid w:val="391294E1"/>
    <w:rsid w:val="391A8C5C"/>
    <w:rsid w:val="3924AE1D"/>
    <w:rsid w:val="393AAB84"/>
    <w:rsid w:val="394F4FB2"/>
    <w:rsid w:val="39525317"/>
    <w:rsid w:val="395A5973"/>
    <w:rsid w:val="3969AF37"/>
    <w:rsid w:val="396B344C"/>
    <w:rsid w:val="396D4072"/>
    <w:rsid w:val="39759B03"/>
    <w:rsid w:val="397BE87E"/>
    <w:rsid w:val="397F5F25"/>
    <w:rsid w:val="3986825B"/>
    <w:rsid w:val="398A8248"/>
    <w:rsid w:val="398CBB32"/>
    <w:rsid w:val="398FE00B"/>
    <w:rsid w:val="3995FA6F"/>
    <w:rsid w:val="399AA3A4"/>
    <w:rsid w:val="39A0C203"/>
    <w:rsid w:val="39AEE14F"/>
    <w:rsid w:val="39B28E09"/>
    <w:rsid w:val="39BC13F2"/>
    <w:rsid w:val="39BD81D8"/>
    <w:rsid w:val="39C3697D"/>
    <w:rsid w:val="39C4941B"/>
    <w:rsid w:val="39C51309"/>
    <w:rsid w:val="39C8354C"/>
    <w:rsid w:val="39CE65B9"/>
    <w:rsid w:val="39DF914B"/>
    <w:rsid w:val="39F1BEDA"/>
    <w:rsid w:val="39F43E11"/>
    <w:rsid w:val="39FAE8B5"/>
    <w:rsid w:val="3A017744"/>
    <w:rsid w:val="3A0666F8"/>
    <w:rsid w:val="3A0C5CE2"/>
    <w:rsid w:val="3A11962F"/>
    <w:rsid w:val="3A21331D"/>
    <w:rsid w:val="3A2D93C7"/>
    <w:rsid w:val="3A3D76E7"/>
    <w:rsid w:val="3A463087"/>
    <w:rsid w:val="3A488A5D"/>
    <w:rsid w:val="3A4C1D29"/>
    <w:rsid w:val="3A4F46E9"/>
    <w:rsid w:val="3A51D365"/>
    <w:rsid w:val="3A707CD3"/>
    <w:rsid w:val="3A721CEB"/>
    <w:rsid w:val="3A72296A"/>
    <w:rsid w:val="3A73DF0C"/>
    <w:rsid w:val="3A83D99A"/>
    <w:rsid w:val="3A856449"/>
    <w:rsid w:val="3A89E6B5"/>
    <w:rsid w:val="3A8B8203"/>
    <w:rsid w:val="3A8BFA7C"/>
    <w:rsid w:val="3A8FEFFF"/>
    <w:rsid w:val="3A9879FB"/>
    <w:rsid w:val="3AA4262C"/>
    <w:rsid w:val="3AAB5A6C"/>
    <w:rsid w:val="3AB498A9"/>
    <w:rsid w:val="3AB879A7"/>
    <w:rsid w:val="3AC08CA9"/>
    <w:rsid w:val="3AC860E7"/>
    <w:rsid w:val="3AD5B6AC"/>
    <w:rsid w:val="3AD73053"/>
    <w:rsid w:val="3ADDB1BE"/>
    <w:rsid w:val="3AE3BC11"/>
    <w:rsid w:val="3AF2F78A"/>
    <w:rsid w:val="3AF5D81D"/>
    <w:rsid w:val="3B0B20FB"/>
    <w:rsid w:val="3B17860F"/>
    <w:rsid w:val="3B1B14CD"/>
    <w:rsid w:val="3B1DC5BC"/>
    <w:rsid w:val="3B21103D"/>
    <w:rsid w:val="3B257FDA"/>
    <w:rsid w:val="3B2D85AC"/>
    <w:rsid w:val="3B3F7370"/>
    <w:rsid w:val="3B41BFF5"/>
    <w:rsid w:val="3B45337A"/>
    <w:rsid w:val="3B543C4F"/>
    <w:rsid w:val="3B55B54F"/>
    <w:rsid w:val="3B5BD1EB"/>
    <w:rsid w:val="3B657D60"/>
    <w:rsid w:val="3B689841"/>
    <w:rsid w:val="3B74AC9C"/>
    <w:rsid w:val="3B77F665"/>
    <w:rsid w:val="3B79287E"/>
    <w:rsid w:val="3B795F6C"/>
    <w:rsid w:val="3B87B788"/>
    <w:rsid w:val="3B9341E4"/>
    <w:rsid w:val="3B976C29"/>
    <w:rsid w:val="3BA71A13"/>
    <w:rsid w:val="3BAD7443"/>
    <w:rsid w:val="3BB4EA1D"/>
    <w:rsid w:val="3BB87E26"/>
    <w:rsid w:val="3BBD6F8A"/>
    <w:rsid w:val="3BC80A07"/>
    <w:rsid w:val="3BCE5E1C"/>
    <w:rsid w:val="3BCEFA49"/>
    <w:rsid w:val="3BD18774"/>
    <w:rsid w:val="3BD42E05"/>
    <w:rsid w:val="3BD53D73"/>
    <w:rsid w:val="3BD86243"/>
    <w:rsid w:val="3BDC82A9"/>
    <w:rsid w:val="3BE1C5C4"/>
    <w:rsid w:val="3BEB4935"/>
    <w:rsid w:val="3BF09411"/>
    <w:rsid w:val="3BFC26EB"/>
    <w:rsid w:val="3BFEB44B"/>
    <w:rsid w:val="3C003413"/>
    <w:rsid w:val="3C0371D6"/>
    <w:rsid w:val="3C0D256B"/>
    <w:rsid w:val="3C0EFCF5"/>
    <w:rsid w:val="3C160A4C"/>
    <w:rsid w:val="3C22F1DB"/>
    <w:rsid w:val="3C236E27"/>
    <w:rsid w:val="3C3B8A62"/>
    <w:rsid w:val="3C3BB367"/>
    <w:rsid w:val="3C460675"/>
    <w:rsid w:val="3C475702"/>
    <w:rsid w:val="3C532128"/>
    <w:rsid w:val="3C58747A"/>
    <w:rsid w:val="3C64A668"/>
    <w:rsid w:val="3C73025C"/>
    <w:rsid w:val="3C834718"/>
    <w:rsid w:val="3C867CB1"/>
    <w:rsid w:val="3C934342"/>
    <w:rsid w:val="3C944E87"/>
    <w:rsid w:val="3C967D88"/>
    <w:rsid w:val="3CA6B86E"/>
    <w:rsid w:val="3CAA8373"/>
    <w:rsid w:val="3CC084DB"/>
    <w:rsid w:val="3CD0E658"/>
    <w:rsid w:val="3CD5268F"/>
    <w:rsid w:val="3CDD5811"/>
    <w:rsid w:val="3CEDDC39"/>
    <w:rsid w:val="3CEF36A3"/>
    <w:rsid w:val="3CF1987F"/>
    <w:rsid w:val="3CF3296D"/>
    <w:rsid w:val="3D05D313"/>
    <w:rsid w:val="3D180E8D"/>
    <w:rsid w:val="3D27A652"/>
    <w:rsid w:val="3D2A7946"/>
    <w:rsid w:val="3D2E250B"/>
    <w:rsid w:val="3D3184F3"/>
    <w:rsid w:val="3D3565DC"/>
    <w:rsid w:val="3D3DE372"/>
    <w:rsid w:val="3D3EF695"/>
    <w:rsid w:val="3D41CBC4"/>
    <w:rsid w:val="3D4B289F"/>
    <w:rsid w:val="3D4C0808"/>
    <w:rsid w:val="3D4F1371"/>
    <w:rsid w:val="3D52854E"/>
    <w:rsid w:val="3D52FBA4"/>
    <w:rsid w:val="3D568E05"/>
    <w:rsid w:val="3D5FAF48"/>
    <w:rsid w:val="3D63C8BD"/>
    <w:rsid w:val="3D646217"/>
    <w:rsid w:val="3D715B70"/>
    <w:rsid w:val="3D730D98"/>
    <w:rsid w:val="3D7D7260"/>
    <w:rsid w:val="3D8502C1"/>
    <w:rsid w:val="3D96D7C4"/>
    <w:rsid w:val="3D9D3A80"/>
    <w:rsid w:val="3DA4ED77"/>
    <w:rsid w:val="3DAAE1D4"/>
    <w:rsid w:val="3DAE7DD7"/>
    <w:rsid w:val="3DAF75AA"/>
    <w:rsid w:val="3DC0B022"/>
    <w:rsid w:val="3DC6AAF2"/>
    <w:rsid w:val="3DCEE603"/>
    <w:rsid w:val="3DD4DE7A"/>
    <w:rsid w:val="3DD83100"/>
    <w:rsid w:val="3DE00EDA"/>
    <w:rsid w:val="3DE0D24C"/>
    <w:rsid w:val="3DE10425"/>
    <w:rsid w:val="3DE253D4"/>
    <w:rsid w:val="3DE3293B"/>
    <w:rsid w:val="3DEC0278"/>
    <w:rsid w:val="3DFBC3D8"/>
    <w:rsid w:val="3E01D5D8"/>
    <w:rsid w:val="3E03C9CE"/>
    <w:rsid w:val="3E065C0D"/>
    <w:rsid w:val="3E0BED13"/>
    <w:rsid w:val="3E0C7B8D"/>
    <w:rsid w:val="3E1301E3"/>
    <w:rsid w:val="3E17BB16"/>
    <w:rsid w:val="3E17BFD5"/>
    <w:rsid w:val="3E1B17A7"/>
    <w:rsid w:val="3E22CF51"/>
    <w:rsid w:val="3E22E10C"/>
    <w:rsid w:val="3E27FB1A"/>
    <w:rsid w:val="3E2AF3F6"/>
    <w:rsid w:val="3E2D24A2"/>
    <w:rsid w:val="3E2FDD24"/>
    <w:rsid w:val="3E3CE23E"/>
    <w:rsid w:val="3E3D9F03"/>
    <w:rsid w:val="3E4653D4"/>
    <w:rsid w:val="3E480FFB"/>
    <w:rsid w:val="3E4E9BA2"/>
    <w:rsid w:val="3E54FB80"/>
    <w:rsid w:val="3E62C2C3"/>
    <w:rsid w:val="3E7B170B"/>
    <w:rsid w:val="3E7B4AE7"/>
    <w:rsid w:val="3E7C38D6"/>
    <w:rsid w:val="3E7FC953"/>
    <w:rsid w:val="3E8257E4"/>
    <w:rsid w:val="3E84B4A0"/>
    <w:rsid w:val="3E8867D5"/>
    <w:rsid w:val="3E8A9455"/>
    <w:rsid w:val="3E8EC018"/>
    <w:rsid w:val="3E8F621E"/>
    <w:rsid w:val="3E930106"/>
    <w:rsid w:val="3EA3E0EA"/>
    <w:rsid w:val="3EA468C1"/>
    <w:rsid w:val="3EA51569"/>
    <w:rsid w:val="3EAEBA91"/>
    <w:rsid w:val="3EB042A3"/>
    <w:rsid w:val="3EB38C89"/>
    <w:rsid w:val="3ECA5CEA"/>
    <w:rsid w:val="3ED10EB5"/>
    <w:rsid w:val="3ED8224B"/>
    <w:rsid w:val="3EDB27E4"/>
    <w:rsid w:val="3EE1B70F"/>
    <w:rsid w:val="3EE4776C"/>
    <w:rsid w:val="3EE48930"/>
    <w:rsid w:val="3EEF3848"/>
    <w:rsid w:val="3EF1EAB4"/>
    <w:rsid w:val="3EF89AD3"/>
    <w:rsid w:val="3F056C8D"/>
    <w:rsid w:val="3F068CD9"/>
    <w:rsid w:val="3F09F2DA"/>
    <w:rsid w:val="3F0AB7E7"/>
    <w:rsid w:val="3F0C23B1"/>
    <w:rsid w:val="3F11F27D"/>
    <w:rsid w:val="3F204BE9"/>
    <w:rsid w:val="3F255B99"/>
    <w:rsid w:val="3F257421"/>
    <w:rsid w:val="3F272674"/>
    <w:rsid w:val="3F2F8387"/>
    <w:rsid w:val="3F491DDB"/>
    <w:rsid w:val="3F4B460B"/>
    <w:rsid w:val="3F534D4E"/>
    <w:rsid w:val="3F55176A"/>
    <w:rsid w:val="3F5F14A0"/>
    <w:rsid w:val="3F608F70"/>
    <w:rsid w:val="3F64B707"/>
    <w:rsid w:val="3F65E430"/>
    <w:rsid w:val="3F678976"/>
    <w:rsid w:val="3F7902C6"/>
    <w:rsid w:val="3F7A5D3D"/>
    <w:rsid w:val="3F7C97D1"/>
    <w:rsid w:val="3F812D9A"/>
    <w:rsid w:val="3F98B00C"/>
    <w:rsid w:val="3F99F9FA"/>
    <w:rsid w:val="3F9FA309"/>
    <w:rsid w:val="3FA01342"/>
    <w:rsid w:val="3FA890E5"/>
    <w:rsid w:val="3FAA40EC"/>
    <w:rsid w:val="3FAC7F87"/>
    <w:rsid w:val="3FAF9C16"/>
    <w:rsid w:val="3FB23822"/>
    <w:rsid w:val="3FB31BD8"/>
    <w:rsid w:val="3FB3DC6D"/>
    <w:rsid w:val="3FB7C486"/>
    <w:rsid w:val="3FBA4951"/>
    <w:rsid w:val="3FBD11B8"/>
    <w:rsid w:val="3FC02CEC"/>
    <w:rsid w:val="3FC12844"/>
    <w:rsid w:val="3FCACE55"/>
    <w:rsid w:val="3FCBD5A8"/>
    <w:rsid w:val="3FD007C0"/>
    <w:rsid w:val="3FD6A253"/>
    <w:rsid w:val="3FD75491"/>
    <w:rsid w:val="3FD8E754"/>
    <w:rsid w:val="3FDBE26D"/>
    <w:rsid w:val="3FE1BC30"/>
    <w:rsid w:val="3FE29374"/>
    <w:rsid w:val="3FE44005"/>
    <w:rsid w:val="3FEFA15A"/>
    <w:rsid w:val="3FF4939B"/>
    <w:rsid w:val="3FF95E99"/>
    <w:rsid w:val="3FFF99B4"/>
    <w:rsid w:val="400060B7"/>
    <w:rsid w:val="400887C3"/>
    <w:rsid w:val="400B65EA"/>
    <w:rsid w:val="400D324A"/>
    <w:rsid w:val="401276CC"/>
    <w:rsid w:val="40170E07"/>
    <w:rsid w:val="401A9309"/>
    <w:rsid w:val="4021280F"/>
    <w:rsid w:val="402CC35C"/>
    <w:rsid w:val="4031E92D"/>
    <w:rsid w:val="403714B3"/>
    <w:rsid w:val="4047BFB1"/>
    <w:rsid w:val="4048CE3D"/>
    <w:rsid w:val="404AF947"/>
    <w:rsid w:val="405A657C"/>
    <w:rsid w:val="4068EE45"/>
    <w:rsid w:val="40720914"/>
    <w:rsid w:val="407586E5"/>
    <w:rsid w:val="407E97BD"/>
    <w:rsid w:val="40856054"/>
    <w:rsid w:val="40912774"/>
    <w:rsid w:val="40941207"/>
    <w:rsid w:val="409639FC"/>
    <w:rsid w:val="4096D723"/>
    <w:rsid w:val="40970F42"/>
    <w:rsid w:val="40A06C57"/>
    <w:rsid w:val="40A37CB7"/>
    <w:rsid w:val="40BCC8CB"/>
    <w:rsid w:val="40BCE081"/>
    <w:rsid w:val="40BDC458"/>
    <w:rsid w:val="40BE7FBF"/>
    <w:rsid w:val="40C4646C"/>
    <w:rsid w:val="40C8D270"/>
    <w:rsid w:val="40CB813F"/>
    <w:rsid w:val="40CD3ED3"/>
    <w:rsid w:val="40E1ABB4"/>
    <w:rsid w:val="40E79157"/>
    <w:rsid w:val="40EB7C75"/>
    <w:rsid w:val="40F3146A"/>
    <w:rsid w:val="40F57F63"/>
    <w:rsid w:val="40FB413B"/>
    <w:rsid w:val="40FEBFCF"/>
    <w:rsid w:val="4100D5F6"/>
    <w:rsid w:val="410280DB"/>
    <w:rsid w:val="4103D379"/>
    <w:rsid w:val="41061324"/>
    <w:rsid w:val="41132761"/>
    <w:rsid w:val="4119831D"/>
    <w:rsid w:val="412B726C"/>
    <w:rsid w:val="413412B2"/>
    <w:rsid w:val="41364BC3"/>
    <w:rsid w:val="413A3C37"/>
    <w:rsid w:val="41420103"/>
    <w:rsid w:val="41444141"/>
    <w:rsid w:val="41446DBF"/>
    <w:rsid w:val="4144FB88"/>
    <w:rsid w:val="414DFDA0"/>
    <w:rsid w:val="41558406"/>
    <w:rsid w:val="416A5A4A"/>
    <w:rsid w:val="417C6597"/>
    <w:rsid w:val="417DBB98"/>
    <w:rsid w:val="4181A463"/>
    <w:rsid w:val="418C892D"/>
    <w:rsid w:val="41922EA4"/>
    <w:rsid w:val="419240BC"/>
    <w:rsid w:val="4199748C"/>
    <w:rsid w:val="419CFD41"/>
    <w:rsid w:val="41A0EDE0"/>
    <w:rsid w:val="41A3EA15"/>
    <w:rsid w:val="41ADD4CD"/>
    <w:rsid w:val="41B01E87"/>
    <w:rsid w:val="41B4D452"/>
    <w:rsid w:val="41B9DE18"/>
    <w:rsid w:val="41CF6CB2"/>
    <w:rsid w:val="41DA0EF8"/>
    <w:rsid w:val="41E46DD5"/>
    <w:rsid w:val="41E85007"/>
    <w:rsid w:val="41E8C900"/>
    <w:rsid w:val="41F6A292"/>
    <w:rsid w:val="420C9D09"/>
    <w:rsid w:val="4214CA82"/>
    <w:rsid w:val="42232131"/>
    <w:rsid w:val="4234D901"/>
    <w:rsid w:val="4236CE40"/>
    <w:rsid w:val="424067D4"/>
    <w:rsid w:val="42479727"/>
    <w:rsid w:val="424EE685"/>
    <w:rsid w:val="426A3B15"/>
    <w:rsid w:val="427E5BCD"/>
    <w:rsid w:val="427F25F4"/>
    <w:rsid w:val="42879809"/>
    <w:rsid w:val="428CF51D"/>
    <w:rsid w:val="429E14AA"/>
    <w:rsid w:val="42AE689D"/>
    <w:rsid w:val="42BC8C3D"/>
    <w:rsid w:val="42C14C9C"/>
    <w:rsid w:val="42C1F785"/>
    <w:rsid w:val="42C73C48"/>
    <w:rsid w:val="42C797DE"/>
    <w:rsid w:val="42CA7FF4"/>
    <w:rsid w:val="42CE4E0F"/>
    <w:rsid w:val="42D07489"/>
    <w:rsid w:val="42D7CA5C"/>
    <w:rsid w:val="42DA8E0C"/>
    <w:rsid w:val="42EE010F"/>
    <w:rsid w:val="42F73C27"/>
    <w:rsid w:val="42FA2FA7"/>
    <w:rsid w:val="42FADBBF"/>
    <w:rsid w:val="42FE839E"/>
    <w:rsid w:val="431565CB"/>
    <w:rsid w:val="4319855C"/>
    <w:rsid w:val="432715B9"/>
    <w:rsid w:val="433D6B97"/>
    <w:rsid w:val="434D03A7"/>
    <w:rsid w:val="4356A413"/>
    <w:rsid w:val="435BE591"/>
    <w:rsid w:val="435FA0F2"/>
    <w:rsid w:val="4365F324"/>
    <w:rsid w:val="437348D1"/>
    <w:rsid w:val="437660DE"/>
    <w:rsid w:val="437A6D0C"/>
    <w:rsid w:val="4394C94F"/>
    <w:rsid w:val="439A6902"/>
    <w:rsid w:val="439C0724"/>
    <w:rsid w:val="43A0FF2A"/>
    <w:rsid w:val="43A14759"/>
    <w:rsid w:val="43A4F386"/>
    <w:rsid w:val="43ABB3C0"/>
    <w:rsid w:val="43AEBD39"/>
    <w:rsid w:val="43C00464"/>
    <w:rsid w:val="43C1EC09"/>
    <w:rsid w:val="43C43ABF"/>
    <w:rsid w:val="43C92A54"/>
    <w:rsid w:val="43D26D6F"/>
    <w:rsid w:val="43D49445"/>
    <w:rsid w:val="43D629AE"/>
    <w:rsid w:val="43D94341"/>
    <w:rsid w:val="43E77A8E"/>
    <w:rsid w:val="43EB43AE"/>
    <w:rsid w:val="43EC5626"/>
    <w:rsid w:val="43EC7C8D"/>
    <w:rsid w:val="43F28675"/>
    <w:rsid w:val="43F33FFD"/>
    <w:rsid w:val="43FAA3F3"/>
    <w:rsid w:val="44019DCA"/>
    <w:rsid w:val="440686A4"/>
    <w:rsid w:val="4410C228"/>
    <w:rsid w:val="441253EC"/>
    <w:rsid w:val="4414E9FF"/>
    <w:rsid w:val="4414EE9E"/>
    <w:rsid w:val="4420C4BC"/>
    <w:rsid w:val="442758F9"/>
    <w:rsid w:val="442BC76C"/>
    <w:rsid w:val="44356C22"/>
    <w:rsid w:val="4450FA1E"/>
    <w:rsid w:val="445264A9"/>
    <w:rsid w:val="445837B9"/>
    <w:rsid w:val="44586F78"/>
    <w:rsid w:val="445AACFF"/>
    <w:rsid w:val="4466CCC2"/>
    <w:rsid w:val="4470DEC5"/>
    <w:rsid w:val="44719E87"/>
    <w:rsid w:val="4479607D"/>
    <w:rsid w:val="4483F3F6"/>
    <w:rsid w:val="448791A2"/>
    <w:rsid w:val="448FB37D"/>
    <w:rsid w:val="449082DB"/>
    <w:rsid w:val="44977687"/>
    <w:rsid w:val="44A9C163"/>
    <w:rsid w:val="44A9ECBD"/>
    <w:rsid w:val="44AB2982"/>
    <w:rsid w:val="44B17F9A"/>
    <w:rsid w:val="44B7ED43"/>
    <w:rsid w:val="44CDA833"/>
    <w:rsid w:val="44D0AFAB"/>
    <w:rsid w:val="44D0C37E"/>
    <w:rsid w:val="44D736AB"/>
    <w:rsid w:val="44E028F7"/>
    <w:rsid w:val="44E6061E"/>
    <w:rsid w:val="44E7BDB7"/>
    <w:rsid w:val="44E84505"/>
    <w:rsid w:val="44EA4736"/>
    <w:rsid w:val="44EBD6C7"/>
    <w:rsid w:val="44F02903"/>
    <w:rsid w:val="44F5EC3D"/>
    <w:rsid w:val="44F6BD92"/>
    <w:rsid w:val="450263DB"/>
    <w:rsid w:val="4508183A"/>
    <w:rsid w:val="4512C661"/>
    <w:rsid w:val="45136149"/>
    <w:rsid w:val="45156937"/>
    <w:rsid w:val="451A03B6"/>
    <w:rsid w:val="451B1C04"/>
    <w:rsid w:val="451BC4CA"/>
    <w:rsid w:val="451BCF08"/>
    <w:rsid w:val="451E404E"/>
    <w:rsid w:val="451E6A6A"/>
    <w:rsid w:val="4528DB6E"/>
    <w:rsid w:val="4529514B"/>
    <w:rsid w:val="453274AA"/>
    <w:rsid w:val="4538A674"/>
    <w:rsid w:val="4542F491"/>
    <w:rsid w:val="4543720D"/>
    <w:rsid w:val="45446AA4"/>
    <w:rsid w:val="4551BC55"/>
    <w:rsid w:val="455FEDB6"/>
    <w:rsid w:val="4560CB28"/>
    <w:rsid w:val="4561FE35"/>
    <w:rsid w:val="45657CC6"/>
    <w:rsid w:val="456ABB6B"/>
    <w:rsid w:val="456DDB8A"/>
    <w:rsid w:val="456EBCA0"/>
    <w:rsid w:val="4577A669"/>
    <w:rsid w:val="457A2215"/>
    <w:rsid w:val="457D8918"/>
    <w:rsid w:val="45869792"/>
    <w:rsid w:val="4587E4C3"/>
    <w:rsid w:val="459DAAD4"/>
    <w:rsid w:val="459F9D58"/>
    <w:rsid w:val="45A733C6"/>
    <w:rsid w:val="45A9CE97"/>
    <w:rsid w:val="45B10495"/>
    <w:rsid w:val="45B37AB4"/>
    <w:rsid w:val="45B38941"/>
    <w:rsid w:val="45C13348"/>
    <w:rsid w:val="45C33CD1"/>
    <w:rsid w:val="45C5AF10"/>
    <w:rsid w:val="45CF39B3"/>
    <w:rsid w:val="45D08B55"/>
    <w:rsid w:val="45D51BC6"/>
    <w:rsid w:val="45E7B53B"/>
    <w:rsid w:val="45E7CCD3"/>
    <w:rsid w:val="45E852ED"/>
    <w:rsid w:val="45EE999F"/>
    <w:rsid w:val="45F436A2"/>
    <w:rsid w:val="460678BD"/>
    <w:rsid w:val="460CAF26"/>
    <w:rsid w:val="460EEEFA"/>
    <w:rsid w:val="46114B2C"/>
    <w:rsid w:val="46138CEC"/>
    <w:rsid w:val="46229CC1"/>
    <w:rsid w:val="46297E6E"/>
    <w:rsid w:val="462A3913"/>
    <w:rsid w:val="462A557E"/>
    <w:rsid w:val="462E3AE6"/>
    <w:rsid w:val="463130B6"/>
    <w:rsid w:val="46347EB6"/>
    <w:rsid w:val="463C9A1C"/>
    <w:rsid w:val="464B0030"/>
    <w:rsid w:val="464BD983"/>
    <w:rsid w:val="464E168B"/>
    <w:rsid w:val="46508084"/>
    <w:rsid w:val="465D0B01"/>
    <w:rsid w:val="465EC5A0"/>
    <w:rsid w:val="466AE99F"/>
    <w:rsid w:val="466C93DF"/>
    <w:rsid w:val="46780B4C"/>
    <w:rsid w:val="468A6BB5"/>
    <w:rsid w:val="468D879A"/>
    <w:rsid w:val="468E97F5"/>
    <w:rsid w:val="46AEF8E4"/>
    <w:rsid w:val="46AF31AA"/>
    <w:rsid w:val="46B22B02"/>
    <w:rsid w:val="46CEAAE6"/>
    <w:rsid w:val="46E5398A"/>
    <w:rsid w:val="46E997EC"/>
    <w:rsid w:val="46EFF217"/>
    <w:rsid w:val="46FC9B89"/>
    <w:rsid w:val="4704A95A"/>
    <w:rsid w:val="470CB366"/>
    <w:rsid w:val="472B2968"/>
    <w:rsid w:val="4731AA8C"/>
    <w:rsid w:val="47392F02"/>
    <w:rsid w:val="473BE1EA"/>
    <w:rsid w:val="473F8E67"/>
    <w:rsid w:val="4742FFAE"/>
    <w:rsid w:val="4748E1AF"/>
    <w:rsid w:val="4749145C"/>
    <w:rsid w:val="474E774E"/>
    <w:rsid w:val="4756A194"/>
    <w:rsid w:val="4763A4A4"/>
    <w:rsid w:val="47826625"/>
    <w:rsid w:val="4786DBA1"/>
    <w:rsid w:val="47871289"/>
    <w:rsid w:val="4788D302"/>
    <w:rsid w:val="478E863E"/>
    <w:rsid w:val="479171A9"/>
    <w:rsid w:val="47918427"/>
    <w:rsid w:val="479A8063"/>
    <w:rsid w:val="479C97FE"/>
    <w:rsid w:val="479CE015"/>
    <w:rsid w:val="479EAF32"/>
    <w:rsid w:val="47A10315"/>
    <w:rsid w:val="47AB62E4"/>
    <w:rsid w:val="47C8D5A4"/>
    <w:rsid w:val="47CB69E6"/>
    <w:rsid w:val="47CF00F4"/>
    <w:rsid w:val="47D08258"/>
    <w:rsid w:val="47E2A254"/>
    <w:rsid w:val="47E5D7B8"/>
    <w:rsid w:val="47E9E6EC"/>
    <w:rsid w:val="47EC5E5B"/>
    <w:rsid w:val="47ED0EFD"/>
    <w:rsid w:val="47F37BC8"/>
    <w:rsid w:val="480C5BEC"/>
    <w:rsid w:val="48140AB7"/>
    <w:rsid w:val="4819840D"/>
    <w:rsid w:val="48338419"/>
    <w:rsid w:val="4838D4E1"/>
    <w:rsid w:val="483A5763"/>
    <w:rsid w:val="484145FB"/>
    <w:rsid w:val="4842E5FC"/>
    <w:rsid w:val="484AE29F"/>
    <w:rsid w:val="48500E01"/>
    <w:rsid w:val="48514267"/>
    <w:rsid w:val="4853FE20"/>
    <w:rsid w:val="485FF579"/>
    <w:rsid w:val="4861ED61"/>
    <w:rsid w:val="48706FE2"/>
    <w:rsid w:val="48739022"/>
    <w:rsid w:val="487BB3CB"/>
    <w:rsid w:val="48901437"/>
    <w:rsid w:val="48986BEA"/>
    <w:rsid w:val="4899C91C"/>
    <w:rsid w:val="48A1FD3D"/>
    <w:rsid w:val="48AEDA6D"/>
    <w:rsid w:val="48B99851"/>
    <w:rsid w:val="48C119FA"/>
    <w:rsid w:val="48C74B7F"/>
    <w:rsid w:val="48D1C2FC"/>
    <w:rsid w:val="48D20967"/>
    <w:rsid w:val="48D972CC"/>
    <w:rsid w:val="48DB7238"/>
    <w:rsid w:val="48E4B526"/>
    <w:rsid w:val="48E503F8"/>
    <w:rsid w:val="48ECC0F6"/>
    <w:rsid w:val="48EF132E"/>
    <w:rsid w:val="48F7B275"/>
    <w:rsid w:val="4909C97F"/>
    <w:rsid w:val="490A2FE5"/>
    <w:rsid w:val="490DE47F"/>
    <w:rsid w:val="491D3749"/>
    <w:rsid w:val="493CD376"/>
    <w:rsid w:val="494AB012"/>
    <w:rsid w:val="494F3A45"/>
    <w:rsid w:val="496F7083"/>
    <w:rsid w:val="4985B5DD"/>
    <w:rsid w:val="498F8E5C"/>
    <w:rsid w:val="49993D8E"/>
    <w:rsid w:val="49A1B227"/>
    <w:rsid w:val="49B67C10"/>
    <w:rsid w:val="49B6FE96"/>
    <w:rsid w:val="49B74AD3"/>
    <w:rsid w:val="49BC434B"/>
    <w:rsid w:val="49BF5F30"/>
    <w:rsid w:val="49DA092E"/>
    <w:rsid w:val="49E2C95C"/>
    <w:rsid w:val="49E59BDF"/>
    <w:rsid w:val="49E6B300"/>
    <w:rsid w:val="49E7AB3F"/>
    <w:rsid w:val="49ED68E5"/>
    <w:rsid w:val="49EEA086"/>
    <w:rsid w:val="49F86529"/>
    <w:rsid w:val="49FDC6D5"/>
    <w:rsid w:val="49FFC203"/>
    <w:rsid w:val="4A0EAE13"/>
    <w:rsid w:val="4A0ECF37"/>
    <w:rsid w:val="4A10A384"/>
    <w:rsid w:val="4A116D14"/>
    <w:rsid w:val="4A16DDB5"/>
    <w:rsid w:val="4A1778B8"/>
    <w:rsid w:val="4A1E9265"/>
    <w:rsid w:val="4A1F3A8A"/>
    <w:rsid w:val="4A1FE4DE"/>
    <w:rsid w:val="4A356F58"/>
    <w:rsid w:val="4A3D916F"/>
    <w:rsid w:val="4A3E1090"/>
    <w:rsid w:val="4A3F8C39"/>
    <w:rsid w:val="4A4182CD"/>
    <w:rsid w:val="4A431AC9"/>
    <w:rsid w:val="4A4C5F61"/>
    <w:rsid w:val="4A4DF949"/>
    <w:rsid w:val="4A549BE1"/>
    <w:rsid w:val="4A5DB99B"/>
    <w:rsid w:val="4A697F66"/>
    <w:rsid w:val="4A6C220F"/>
    <w:rsid w:val="4A7079AC"/>
    <w:rsid w:val="4A70F4D6"/>
    <w:rsid w:val="4A77D2E8"/>
    <w:rsid w:val="4A89FC1C"/>
    <w:rsid w:val="4A8CBC17"/>
    <w:rsid w:val="4A9AB566"/>
    <w:rsid w:val="4AC5D7B8"/>
    <w:rsid w:val="4AC95880"/>
    <w:rsid w:val="4ACACFE6"/>
    <w:rsid w:val="4ACE013F"/>
    <w:rsid w:val="4AD03CFD"/>
    <w:rsid w:val="4AD08E6D"/>
    <w:rsid w:val="4AE02049"/>
    <w:rsid w:val="4AED18E7"/>
    <w:rsid w:val="4AF57752"/>
    <w:rsid w:val="4AFD4281"/>
    <w:rsid w:val="4B09246D"/>
    <w:rsid w:val="4B09FFA6"/>
    <w:rsid w:val="4B0B3ACA"/>
    <w:rsid w:val="4B1B1634"/>
    <w:rsid w:val="4B1C9C94"/>
    <w:rsid w:val="4B2AC35D"/>
    <w:rsid w:val="4B2E5154"/>
    <w:rsid w:val="4B30913A"/>
    <w:rsid w:val="4B3CFFE4"/>
    <w:rsid w:val="4B3D10A5"/>
    <w:rsid w:val="4B3FBA30"/>
    <w:rsid w:val="4B4B17DE"/>
    <w:rsid w:val="4B4F57FB"/>
    <w:rsid w:val="4B571D1A"/>
    <w:rsid w:val="4B593DD6"/>
    <w:rsid w:val="4B609595"/>
    <w:rsid w:val="4B65690C"/>
    <w:rsid w:val="4B69C36C"/>
    <w:rsid w:val="4B6DA8D5"/>
    <w:rsid w:val="4B826A07"/>
    <w:rsid w:val="4B9221BE"/>
    <w:rsid w:val="4B928B5A"/>
    <w:rsid w:val="4B9DDD94"/>
    <w:rsid w:val="4BB401CE"/>
    <w:rsid w:val="4BB5A801"/>
    <w:rsid w:val="4BB6E44F"/>
    <w:rsid w:val="4BC1502A"/>
    <w:rsid w:val="4BC158B2"/>
    <w:rsid w:val="4BC32F57"/>
    <w:rsid w:val="4BCB08AC"/>
    <w:rsid w:val="4BD06F94"/>
    <w:rsid w:val="4BD2ABE2"/>
    <w:rsid w:val="4BDB5C9A"/>
    <w:rsid w:val="4BDCC1B5"/>
    <w:rsid w:val="4BDF2EB2"/>
    <w:rsid w:val="4BE8ADBC"/>
    <w:rsid w:val="4BECBE06"/>
    <w:rsid w:val="4BF3ECF9"/>
    <w:rsid w:val="4C0DC582"/>
    <w:rsid w:val="4C1C55E8"/>
    <w:rsid w:val="4C1FC10B"/>
    <w:rsid w:val="4C298E94"/>
    <w:rsid w:val="4C2B6544"/>
    <w:rsid w:val="4C2BEEDB"/>
    <w:rsid w:val="4C2EE358"/>
    <w:rsid w:val="4C352B36"/>
    <w:rsid w:val="4C4C32FE"/>
    <w:rsid w:val="4C4F0DAA"/>
    <w:rsid w:val="4C575CFB"/>
    <w:rsid w:val="4C5B393A"/>
    <w:rsid w:val="4C6DCFC4"/>
    <w:rsid w:val="4C801B44"/>
    <w:rsid w:val="4C829C7A"/>
    <w:rsid w:val="4C84F3C5"/>
    <w:rsid w:val="4C881872"/>
    <w:rsid w:val="4C90CEA2"/>
    <w:rsid w:val="4C94E7F1"/>
    <w:rsid w:val="4C9FD402"/>
    <w:rsid w:val="4CA4D0C3"/>
    <w:rsid w:val="4CA6A644"/>
    <w:rsid w:val="4CAA3ACA"/>
    <w:rsid w:val="4CACE543"/>
    <w:rsid w:val="4CB8759D"/>
    <w:rsid w:val="4CBCFD48"/>
    <w:rsid w:val="4CC88667"/>
    <w:rsid w:val="4CD25659"/>
    <w:rsid w:val="4CD5156B"/>
    <w:rsid w:val="4CDDF9B1"/>
    <w:rsid w:val="4CE334C9"/>
    <w:rsid w:val="4CF29531"/>
    <w:rsid w:val="4CF6B040"/>
    <w:rsid w:val="4CF6BD23"/>
    <w:rsid w:val="4D02EC48"/>
    <w:rsid w:val="4D042447"/>
    <w:rsid w:val="4D06A5BB"/>
    <w:rsid w:val="4D0CB592"/>
    <w:rsid w:val="4D0E3C56"/>
    <w:rsid w:val="4D10BEC9"/>
    <w:rsid w:val="4D245005"/>
    <w:rsid w:val="4D25A958"/>
    <w:rsid w:val="4D2FE579"/>
    <w:rsid w:val="4D323F95"/>
    <w:rsid w:val="4D32F777"/>
    <w:rsid w:val="4D35A1AB"/>
    <w:rsid w:val="4D37DB90"/>
    <w:rsid w:val="4D3C6B24"/>
    <w:rsid w:val="4D470145"/>
    <w:rsid w:val="4D4CA35E"/>
    <w:rsid w:val="4D513DBF"/>
    <w:rsid w:val="4D538E12"/>
    <w:rsid w:val="4D53B730"/>
    <w:rsid w:val="4D59D489"/>
    <w:rsid w:val="4D60C8FD"/>
    <w:rsid w:val="4D62DD44"/>
    <w:rsid w:val="4D678372"/>
    <w:rsid w:val="4D6853F8"/>
    <w:rsid w:val="4D6FB18F"/>
    <w:rsid w:val="4D7B8F7A"/>
    <w:rsid w:val="4D876883"/>
    <w:rsid w:val="4D8D6135"/>
    <w:rsid w:val="4D94FC25"/>
    <w:rsid w:val="4D9DCBE6"/>
    <w:rsid w:val="4D9E1183"/>
    <w:rsid w:val="4DB2AAEB"/>
    <w:rsid w:val="4DB4CD68"/>
    <w:rsid w:val="4DB6AA51"/>
    <w:rsid w:val="4DBADA0E"/>
    <w:rsid w:val="4DBFD333"/>
    <w:rsid w:val="4DC0BA9A"/>
    <w:rsid w:val="4DC742A2"/>
    <w:rsid w:val="4DCD0DBB"/>
    <w:rsid w:val="4DD480CB"/>
    <w:rsid w:val="4DEEBBDE"/>
    <w:rsid w:val="4DF0077E"/>
    <w:rsid w:val="4DF1E93C"/>
    <w:rsid w:val="4DF2368E"/>
    <w:rsid w:val="4DF85736"/>
    <w:rsid w:val="4E01F769"/>
    <w:rsid w:val="4E061E6F"/>
    <w:rsid w:val="4E06837A"/>
    <w:rsid w:val="4E0E1800"/>
    <w:rsid w:val="4E13101B"/>
    <w:rsid w:val="4E182D90"/>
    <w:rsid w:val="4E23A36B"/>
    <w:rsid w:val="4E26E8A7"/>
    <w:rsid w:val="4E2BF918"/>
    <w:rsid w:val="4E353174"/>
    <w:rsid w:val="4E3819D6"/>
    <w:rsid w:val="4E3BA463"/>
    <w:rsid w:val="4E437366"/>
    <w:rsid w:val="4E4B9A62"/>
    <w:rsid w:val="4E4D492A"/>
    <w:rsid w:val="4E4E531B"/>
    <w:rsid w:val="4E5291EA"/>
    <w:rsid w:val="4E6192F6"/>
    <w:rsid w:val="4E62FF7F"/>
    <w:rsid w:val="4E699043"/>
    <w:rsid w:val="4E6C9A85"/>
    <w:rsid w:val="4E6F173A"/>
    <w:rsid w:val="4E734B9A"/>
    <w:rsid w:val="4E7E4CB7"/>
    <w:rsid w:val="4E7F270F"/>
    <w:rsid w:val="4E81E21D"/>
    <w:rsid w:val="4E8F449E"/>
    <w:rsid w:val="4E92B645"/>
    <w:rsid w:val="4E9451C8"/>
    <w:rsid w:val="4E9C276A"/>
    <w:rsid w:val="4E9C845A"/>
    <w:rsid w:val="4EAB6761"/>
    <w:rsid w:val="4EB236D9"/>
    <w:rsid w:val="4EB77FE7"/>
    <w:rsid w:val="4EBC8F33"/>
    <w:rsid w:val="4EC42A32"/>
    <w:rsid w:val="4EC44857"/>
    <w:rsid w:val="4EC57746"/>
    <w:rsid w:val="4EC983EB"/>
    <w:rsid w:val="4ECFD76D"/>
    <w:rsid w:val="4EDA043B"/>
    <w:rsid w:val="4EDC2B4E"/>
    <w:rsid w:val="4EE8F65C"/>
    <w:rsid w:val="4EEF183C"/>
    <w:rsid w:val="4EF039F6"/>
    <w:rsid w:val="4EF0A3F5"/>
    <w:rsid w:val="4EF541FD"/>
    <w:rsid w:val="4EF73E9F"/>
    <w:rsid w:val="4EF954AD"/>
    <w:rsid w:val="4EFFC56E"/>
    <w:rsid w:val="4F05FDB0"/>
    <w:rsid w:val="4F06C668"/>
    <w:rsid w:val="4F074A16"/>
    <w:rsid w:val="4F104F7B"/>
    <w:rsid w:val="4F268E12"/>
    <w:rsid w:val="4F2B6C35"/>
    <w:rsid w:val="4F2DA997"/>
    <w:rsid w:val="4F2DCE00"/>
    <w:rsid w:val="4F3194D5"/>
    <w:rsid w:val="4F326990"/>
    <w:rsid w:val="4F385849"/>
    <w:rsid w:val="4F464A6F"/>
    <w:rsid w:val="4F48DF51"/>
    <w:rsid w:val="4F4BE386"/>
    <w:rsid w:val="4F4D46F5"/>
    <w:rsid w:val="4F4E436E"/>
    <w:rsid w:val="4F572168"/>
    <w:rsid w:val="4F5AC324"/>
    <w:rsid w:val="4F643A72"/>
    <w:rsid w:val="4F69BCE6"/>
    <w:rsid w:val="4F710136"/>
    <w:rsid w:val="4F739ACB"/>
    <w:rsid w:val="4F760B68"/>
    <w:rsid w:val="4F79156E"/>
    <w:rsid w:val="4F7A0B40"/>
    <w:rsid w:val="4F863983"/>
    <w:rsid w:val="4F8AE760"/>
    <w:rsid w:val="4F8D2CC6"/>
    <w:rsid w:val="4F937AE9"/>
    <w:rsid w:val="4FA1D3C4"/>
    <w:rsid w:val="4FA5F6D6"/>
    <w:rsid w:val="4FAAC548"/>
    <w:rsid w:val="4FAC1E2F"/>
    <w:rsid w:val="4FB91E4E"/>
    <w:rsid w:val="4FBBCFC8"/>
    <w:rsid w:val="4FBC02A1"/>
    <w:rsid w:val="4FBE4C67"/>
    <w:rsid w:val="4FBECCB1"/>
    <w:rsid w:val="4FBFF579"/>
    <w:rsid w:val="4FC3FEDA"/>
    <w:rsid w:val="4FCF706D"/>
    <w:rsid w:val="4FD11E75"/>
    <w:rsid w:val="4FD573E5"/>
    <w:rsid w:val="4FD972A0"/>
    <w:rsid w:val="4FDB4105"/>
    <w:rsid w:val="4FE78E1F"/>
    <w:rsid w:val="4FEEDDFB"/>
    <w:rsid w:val="4FEF8598"/>
    <w:rsid w:val="4FF62691"/>
    <w:rsid w:val="500686E4"/>
    <w:rsid w:val="50086308"/>
    <w:rsid w:val="5016D9CF"/>
    <w:rsid w:val="50177B6C"/>
    <w:rsid w:val="501DA6BD"/>
    <w:rsid w:val="501DA99E"/>
    <w:rsid w:val="5029165F"/>
    <w:rsid w:val="503844F9"/>
    <w:rsid w:val="503D3E3F"/>
    <w:rsid w:val="504433F3"/>
    <w:rsid w:val="504A4AE7"/>
    <w:rsid w:val="50530A73"/>
    <w:rsid w:val="505532FB"/>
    <w:rsid w:val="50614648"/>
    <w:rsid w:val="5061CA1E"/>
    <w:rsid w:val="5063DBCC"/>
    <w:rsid w:val="506CABCB"/>
    <w:rsid w:val="507922F0"/>
    <w:rsid w:val="507D1617"/>
    <w:rsid w:val="508862E0"/>
    <w:rsid w:val="5090B799"/>
    <w:rsid w:val="5091AAD7"/>
    <w:rsid w:val="5097EFDB"/>
    <w:rsid w:val="509B1B76"/>
    <w:rsid w:val="50A14D78"/>
    <w:rsid w:val="50A17AF6"/>
    <w:rsid w:val="50A3E0B7"/>
    <w:rsid w:val="50A847C6"/>
    <w:rsid w:val="50B14EE3"/>
    <w:rsid w:val="50B3D0AD"/>
    <w:rsid w:val="50B67F28"/>
    <w:rsid w:val="50BF3ED7"/>
    <w:rsid w:val="50C18EAA"/>
    <w:rsid w:val="50C5EDF3"/>
    <w:rsid w:val="50CBA1B5"/>
    <w:rsid w:val="50CBE14F"/>
    <w:rsid w:val="50CBF40B"/>
    <w:rsid w:val="50D0D640"/>
    <w:rsid w:val="50D2A789"/>
    <w:rsid w:val="50D69B98"/>
    <w:rsid w:val="50D97439"/>
    <w:rsid w:val="50DD65D3"/>
    <w:rsid w:val="50E45B7D"/>
    <w:rsid w:val="50E67194"/>
    <w:rsid w:val="50E8BD34"/>
    <w:rsid w:val="50EB3D34"/>
    <w:rsid w:val="50FC4DA9"/>
    <w:rsid w:val="50FCF281"/>
    <w:rsid w:val="51075BDD"/>
    <w:rsid w:val="51094F29"/>
    <w:rsid w:val="510B4D81"/>
    <w:rsid w:val="511006A3"/>
    <w:rsid w:val="5119266B"/>
    <w:rsid w:val="511A34A2"/>
    <w:rsid w:val="5128DC43"/>
    <w:rsid w:val="51391418"/>
    <w:rsid w:val="513E52C7"/>
    <w:rsid w:val="5140689D"/>
    <w:rsid w:val="51408D76"/>
    <w:rsid w:val="51410868"/>
    <w:rsid w:val="51470D9D"/>
    <w:rsid w:val="5148DF45"/>
    <w:rsid w:val="514DC3BC"/>
    <w:rsid w:val="5152679E"/>
    <w:rsid w:val="5155835B"/>
    <w:rsid w:val="515A1CC8"/>
    <w:rsid w:val="515A7779"/>
    <w:rsid w:val="515B0D80"/>
    <w:rsid w:val="51620B7D"/>
    <w:rsid w:val="51651232"/>
    <w:rsid w:val="51726A1D"/>
    <w:rsid w:val="51728335"/>
    <w:rsid w:val="5173B4AA"/>
    <w:rsid w:val="517881E1"/>
    <w:rsid w:val="517B1EF5"/>
    <w:rsid w:val="517EF2A8"/>
    <w:rsid w:val="51822EE7"/>
    <w:rsid w:val="5186AFC0"/>
    <w:rsid w:val="518C3F9C"/>
    <w:rsid w:val="518D661C"/>
    <w:rsid w:val="51963D88"/>
    <w:rsid w:val="519E0DA7"/>
    <w:rsid w:val="51A3F085"/>
    <w:rsid w:val="51A656E8"/>
    <w:rsid w:val="51AB4E19"/>
    <w:rsid w:val="51B20D3D"/>
    <w:rsid w:val="51BA450F"/>
    <w:rsid w:val="51C4963C"/>
    <w:rsid w:val="51D0CF02"/>
    <w:rsid w:val="51D19D4F"/>
    <w:rsid w:val="51D1E411"/>
    <w:rsid w:val="51D5027D"/>
    <w:rsid w:val="51D9C551"/>
    <w:rsid w:val="51E02629"/>
    <w:rsid w:val="51E2F569"/>
    <w:rsid w:val="51F0286F"/>
    <w:rsid w:val="51F48D7E"/>
    <w:rsid w:val="51F540B9"/>
    <w:rsid w:val="51FA4D3E"/>
    <w:rsid w:val="52059212"/>
    <w:rsid w:val="521D0D12"/>
    <w:rsid w:val="522821E0"/>
    <w:rsid w:val="523AE351"/>
    <w:rsid w:val="52426A56"/>
    <w:rsid w:val="5245B4C3"/>
    <w:rsid w:val="5247075C"/>
    <w:rsid w:val="525DF9C7"/>
    <w:rsid w:val="52601063"/>
    <w:rsid w:val="526D4DC0"/>
    <w:rsid w:val="527C4308"/>
    <w:rsid w:val="52810032"/>
    <w:rsid w:val="528D0672"/>
    <w:rsid w:val="528F143B"/>
    <w:rsid w:val="52966BA9"/>
    <w:rsid w:val="529EBA79"/>
    <w:rsid w:val="52A1BFD9"/>
    <w:rsid w:val="52A5AAF8"/>
    <w:rsid w:val="52A8410E"/>
    <w:rsid w:val="52A915CC"/>
    <w:rsid w:val="52ABF223"/>
    <w:rsid w:val="52ACAB80"/>
    <w:rsid w:val="52ACE978"/>
    <w:rsid w:val="52B9B82A"/>
    <w:rsid w:val="52BDC5D7"/>
    <w:rsid w:val="52C1FBCF"/>
    <w:rsid w:val="52C2DA46"/>
    <w:rsid w:val="52C4F780"/>
    <w:rsid w:val="52C50156"/>
    <w:rsid w:val="52CA0296"/>
    <w:rsid w:val="52CF3CD2"/>
    <w:rsid w:val="52DA685A"/>
    <w:rsid w:val="52DC38FE"/>
    <w:rsid w:val="52DE8361"/>
    <w:rsid w:val="52E011A9"/>
    <w:rsid w:val="52E74AB5"/>
    <w:rsid w:val="52F26ECE"/>
    <w:rsid w:val="52FCABF0"/>
    <w:rsid w:val="52FF66C8"/>
    <w:rsid w:val="52FFEA34"/>
    <w:rsid w:val="53021D2F"/>
    <w:rsid w:val="530B9900"/>
    <w:rsid w:val="5314137D"/>
    <w:rsid w:val="5317208F"/>
    <w:rsid w:val="531E7830"/>
    <w:rsid w:val="5323448E"/>
    <w:rsid w:val="5330DF99"/>
    <w:rsid w:val="533208CF"/>
    <w:rsid w:val="53384586"/>
    <w:rsid w:val="533D7A7C"/>
    <w:rsid w:val="534C9FAA"/>
    <w:rsid w:val="534EACCB"/>
    <w:rsid w:val="534F835E"/>
    <w:rsid w:val="535072DF"/>
    <w:rsid w:val="5353A0A3"/>
    <w:rsid w:val="535C55AD"/>
    <w:rsid w:val="5360C0C7"/>
    <w:rsid w:val="5364DC9A"/>
    <w:rsid w:val="536A253C"/>
    <w:rsid w:val="536E4504"/>
    <w:rsid w:val="53745CE4"/>
    <w:rsid w:val="5381E51B"/>
    <w:rsid w:val="538C3314"/>
    <w:rsid w:val="5393ED8E"/>
    <w:rsid w:val="5395DE21"/>
    <w:rsid w:val="539B610D"/>
    <w:rsid w:val="539FC009"/>
    <w:rsid w:val="53A10BE3"/>
    <w:rsid w:val="53A3B03A"/>
    <w:rsid w:val="53A5DAF5"/>
    <w:rsid w:val="53AF38F9"/>
    <w:rsid w:val="53B3261F"/>
    <w:rsid w:val="53B4568C"/>
    <w:rsid w:val="53C32941"/>
    <w:rsid w:val="53C80DD2"/>
    <w:rsid w:val="53D072E3"/>
    <w:rsid w:val="53D3FA16"/>
    <w:rsid w:val="53D711B2"/>
    <w:rsid w:val="53DF03FE"/>
    <w:rsid w:val="53E1B01A"/>
    <w:rsid w:val="53E6F18C"/>
    <w:rsid w:val="53E7BC4D"/>
    <w:rsid w:val="53EAAB2D"/>
    <w:rsid w:val="53F0B758"/>
    <w:rsid w:val="53FF542C"/>
    <w:rsid w:val="5400ACB0"/>
    <w:rsid w:val="54017939"/>
    <w:rsid w:val="5404E625"/>
    <w:rsid w:val="5406B852"/>
    <w:rsid w:val="540F7370"/>
    <w:rsid w:val="5412E697"/>
    <w:rsid w:val="5417CC51"/>
    <w:rsid w:val="54248C5B"/>
    <w:rsid w:val="5426221F"/>
    <w:rsid w:val="5427AF4C"/>
    <w:rsid w:val="542BA923"/>
    <w:rsid w:val="542D9B15"/>
    <w:rsid w:val="5433F36A"/>
    <w:rsid w:val="5435A8F9"/>
    <w:rsid w:val="54395A02"/>
    <w:rsid w:val="543CEC90"/>
    <w:rsid w:val="54479649"/>
    <w:rsid w:val="54519E46"/>
    <w:rsid w:val="54520459"/>
    <w:rsid w:val="5457648E"/>
    <w:rsid w:val="545BB4E4"/>
    <w:rsid w:val="545D2198"/>
    <w:rsid w:val="5462A501"/>
    <w:rsid w:val="546DBA7F"/>
    <w:rsid w:val="5474E19B"/>
    <w:rsid w:val="54799B31"/>
    <w:rsid w:val="548414B5"/>
    <w:rsid w:val="54858725"/>
    <w:rsid w:val="5485FBDB"/>
    <w:rsid w:val="5486FE19"/>
    <w:rsid w:val="54879CEC"/>
    <w:rsid w:val="5491BD8A"/>
    <w:rsid w:val="54923605"/>
    <w:rsid w:val="54B033E0"/>
    <w:rsid w:val="54B10CE5"/>
    <w:rsid w:val="54B5163F"/>
    <w:rsid w:val="54B79F74"/>
    <w:rsid w:val="54BA1B1C"/>
    <w:rsid w:val="54C619D7"/>
    <w:rsid w:val="54C63548"/>
    <w:rsid w:val="54CAE897"/>
    <w:rsid w:val="54D8D1C7"/>
    <w:rsid w:val="54DE79B5"/>
    <w:rsid w:val="54E1699E"/>
    <w:rsid w:val="54E2507B"/>
    <w:rsid w:val="54EA7D00"/>
    <w:rsid w:val="54ED9B57"/>
    <w:rsid w:val="54EFD58F"/>
    <w:rsid w:val="54F07E5E"/>
    <w:rsid w:val="54F1B3CE"/>
    <w:rsid w:val="54F63903"/>
    <w:rsid w:val="54F8D354"/>
    <w:rsid w:val="54FBC90F"/>
    <w:rsid w:val="5509BD91"/>
    <w:rsid w:val="550E5243"/>
    <w:rsid w:val="55116BC1"/>
    <w:rsid w:val="55136334"/>
    <w:rsid w:val="5517CD13"/>
    <w:rsid w:val="551DD526"/>
    <w:rsid w:val="551FA5AE"/>
    <w:rsid w:val="552A0FEE"/>
    <w:rsid w:val="552FDF0F"/>
    <w:rsid w:val="55348510"/>
    <w:rsid w:val="55350E41"/>
    <w:rsid w:val="553C68C4"/>
    <w:rsid w:val="555EAF1F"/>
    <w:rsid w:val="5560EA85"/>
    <w:rsid w:val="55683E40"/>
    <w:rsid w:val="557501D2"/>
    <w:rsid w:val="5587FAFE"/>
    <w:rsid w:val="55A0279D"/>
    <w:rsid w:val="55A085F1"/>
    <w:rsid w:val="55A10B0D"/>
    <w:rsid w:val="55B02E17"/>
    <w:rsid w:val="55B31F95"/>
    <w:rsid w:val="55B85B88"/>
    <w:rsid w:val="55C01A40"/>
    <w:rsid w:val="55C5BC8B"/>
    <w:rsid w:val="55CA1291"/>
    <w:rsid w:val="55CFF661"/>
    <w:rsid w:val="55D5666A"/>
    <w:rsid w:val="55DBBF86"/>
    <w:rsid w:val="55E545D7"/>
    <w:rsid w:val="55E7A7FA"/>
    <w:rsid w:val="55F66B9B"/>
    <w:rsid w:val="55FB0346"/>
    <w:rsid w:val="55FE26E6"/>
    <w:rsid w:val="55FFB866"/>
    <w:rsid w:val="5604668D"/>
    <w:rsid w:val="560B191D"/>
    <w:rsid w:val="560DC189"/>
    <w:rsid w:val="5611F901"/>
    <w:rsid w:val="561EE85A"/>
    <w:rsid w:val="5620FB14"/>
    <w:rsid w:val="562183C8"/>
    <w:rsid w:val="562689E3"/>
    <w:rsid w:val="562744E3"/>
    <w:rsid w:val="562C51BF"/>
    <w:rsid w:val="5634777D"/>
    <w:rsid w:val="5634C008"/>
    <w:rsid w:val="5634E704"/>
    <w:rsid w:val="563CDD54"/>
    <w:rsid w:val="564BA2A4"/>
    <w:rsid w:val="5657AE48"/>
    <w:rsid w:val="56594142"/>
    <w:rsid w:val="565C5B38"/>
    <w:rsid w:val="565DCC84"/>
    <w:rsid w:val="5661A1A0"/>
    <w:rsid w:val="56689C8C"/>
    <w:rsid w:val="5668FC92"/>
    <w:rsid w:val="567138A3"/>
    <w:rsid w:val="567ACE08"/>
    <w:rsid w:val="56822405"/>
    <w:rsid w:val="56B74E3F"/>
    <w:rsid w:val="56B8D472"/>
    <w:rsid w:val="56BC3282"/>
    <w:rsid w:val="56BFBFA9"/>
    <w:rsid w:val="56C86738"/>
    <w:rsid w:val="56CCED68"/>
    <w:rsid w:val="56DF334E"/>
    <w:rsid w:val="56EEAAF7"/>
    <w:rsid w:val="56F07E35"/>
    <w:rsid w:val="57066B1F"/>
    <w:rsid w:val="5708398C"/>
    <w:rsid w:val="5709099A"/>
    <w:rsid w:val="5730F24F"/>
    <w:rsid w:val="574750E5"/>
    <w:rsid w:val="57487D39"/>
    <w:rsid w:val="574DD66D"/>
    <w:rsid w:val="574ED67B"/>
    <w:rsid w:val="574FFBB6"/>
    <w:rsid w:val="57590799"/>
    <w:rsid w:val="575A0E9F"/>
    <w:rsid w:val="575F56E3"/>
    <w:rsid w:val="5764C2A3"/>
    <w:rsid w:val="576C3405"/>
    <w:rsid w:val="578C42BE"/>
    <w:rsid w:val="578CC340"/>
    <w:rsid w:val="578DF64E"/>
    <w:rsid w:val="579A16E7"/>
    <w:rsid w:val="57A1B3A9"/>
    <w:rsid w:val="57B3FED8"/>
    <w:rsid w:val="57B66DBB"/>
    <w:rsid w:val="57B753AA"/>
    <w:rsid w:val="57B8389D"/>
    <w:rsid w:val="57B83FC6"/>
    <w:rsid w:val="57BBA69B"/>
    <w:rsid w:val="57E1F440"/>
    <w:rsid w:val="57E281CA"/>
    <w:rsid w:val="57E614AC"/>
    <w:rsid w:val="57E73EAA"/>
    <w:rsid w:val="57E8BF7A"/>
    <w:rsid w:val="57EE9076"/>
    <w:rsid w:val="57F64E26"/>
    <w:rsid w:val="57F854BC"/>
    <w:rsid w:val="57FA7996"/>
    <w:rsid w:val="58006206"/>
    <w:rsid w:val="5801334D"/>
    <w:rsid w:val="58175A26"/>
    <w:rsid w:val="581BB1B6"/>
    <w:rsid w:val="581EAA09"/>
    <w:rsid w:val="5823F94B"/>
    <w:rsid w:val="58247B48"/>
    <w:rsid w:val="5832725B"/>
    <w:rsid w:val="5854EAA5"/>
    <w:rsid w:val="585EE2E0"/>
    <w:rsid w:val="586A95A4"/>
    <w:rsid w:val="586B0024"/>
    <w:rsid w:val="5873E591"/>
    <w:rsid w:val="5883F056"/>
    <w:rsid w:val="58855DCC"/>
    <w:rsid w:val="588B283C"/>
    <w:rsid w:val="5891DCBF"/>
    <w:rsid w:val="5895EF65"/>
    <w:rsid w:val="5895FECF"/>
    <w:rsid w:val="589BA509"/>
    <w:rsid w:val="58A4D9E0"/>
    <w:rsid w:val="58A581AA"/>
    <w:rsid w:val="58AE084C"/>
    <w:rsid w:val="58B5C6ED"/>
    <w:rsid w:val="58BC6A11"/>
    <w:rsid w:val="58C10B56"/>
    <w:rsid w:val="58C5CE9F"/>
    <w:rsid w:val="58CA6E68"/>
    <w:rsid w:val="58CA9A7B"/>
    <w:rsid w:val="58D80FAE"/>
    <w:rsid w:val="58DDADE8"/>
    <w:rsid w:val="58EE0DC6"/>
    <w:rsid w:val="58F35382"/>
    <w:rsid w:val="58F57125"/>
    <w:rsid w:val="590F870B"/>
    <w:rsid w:val="591EA585"/>
    <w:rsid w:val="59207971"/>
    <w:rsid w:val="5922E22F"/>
    <w:rsid w:val="5935F06B"/>
    <w:rsid w:val="593DA4D8"/>
    <w:rsid w:val="593ECD55"/>
    <w:rsid w:val="59450CAB"/>
    <w:rsid w:val="594B278D"/>
    <w:rsid w:val="595667E8"/>
    <w:rsid w:val="5957EF46"/>
    <w:rsid w:val="59675A1E"/>
    <w:rsid w:val="59689560"/>
    <w:rsid w:val="5970A3C4"/>
    <w:rsid w:val="597778BE"/>
    <w:rsid w:val="597EEB72"/>
    <w:rsid w:val="598374BC"/>
    <w:rsid w:val="599252DF"/>
    <w:rsid w:val="59947E74"/>
    <w:rsid w:val="599680F4"/>
    <w:rsid w:val="599B48FA"/>
    <w:rsid w:val="599BF816"/>
    <w:rsid w:val="59A20FD9"/>
    <w:rsid w:val="59A385B4"/>
    <w:rsid w:val="59A5F0F2"/>
    <w:rsid w:val="59AFF7F5"/>
    <w:rsid w:val="59C5B7B9"/>
    <w:rsid w:val="59CC2760"/>
    <w:rsid w:val="59D0775F"/>
    <w:rsid w:val="59DC7236"/>
    <w:rsid w:val="59DC9A7F"/>
    <w:rsid w:val="59E8A622"/>
    <w:rsid w:val="59E92085"/>
    <w:rsid w:val="59E97B76"/>
    <w:rsid w:val="59EA45C5"/>
    <w:rsid w:val="59EB9BF3"/>
    <w:rsid w:val="59F2848D"/>
    <w:rsid w:val="59F5295D"/>
    <w:rsid w:val="59F850AB"/>
    <w:rsid w:val="59FAE154"/>
    <w:rsid w:val="5A06104E"/>
    <w:rsid w:val="5A087468"/>
    <w:rsid w:val="5A1529A1"/>
    <w:rsid w:val="5A18F562"/>
    <w:rsid w:val="5A1CA1C2"/>
    <w:rsid w:val="5A2537BF"/>
    <w:rsid w:val="5A257C6C"/>
    <w:rsid w:val="5A262657"/>
    <w:rsid w:val="5A27B630"/>
    <w:rsid w:val="5A2B2C78"/>
    <w:rsid w:val="5A2F3A30"/>
    <w:rsid w:val="5A37A1D2"/>
    <w:rsid w:val="5A466326"/>
    <w:rsid w:val="5A4E41A9"/>
    <w:rsid w:val="5A517713"/>
    <w:rsid w:val="5A53C354"/>
    <w:rsid w:val="5A660AD3"/>
    <w:rsid w:val="5A68632E"/>
    <w:rsid w:val="5A6C6C1A"/>
    <w:rsid w:val="5A751C5D"/>
    <w:rsid w:val="5A78E712"/>
    <w:rsid w:val="5A7A59BD"/>
    <w:rsid w:val="5A7D7922"/>
    <w:rsid w:val="5A9178E4"/>
    <w:rsid w:val="5AA1DB03"/>
    <w:rsid w:val="5AB12889"/>
    <w:rsid w:val="5AB258D0"/>
    <w:rsid w:val="5AB78D26"/>
    <w:rsid w:val="5ABD5DF7"/>
    <w:rsid w:val="5ABFC898"/>
    <w:rsid w:val="5AD57D87"/>
    <w:rsid w:val="5ADE08A5"/>
    <w:rsid w:val="5AE3B496"/>
    <w:rsid w:val="5AE44659"/>
    <w:rsid w:val="5AF1E8C4"/>
    <w:rsid w:val="5AF4273A"/>
    <w:rsid w:val="5AF85830"/>
    <w:rsid w:val="5AFCA013"/>
    <w:rsid w:val="5AFE7308"/>
    <w:rsid w:val="5B001ECA"/>
    <w:rsid w:val="5B073169"/>
    <w:rsid w:val="5B1032FD"/>
    <w:rsid w:val="5B10B4F2"/>
    <w:rsid w:val="5B14B956"/>
    <w:rsid w:val="5B213D2B"/>
    <w:rsid w:val="5B3E3CE4"/>
    <w:rsid w:val="5B41BA44"/>
    <w:rsid w:val="5B46FE8C"/>
    <w:rsid w:val="5B5A9053"/>
    <w:rsid w:val="5B5C404B"/>
    <w:rsid w:val="5B5DD9BE"/>
    <w:rsid w:val="5B6AB59A"/>
    <w:rsid w:val="5B6EFFD4"/>
    <w:rsid w:val="5B7296C7"/>
    <w:rsid w:val="5B7491CF"/>
    <w:rsid w:val="5B7E6F5D"/>
    <w:rsid w:val="5B955B84"/>
    <w:rsid w:val="5B9581A1"/>
    <w:rsid w:val="5BA591F9"/>
    <w:rsid w:val="5BAAA88D"/>
    <w:rsid w:val="5BAD2AEF"/>
    <w:rsid w:val="5BBA8B2C"/>
    <w:rsid w:val="5BBE276E"/>
    <w:rsid w:val="5BD735DE"/>
    <w:rsid w:val="5C02A03F"/>
    <w:rsid w:val="5C038F7D"/>
    <w:rsid w:val="5C080EAC"/>
    <w:rsid w:val="5C0BC6AB"/>
    <w:rsid w:val="5C130BBB"/>
    <w:rsid w:val="5C155899"/>
    <w:rsid w:val="5C15FDB7"/>
    <w:rsid w:val="5C16064E"/>
    <w:rsid w:val="5C1B42B1"/>
    <w:rsid w:val="5C1CD4D0"/>
    <w:rsid w:val="5C2691C4"/>
    <w:rsid w:val="5C2F7717"/>
    <w:rsid w:val="5C53C84E"/>
    <w:rsid w:val="5C5A75AB"/>
    <w:rsid w:val="5C61568D"/>
    <w:rsid w:val="5C619090"/>
    <w:rsid w:val="5C6AD371"/>
    <w:rsid w:val="5C6F255C"/>
    <w:rsid w:val="5C708C54"/>
    <w:rsid w:val="5C70A051"/>
    <w:rsid w:val="5C72A8DA"/>
    <w:rsid w:val="5C78C010"/>
    <w:rsid w:val="5C8C6A1E"/>
    <w:rsid w:val="5C907271"/>
    <w:rsid w:val="5C948C9F"/>
    <w:rsid w:val="5CA039CF"/>
    <w:rsid w:val="5CA08F6A"/>
    <w:rsid w:val="5CA301CA"/>
    <w:rsid w:val="5CA94FB8"/>
    <w:rsid w:val="5CAEF1E6"/>
    <w:rsid w:val="5CB4BFDF"/>
    <w:rsid w:val="5CB4C472"/>
    <w:rsid w:val="5CB665D5"/>
    <w:rsid w:val="5CB8D15B"/>
    <w:rsid w:val="5CBADEB6"/>
    <w:rsid w:val="5CBBBC73"/>
    <w:rsid w:val="5CCEE8A4"/>
    <w:rsid w:val="5CD2556C"/>
    <w:rsid w:val="5CD34460"/>
    <w:rsid w:val="5CDFF033"/>
    <w:rsid w:val="5CE5DA55"/>
    <w:rsid w:val="5CF888E1"/>
    <w:rsid w:val="5CF9BFCB"/>
    <w:rsid w:val="5D032E08"/>
    <w:rsid w:val="5D07AFA1"/>
    <w:rsid w:val="5D125238"/>
    <w:rsid w:val="5D12AE3C"/>
    <w:rsid w:val="5D2A8A1B"/>
    <w:rsid w:val="5D2C94B8"/>
    <w:rsid w:val="5D2CB72D"/>
    <w:rsid w:val="5D315F16"/>
    <w:rsid w:val="5D319432"/>
    <w:rsid w:val="5D326540"/>
    <w:rsid w:val="5D3D04DF"/>
    <w:rsid w:val="5D4541C1"/>
    <w:rsid w:val="5D4666F4"/>
    <w:rsid w:val="5D4BAFD5"/>
    <w:rsid w:val="5D4CFB0D"/>
    <w:rsid w:val="5D59CFF1"/>
    <w:rsid w:val="5D5AB91B"/>
    <w:rsid w:val="5D62C6AC"/>
    <w:rsid w:val="5D6C0F83"/>
    <w:rsid w:val="5D6CE3D1"/>
    <w:rsid w:val="5D74359B"/>
    <w:rsid w:val="5D75F25D"/>
    <w:rsid w:val="5D7AB6EA"/>
    <w:rsid w:val="5D86EC0D"/>
    <w:rsid w:val="5D98F762"/>
    <w:rsid w:val="5D9A3295"/>
    <w:rsid w:val="5D9DCB51"/>
    <w:rsid w:val="5DB20314"/>
    <w:rsid w:val="5DB7BDE9"/>
    <w:rsid w:val="5DBBBFB8"/>
    <w:rsid w:val="5DBC05CC"/>
    <w:rsid w:val="5DBE4203"/>
    <w:rsid w:val="5DC04B6D"/>
    <w:rsid w:val="5DC38FD5"/>
    <w:rsid w:val="5DC459ED"/>
    <w:rsid w:val="5DC4EF3B"/>
    <w:rsid w:val="5DC6C4F5"/>
    <w:rsid w:val="5DC9A4FC"/>
    <w:rsid w:val="5DCCF46B"/>
    <w:rsid w:val="5DD09819"/>
    <w:rsid w:val="5DD4CF2B"/>
    <w:rsid w:val="5DE76305"/>
    <w:rsid w:val="5DEB6B25"/>
    <w:rsid w:val="5DED3169"/>
    <w:rsid w:val="5DF551C1"/>
    <w:rsid w:val="5DFDBC3F"/>
    <w:rsid w:val="5E07CD27"/>
    <w:rsid w:val="5E08BE43"/>
    <w:rsid w:val="5E1196DA"/>
    <w:rsid w:val="5E1883E3"/>
    <w:rsid w:val="5E196AE6"/>
    <w:rsid w:val="5E1D72E1"/>
    <w:rsid w:val="5E217733"/>
    <w:rsid w:val="5E21DADB"/>
    <w:rsid w:val="5E24F8E5"/>
    <w:rsid w:val="5E29928B"/>
    <w:rsid w:val="5E31414C"/>
    <w:rsid w:val="5E326CC9"/>
    <w:rsid w:val="5E3BC4F3"/>
    <w:rsid w:val="5E3F2422"/>
    <w:rsid w:val="5E3F4570"/>
    <w:rsid w:val="5E401563"/>
    <w:rsid w:val="5E449BA6"/>
    <w:rsid w:val="5E64629D"/>
    <w:rsid w:val="5E6C52CA"/>
    <w:rsid w:val="5E6F1A2B"/>
    <w:rsid w:val="5E73AE1C"/>
    <w:rsid w:val="5E757939"/>
    <w:rsid w:val="5E76011A"/>
    <w:rsid w:val="5E810B6F"/>
    <w:rsid w:val="5E83AC05"/>
    <w:rsid w:val="5E895966"/>
    <w:rsid w:val="5E96DE4A"/>
    <w:rsid w:val="5EA02470"/>
    <w:rsid w:val="5EA13285"/>
    <w:rsid w:val="5EAF626F"/>
    <w:rsid w:val="5EB6FBE1"/>
    <w:rsid w:val="5EC2C37E"/>
    <w:rsid w:val="5ECAA263"/>
    <w:rsid w:val="5ECAED0B"/>
    <w:rsid w:val="5ED0406A"/>
    <w:rsid w:val="5ED56892"/>
    <w:rsid w:val="5EE1615A"/>
    <w:rsid w:val="5EEE5DD7"/>
    <w:rsid w:val="5EF6AC56"/>
    <w:rsid w:val="5EF76840"/>
    <w:rsid w:val="5F01A413"/>
    <w:rsid w:val="5F072C82"/>
    <w:rsid w:val="5F0BF188"/>
    <w:rsid w:val="5F0D95FF"/>
    <w:rsid w:val="5F0E6EB5"/>
    <w:rsid w:val="5F0E8957"/>
    <w:rsid w:val="5F2137E2"/>
    <w:rsid w:val="5F3027D6"/>
    <w:rsid w:val="5F312ADB"/>
    <w:rsid w:val="5F374C9E"/>
    <w:rsid w:val="5F42B453"/>
    <w:rsid w:val="5F49830D"/>
    <w:rsid w:val="5F4D5158"/>
    <w:rsid w:val="5F4DA53D"/>
    <w:rsid w:val="5F4DA710"/>
    <w:rsid w:val="5F512A68"/>
    <w:rsid w:val="5F51916D"/>
    <w:rsid w:val="5F51C726"/>
    <w:rsid w:val="5F5371A0"/>
    <w:rsid w:val="5F559871"/>
    <w:rsid w:val="5F56B86F"/>
    <w:rsid w:val="5F5F7985"/>
    <w:rsid w:val="5F63B7B9"/>
    <w:rsid w:val="5F668ADE"/>
    <w:rsid w:val="5F6BEB74"/>
    <w:rsid w:val="5F72C754"/>
    <w:rsid w:val="5F8979FD"/>
    <w:rsid w:val="5F8FF6A0"/>
    <w:rsid w:val="5F9044FF"/>
    <w:rsid w:val="5F912222"/>
    <w:rsid w:val="5F93C085"/>
    <w:rsid w:val="5F950121"/>
    <w:rsid w:val="5F9D3A0D"/>
    <w:rsid w:val="5FA256D8"/>
    <w:rsid w:val="5FA5DEB2"/>
    <w:rsid w:val="5FA64B0E"/>
    <w:rsid w:val="5FAD5A17"/>
    <w:rsid w:val="5FB12E99"/>
    <w:rsid w:val="5FB16A93"/>
    <w:rsid w:val="5FB97893"/>
    <w:rsid w:val="5FC5AFDB"/>
    <w:rsid w:val="5FCF4097"/>
    <w:rsid w:val="5FCFA659"/>
    <w:rsid w:val="5FDD9BA2"/>
    <w:rsid w:val="5FE1E928"/>
    <w:rsid w:val="5FEC8722"/>
    <w:rsid w:val="5FED3CDE"/>
    <w:rsid w:val="5FFD1B5A"/>
    <w:rsid w:val="60017CDB"/>
    <w:rsid w:val="6004179B"/>
    <w:rsid w:val="6006F4C7"/>
    <w:rsid w:val="60099243"/>
    <w:rsid w:val="6010F847"/>
    <w:rsid w:val="6016288E"/>
    <w:rsid w:val="601F2F27"/>
    <w:rsid w:val="6026902D"/>
    <w:rsid w:val="6028F8EB"/>
    <w:rsid w:val="603774BE"/>
    <w:rsid w:val="60391A74"/>
    <w:rsid w:val="603BEBCD"/>
    <w:rsid w:val="6041B449"/>
    <w:rsid w:val="605386F1"/>
    <w:rsid w:val="6054D0B5"/>
    <w:rsid w:val="605AC41D"/>
    <w:rsid w:val="605C5823"/>
    <w:rsid w:val="60653DC2"/>
    <w:rsid w:val="60782E8C"/>
    <w:rsid w:val="60798D69"/>
    <w:rsid w:val="608B5337"/>
    <w:rsid w:val="6099605E"/>
    <w:rsid w:val="609B5338"/>
    <w:rsid w:val="60AC32E5"/>
    <w:rsid w:val="60B5AD5C"/>
    <w:rsid w:val="60BF61D5"/>
    <w:rsid w:val="60BF6573"/>
    <w:rsid w:val="60C65E0A"/>
    <w:rsid w:val="60DAC46F"/>
    <w:rsid w:val="60E770A4"/>
    <w:rsid w:val="60ED9602"/>
    <w:rsid w:val="60FB7C78"/>
    <w:rsid w:val="61026935"/>
    <w:rsid w:val="61068DAB"/>
    <w:rsid w:val="610BED7B"/>
    <w:rsid w:val="6117CB77"/>
    <w:rsid w:val="6119CB8E"/>
    <w:rsid w:val="61201117"/>
    <w:rsid w:val="6120A0E5"/>
    <w:rsid w:val="613214A9"/>
    <w:rsid w:val="613CF4FA"/>
    <w:rsid w:val="61419F08"/>
    <w:rsid w:val="61474AC7"/>
    <w:rsid w:val="614B7AC1"/>
    <w:rsid w:val="615BE110"/>
    <w:rsid w:val="615DCAE2"/>
    <w:rsid w:val="61661F47"/>
    <w:rsid w:val="61697296"/>
    <w:rsid w:val="6169D93E"/>
    <w:rsid w:val="617C2218"/>
    <w:rsid w:val="617C3784"/>
    <w:rsid w:val="617E0D5D"/>
    <w:rsid w:val="6181D62B"/>
    <w:rsid w:val="6190157D"/>
    <w:rsid w:val="61939AE4"/>
    <w:rsid w:val="619C3B24"/>
    <w:rsid w:val="61A7064F"/>
    <w:rsid w:val="61AEAC40"/>
    <w:rsid w:val="61B5F7E3"/>
    <w:rsid w:val="61B60C94"/>
    <w:rsid w:val="61BB3C6D"/>
    <w:rsid w:val="61BCBB26"/>
    <w:rsid w:val="61BCDBCD"/>
    <w:rsid w:val="61C21FE6"/>
    <w:rsid w:val="61C96657"/>
    <w:rsid w:val="61CC18AA"/>
    <w:rsid w:val="61D40551"/>
    <w:rsid w:val="61D45A92"/>
    <w:rsid w:val="61DF8E86"/>
    <w:rsid w:val="61E132F5"/>
    <w:rsid w:val="61E77D07"/>
    <w:rsid w:val="61EA82EC"/>
    <w:rsid w:val="61F450F3"/>
    <w:rsid w:val="61FB454A"/>
    <w:rsid w:val="61FB9DCA"/>
    <w:rsid w:val="61FED261"/>
    <w:rsid w:val="620D5B79"/>
    <w:rsid w:val="6213BD60"/>
    <w:rsid w:val="621E1000"/>
    <w:rsid w:val="62273862"/>
    <w:rsid w:val="62333793"/>
    <w:rsid w:val="623561FB"/>
    <w:rsid w:val="626671C6"/>
    <w:rsid w:val="626A63C8"/>
    <w:rsid w:val="626E19D0"/>
    <w:rsid w:val="626E4A84"/>
    <w:rsid w:val="62706AF7"/>
    <w:rsid w:val="627902CB"/>
    <w:rsid w:val="628219AF"/>
    <w:rsid w:val="629D5440"/>
    <w:rsid w:val="62A00837"/>
    <w:rsid w:val="62A1A16B"/>
    <w:rsid w:val="62A3E440"/>
    <w:rsid w:val="62A6BF28"/>
    <w:rsid w:val="62A8E585"/>
    <w:rsid w:val="62A9A8BC"/>
    <w:rsid w:val="62AA8FFA"/>
    <w:rsid w:val="62AF709A"/>
    <w:rsid w:val="62B4A295"/>
    <w:rsid w:val="62BA96E6"/>
    <w:rsid w:val="62BF7F97"/>
    <w:rsid w:val="62BFB98E"/>
    <w:rsid w:val="62C25185"/>
    <w:rsid w:val="62C3CAD3"/>
    <w:rsid w:val="62CC9329"/>
    <w:rsid w:val="62CDDA1C"/>
    <w:rsid w:val="62CF8C51"/>
    <w:rsid w:val="62CFC559"/>
    <w:rsid w:val="62DA58FA"/>
    <w:rsid w:val="62DA6F45"/>
    <w:rsid w:val="62DB227E"/>
    <w:rsid w:val="62DD8426"/>
    <w:rsid w:val="62DFFB3D"/>
    <w:rsid w:val="62E3A284"/>
    <w:rsid w:val="630FBF37"/>
    <w:rsid w:val="63118EF2"/>
    <w:rsid w:val="631A54B4"/>
    <w:rsid w:val="631E1008"/>
    <w:rsid w:val="632F6993"/>
    <w:rsid w:val="63307517"/>
    <w:rsid w:val="63364B2F"/>
    <w:rsid w:val="633DC5B1"/>
    <w:rsid w:val="634D4271"/>
    <w:rsid w:val="63620603"/>
    <w:rsid w:val="636CFB2D"/>
    <w:rsid w:val="63709E88"/>
    <w:rsid w:val="6374ABA0"/>
    <w:rsid w:val="637A1678"/>
    <w:rsid w:val="637BFAD5"/>
    <w:rsid w:val="637D397E"/>
    <w:rsid w:val="637E43F0"/>
    <w:rsid w:val="6397048D"/>
    <w:rsid w:val="63AAF40A"/>
    <w:rsid w:val="63ACDE28"/>
    <w:rsid w:val="63AE835E"/>
    <w:rsid w:val="63AF3E07"/>
    <w:rsid w:val="63B21692"/>
    <w:rsid w:val="63B79666"/>
    <w:rsid w:val="63B7EB76"/>
    <w:rsid w:val="63BD592B"/>
    <w:rsid w:val="63CB39FB"/>
    <w:rsid w:val="63CE4D86"/>
    <w:rsid w:val="63D8BB0E"/>
    <w:rsid w:val="63E27E7C"/>
    <w:rsid w:val="63E6BF86"/>
    <w:rsid w:val="63E6D36B"/>
    <w:rsid w:val="63E9260A"/>
    <w:rsid w:val="63EF7A21"/>
    <w:rsid w:val="63F017E7"/>
    <w:rsid w:val="63F72FF0"/>
    <w:rsid w:val="63FBBAA6"/>
    <w:rsid w:val="640155ED"/>
    <w:rsid w:val="6405D9FE"/>
    <w:rsid w:val="64099481"/>
    <w:rsid w:val="641B0B51"/>
    <w:rsid w:val="642610BC"/>
    <w:rsid w:val="643675B0"/>
    <w:rsid w:val="6438FE95"/>
    <w:rsid w:val="643E99FF"/>
    <w:rsid w:val="6443804E"/>
    <w:rsid w:val="644EA5C8"/>
    <w:rsid w:val="644FC7B1"/>
    <w:rsid w:val="6455F008"/>
    <w:rsid w:val="6458FA52"/>
    <w:rsid w:val="6461ABFA"/>
    <w:rsid w:val="646327AC"/>
    <w:rsid w:val="646BD26F"/>
    <w:rsid w:val="64732EA2"/>
    <w:rsid w:val="6473AC43"/>
    <w:rsid w:val="6480003D"/>
    <w:rsid w:val="6481615E"/>
    <w:rsid w:val="6486412C"/>
    <w:rsid w:val="64891BAD"/>
    <w:rsid w:val="649494C8"/>
    <w:rsid w:val="64967D0E"/>
    <w:rsid w:val="649DD31F"/>
    <w:rsid w:val="64A70CED"/>
    <w:rsid w:val="64A7B3F0"/>
    <w:rsid w:val="64A921BA"/>
    <w:rsid w:val="64B24F5D"/>
    <w:rsid w:val="64B2CCC0"/>
    <w:rsid w:val="64B501EF"/>
    <w:rsid w:val="64B8D954"/>
    <w:rsid w:val="64BD3B4C"/>
    <w:rsid w:val="64BE2D0F"/>
    <w:rsid w:val="64CC5A8E"/>
    <w:rsid w:val="64CED8B8"/>
    <w:rsid w:val="64D3B972"/>
    <w:rsid w:val="64DABDCB"/>
    <w:rsid w:val="64EAE0D4"/>
    <w:rsid w:val="64FDA868"/>
    <w:rsid w:val="64FF8A36"/>
    <w:rsid w:val="650034E4"/>
    <w:rsid w:val="65008451"/>
    <w:rsid w:val="65010B7E"/>
    <w:rsid w:val="650DE9B1"/>
    <w:rsid w:val="6516536B"/>
    <w:rsid w:val="65185247"/>
    <w:rsid w:val="651DCBEB"/>
    <w:rsid w:val="65293452"/>
    <w:rsid w:val="652C9BDD"/>
    <w:rsid w:val="653A8D2F"/>
    <w:rsid w:val="654BF012"/>
    <w:rsid w:val="65501B0F"/>
    <w:rsid w:val="6555FD7F"/>
    <w:rsid w:val="65600682"/>
    <w:rsid w:val="656471A3"/>
    <w:rsid w:val="6576E235"/>
    <w:rsid w:val="6579C8C8"/>
    <w:rsid w:val="657A9B97"/>
    <w:rsid w:val="658B9E5A"/>
    <w:rsid w:val="659257C2"/>
    <w:rsid w:val="65957140"/>
    <w:rsid w:val="659E2B31"/>
    <w:rsid w:val="65A270F9"/>
    <w:rsid w:val="65A5320F"/>
    <w:rsid w:val="65B5F15E"/>
    <w:rsid w:val="65BB924D"/>
    <w:rsid w:val="65BECC30"/>
    <w:rsid w:val="65C21B34"/>
    <w:rsid w:val="65C921C8"/>
    <w:rsid w:val="65CDD586"/>
    <w:rsid w:val="65D13C24"/>
    <w:rsid w:val="65D54391"/>
    <w:rsid w:val="65D9FA26"/>
    <w:rsid w:val="65EDEE4C"/>
    <w:rsid w:val="65F01061"/>
    <w:rsid w:val="65F6E584"/>
    <w:rsid w:val="66078380"/>
    <w:rsid w:val="660F5310"/>
    <w:rsid w:val="660F6E94"/>
    <w:rsid w:val="66112710"/>
    <w:rsid w:val="6618D50E"/>
    <w:rsid w:val="661C8423"/>
    <w:rsid w:val="661D49F1"/>
    <w:rsid w:val="661E2596"/>
    <w:rsid w:val="6620AF94"/>
    <w:rsid w:val="663336A0"/>
    <w:rsid w:val="6634F15F"/>
    <w:rsid w:val="664798DF"/>
    <w:rsid w:val="66481262"/>
    <w:rsid w:val="6650ECC0"/>
    <w:rsid w:val="665BF206"/>
    <w:rsid w:val="665D22B5"/>
    <w:rsid w:val="6661F47B"/>
    <w:rsid w:val="66638025"/>
    <w:rsid w:val="666D8ACB"/>
    <w:rsid w:val="667424E2"/>
    <w:rsid w:val="66867122"/>
    <w:rsid w:val="668A5AD6"/>
    <w:rsid w:val="66942633"/>
    <w:rsid w:val="66B6D110"/>
    <w:rsid w:val="66B8376A"/>
    <w:rsid w:val="66B9B05B"/>
    <w:rsid w:val="66C2DE94"/>
    <w:rsid w:val="66C87D9D"/>
    <w:rsid w:val="66CE4D18"/>
    <w:rsid w:val="66D68C65"/>
    <w:rsid w:val="66D75135"/>
    <w:rsid w:val="66D8655B"/>
    <w:rsid w:val="66DC2199"/>
    <w:rsid w:val="66DED472"/>
    <w:rsid w:val="66ECA0CE"/>
    <w:rsid w:val="66ED79A2"/>
    <w:rsid w:val="66F05FF1"/>
    <w:rsid w:val="66F27A75"/>
    <w:rsid w:val="66F948BF"/>
    <w:rsid w:val="670BC3B0"/>
    <w:rsid w:val="67124412"/>
    <w:rsid w:val="671CB086"/>
    <w:rsid w:val="671E4C4B"/>
    <w:rsid w:val="671EC81C"/>
    <w:rsid w:val="672292DA"/>
    <w:rsid w:val="6728E541"/>
    <w:rsid w:val="672AF138"/>
    <w:rsid w:val="6730F63E"/>
    <w:rsid w:val="6735FD05"/>
    <w:rsid w:val="673A660B"/>
    <w:rsid w:val="67505AFB"/>
    <w:rsid w:val="6763E9B0"/>
    <w:rsid w:val="6763F182"/>
    <w:rsid w:val="6777A592"/>
    <w:rsid w:val="6781B79F"/>
    <w:rsid w:val="67873243"/>
    <w:rsid w:val="6789BEAD"/>
    <w:rsid w:val="67914E22"/>
    <w:rsid w:val="679422A4"/>
    <w:rsid w:val="679844DD"/>
    <w:rsid w:val="67A12692"/>
    <w:rsid w:val="67A3DA2B"/>
    <w:rsid w:val="67AFE21E"/>
    <w:rsid w:val="67B6F096"/>
    <w:rsid w:val="67B9F5F7"/>
    <w:rsid w:val="67C14403"/>
    <w:rsid w:val="67C4580A"/>
    <w:rsid w:val="67DC38D4"/>
    <w:rsid w:val="67DCA66F"/>
    <w:rsid w:val="67E72B7C"/>
    <w:rsid w:val="67E8DDF6"/>
    <w:rsid w:val="67F25305"/>
    <w:rsid w:val="67F9BB08"/>
    <w:rsid w:val="6807F1FE"/>
    <w:rsid w:val="6809C8F7"/>
    <w:rsid w:val="681253A3"/>
    <w:rsid w:val="68140384"/>
    <w:rsid w:val="681E7F36"/>
    <w:rsid w:val="68204784"/>
    <w:rsid w:val="682221C2"/>
    <w:rsid w:val="6838D874"/>
    <w:rsid w:val="684525D4"/>
    <w:rsid w:val="6853F859"/>
    <w:rsid w:val="6854B2C3"/>
    <w:rsid w:val="685B279B"/>
    <w:rsid w:val="6870F64A"/>
    <w:rsid w:val="6874A728"/>
    <w:rsid w:val="68773797"/>
    <w:rsid w:val="687F63B3"/>
    <w:rsid w:val="68852229"/>
    <w:rsid w:val="68885534"/>
    <w:rsid w:val="688DF74A"/>
    <w:rsid w:val="68909E41"/>
    <w:rsid w:val="6899732F"/>
    <w:rsid w:val="689BD5AF"/>
    <w:rsid w:val="689DC43F"/>
    <w:rsid w:val="689FE224"/>
    <w:rsid w:val="68B4AF34"/>
    <w:rsid w:val="68B66E9D"/>
    <w:rsid w:val="68BAAF91"/>
    <w:rsid w:val="68BE7948"/>
    <w:rsid w:val="68C03E07"/>
    <w:rsid w:val="68C484B3"/>
    <w:rsid w:val="68D04731"/>
    <w:rsid w:val="68D1E0BA"/>
    <w:rsid w:val="68D44CE3"/>
    <w:rsid w:val="68D5B34A"/>
    <w:rsid w:val="68D66FB6"/>
    <w:rsid w:val="68DAE00C"/>
    <w:rsid w:val="68E33A44"/>
    <w:rsid w:val="68E8AE98"/>
    <w:rsid w:val="68F40618"/>
    <w:rsid w:val="68F6E9F0"/>
    <w:rsid w:val="69076F5B"/>
    <w:rsid w:val="6908A9C1"/>
    <w:rsid w:val="6909F883"/>
    <w:rsid w:val="6919F1BA"/>
    <w:rsid w:val="6922AC50"/>
    <w:rsid w:val="69274334"/>
    <w:rsid w:val="692DD336"/>
    <w:rsid w:val="692EA02C"/>
    <w:rsid w:val="69314241"/>
    <w:rsid w:val="693D5D3C"/>
    <w:rsid w:val="69457806"/>
    <w:rsid w:val="694D6E85"/>
    <w:rsid w:val="695833C3"/>
    <w:rsid w:val="6961A703"/>
    <w:rsid w:val="6966C6D9"/>
    <w:rsid w:val="6966E073"/>
    <w:rsid w:val="696FD87B"/>
    <w:rsid w:val="697CC649"/>
    <w:rsid w:val="699078EC"/>
    <w:rsid w:val="69A16E8B"/>
    <w:rsid w:val="69A6DE85"/>
    <w:rsid w:val="69AFFD6E"/>
    <w:rsid w:val="69B5F8F0"/>
    <w:rsid w:val="69B69DF3"/>
    <w:rsid w:val="69BC3A96"/>
    <w:rsid w:val="69CDA58A"/>
    <w:rsid w:val="69DA41E8"/>
    <w:rsid w:val="69E4759F"/>
    <w:rsid w:val="69E6F60F"/>
    <w:rsid w:val="69EC7304"/>
    <w:rsid w:val="69F94A96"/>
    <w:rsid w:val="69FDA89A"/>
    <w:rsid w:val="6A033A13"/>
    <w:rsid w:val="6A074D15"/>
    <w:rsid w:val="6A0CAF95"/>
    <w:rsid w:val="6A119877"/>
    <w:rsid w:val="6A16B978"/>
    <w:rsid w:val="6A2503B8"/>
    <w:rsid w:val="6A2C433C"/>
    <w:rsid w:val="6A329902"/>
    <w:rsid w:val="6A35E90B"/>
    <w:rsid w:val="6A3753B8"/>
    <w:rsid w:val="6A37558A"/>
    <w:rsid w:val="6A380800"/>
    <w:rsid w:val="6A39EE03"/>
    <w:rsid w:val="6A3C5849"/>
    <w:rsid w:val="6A40CA24"/>
    <w:rsid w:val="6A4587BC"/>
    <w:rsid w:val="6A48523D"/>
    <w:rsid w:val="6A4CA98C"/>
    <w:rsid w:val="6A4DFF2E"/>
    <w:rsid w:val="6A530191"/>
    <w:rsid w:val="6A664CD7"/>
    <w:rsid w:val="6A70B862"/>
    <w:rsid w:val="6A7AEDAD"/>
    <w:rsid w:val="6A7B6511"/>
    <w:rsid w:val="6A7E25A6"/>
    <w:rsid w:val="6A808E6D"/>
    <w:rsid w:val="6A914C1D"/>
    <w:rsid w:val="6A9331B8"/>
    <w:rsid w:val="6A9A8896"/>
    <w:rsid w:val="6A9BA6C1"/>
    <w:rsid w:val="6AA38E42"/>
    <w:rsid w:val="6AA3B665"/>
    <w:rsid w:val="6AA650FD"/>
    <w:rsid w:val="6AB54A44"/>
    <w:rsid w:val="6AB8AC4C"/>
    <w:rsid w:val="6ABB50B1"/>
    <w:rsid w:val="6ABD780A"/>
    <w:rsid w:val="6ABFC63C"/>
    <w:rsid w:val="6AC1E4B9"/>
    <w:rsid w:val="6AC2CA35"/>
    <w:rsid w:val="6AC3109A"/>
    <w:rsid w:val="6AC610B3"/>
    <w:rsid w:val="6AC9AE23"/>
    <w:rsid w:val="6AD7EAAD"/>
    <w:rsid w:val="6ADA4517"/>
    <w:rsid w:val="6ADABC55"/>
    <w:rsid w:val="6ADB3BC3"/>
    <w:rsid w:val="6AE3E7B7"/>
    <w:rsid w:val="6AE89016"/>
    <w:rsid w:val="6AE9EF52"/>
    <w:rsid w:val="6AEC405F"/>
    <w:rsid w:val="6AECFC5B"/>
    <w:rsid w:val="6B05B5B4"/>
    <w:rsid w:val="6B0CB15D"/>
    <w:rsid w:val="6B1BDD47"/>
    <w:rsid w:val="6B1CDA7A"/>
    <w:rsid w:val="6B1E0CF4"/>
    <w:rsid w:val="6B20B9CA"/>
    <w:rsid w:val="6B232E32"/>
    <w:rsid w:val="6B267800"/>
    <w:rsid w:val="6B2CCD8D"/>
    <w:rsid w:val="6B2ED9CA"/>
    <w:rsid w:val="6B3B088D"/>
    <w:rsid w:val="6B4E6EF9"/>
    <w:rsid w:val="6B522839"/>
    <w:rsid w:val="6B561D18"/>
    <w:rsid w:val="6B596C06"/>
    <w:rsid w:val="6B5C173D"/>
    <w:rsid w:val="6B6C1708"/>
    <w:rsid w:val="6B6D592E"/>
    <w:rsid w:val="6B6DA459"/>
    <w:rsid w:val="6B783BAB"/>
    <w:rsid w:val="6B7AD071"/>
    <w:rsid w:val="6B82DDDA"/>
    <w:rsid w:val="6B858475"/>
    <w:rsid w:val="6B8D5700"/>
    <w:rsid w:val="6B90BC89"/>
    <w:rsid w:val="6B92647B"/>
    <w:rsid w:val="6B938F5E"/>
    <w:rsid w:val="6B94A4B7"/>
    <w:rsid w:val="6B95E9B1"/>
    <w:rsid w:val="6B971065"/>
    <w:rsid w:val="6B998749"/>
    <w:rsid w:val="6BADC1CE"/>
    <w:rsid w:val="6BB4385D"/>
    <w:rsid w:val="6BB973B0"/>
    <w:rsid w:val="6BBA161E"/>
    <w:rsid w:val="6BBAF8B9"/>
    <w:rsid w:val="6BBCB14D"/>
    <w:rsid w:val="6BC9FAF3"/>
    <w:rsid w:val="6BE38A9F"/>
    <w:rsid w:val="6BE726A3"/>
    <w:rsid w:val="6BEEE8DD"/>
    <w:rsid w:val="6BF1359D"/>
    <w:rsid w:val="6BF22A4B"/>
    <w:rsid w:val="6BF905AD"/>
    <w:rsid w:val="6BFE8356"/>
    <w:rsid w:val="6C014B57"/>
    <w:rsid w:val="6C0AE5CB"/>
    <w:rsid w:val="6C0B78FF"/>
    <w:rsid w:val="6C0CF9F9"/>
    <w:rsid w:val="6C0DAC79"/>
    <w:rsid w:val="6C0F1341"/>
    <w:rsid w:val="6C0F2BAF"/>
    <w:rsid w:val="6C1301BB"/>
    <w:rsid w:val="6C19BDF4"/>
    <w:rsid w:val="6C1ABF11"/>
    <w:rsid w:val="6C1DBB18"/>
    <w:rsid w:val="6C22F608"/>
    <w:rsid w:val="6C2756CA"/>
    <w:rsid w:val="6C2D36A0"/>
    <w:rsid w:val="6C354563"/>
    <w:rsid w:val="6C375AD3"/>
    <w:rsid w:val="6C393B7E"/>
    <w:rsid w:val="6C3B3C9A"/>
    <w:rsid w:val="6C3E131D"/>
    <w:rsid w:val="6C3FC024"/>
    <w:rsid w:val="6C4AA290"/>
    <w:rsid w:val="6C5550DA"/>
    <w:rsid w:val="6C55CC7D"/>
    <w:rsid w:val="6C5B5A49"/>
    <w:rsid w:val="6C5DC697"/>
    <w:rsid w:val="6C64551F"/>
    <w:rsid w:val="6C68F594"/>
    <w:rsid w:val="6C6DE87F"/>
    <w:rsid w:val="6C77F3BF"/>
    <w:rsid w:val="6C7C3BFF"/>
    <w:rsid w:val="6C80750F"/>
    <w:rsid w:val="6C844726"/>
    <w:rsid w:val="6C88A402"/>
    <w:rsid w:val="6C88DA1F"/>
    <w:rsid w:val="6C8CA4A3"/>
    <w:rsid w:val="6C913058"/>
    <w:rsid w:val="6CA312BB"/>
    <w:rsid w:val="6CA3F24F"/>
    <w:rsid w:val="6CA7C063"/>
    <w:rsid w:val="6CA99329"/>
    <w:rsid w:val="6CAC9F46"/>
    <w:rsid w:val="6CAF0B99"/>
    <w:rsid w:val="6CC7A931"/>
    <w:rsid w:val="6CEE5396"/>
    <w:rsid w:val="6CF2EC00"/>
    <w:rsid w:val="6CFC4765"/>
    <w:rsid w:val="6D04C8DE"/>
    <w:rsid w:val="6D0BB55A"/>
    <w:rsid w:val="6D0C0D96"/>
    <w:rsid w:val="6D0D763A"/>
    <w:rsid w:val="6D117BD7"/>
    <w:rsid w:val="6D118A9A"/>
    <w:rsid w:val="6D14F599"/>
    <w:rsid w:val="6D1D85E7"/>
    <w:rsid w:val="6D25EA15"/>
    <w:rsid w:val="6D2DF835"/>
    <w:rsid w:val="6D2E4372"/>
    <w:rsid w:val="6D2F0B1D"/>
    <w:rsid w:val="6D352F1C"/>
    <w:rsid w:val="6D5CBB26"/>
    <w:rsid w:val="6D5E2B55"/>
    <w:rsid w:val="6D5EBB09"/>
    <w:rsid w:val="6D694F0E"/>
    <w:rsid w:val="6D6CE452"/>
    <w:rsid w:val="6D6E92A9"/>
    <w:rsid w:val="6D88D89F"/>
    <w:rsid w:val="6D980F72"/>
    <w:rsid w:val="6D9E2EE5"/>
    <w:rsid w:val="6DA3217D"/>
    <w:rsid w:val="6DA4AA84"/>
    <w:rsid w:val="6DA61750"/>
    <w:rsid w:val="6DA690A0"/>
    <w:rsid w:val="6DA87502"/>
    <w:rsid w:val="6DA911FF"/>
    <w:rsid w:val="6DAC6526"/>
    <w:rsid w:val="6DB15D2F"/>
    <w:rsid w:val="6DBF67B7"/>
    <w:rsid w:val="6DCCA1F8"/>
    <w:rsid w:val="6DD45689"/>
    <w:rsid w:val="6DDA86D3"/>
    <w:rsid w:val="6DE49843"/>
    <w:rsid w:val="6DE9B8EA"/>
    <w:rsid w:val="6DF48AAF"/>
    <w:rsid w:val="6DF54323"/>
    <w:rsid w:val="6DF60641"/>
    <w:rsid w:val="6DFF7D7F"/>
    <w:rsid w:val="6E032C30"/>
    <w:rsid w:val="6E07E4DF"/>
    <w:rsid w:val="6E083BFE"/>
    <w:rsid w:val="6E0C1065"/>
    <w:rsid w:val="6E11C57C"/>
    <w:rsid w:val="6E1D67E2"/>
    <w:rsid w:val="6E228DDF"/>
    <w:rsid w:val="6E32C078"/>
    <w:rsid w:val="6E32C5A4"/>
    <w:rsid w:val="6E434E9F"/>
    <w:rsid w:val="6E4465DB"/>
    <w:rsid w:val="6E44AF6B"/>
    <w:rsid w:val="6E47BBCF"/>
    <w:rsid w:val="6E499BFD"/>
    <w:rsid w:val="6E4D05DF"/>
    <w:rsid w:val="6E52DA1C"/>
    <w:rsid w:val="6E5C2361"/>
    <w:rsid w:val="6E69C332"/>
    <w:rsid w:val="6E741AF8"/>
    <w:rsid w:val="6E8B5DDB"/>
    <w:rsid w:val="6E9CA61A"/>
    <w:rsid w:val="6EA1AFAD"/>
    <w:rsid w:val="6EAC58BA"/>
    <w:rsid w:val="6EB5B293"/>
    <w:rsid w:val="6EB72C08"/>
    <w:rsid w:val="6EC05ADC"/>
    <w:rsid w:val="6EC51130"/>
    <w:rsid w:val="6ED18EE7"/>
    <w:rsid w:val="6ED9D171"/>
    <w:rsid w:val="6EDC74AB"/>
    <w:rsid w:val="6EDED814"/>
    <w:rsid w:val="6EE1D7D2"/>
    <w:rsid w:val="6EECC324"/>
    <w:rsid w:val="6EECE2FF"/>
    <w:rsid w:val="6EF3AB49"/>
    <w:rsid w:val="6EF528F2"/>
    <w:rsid w:val="6EF69FBE"/>
    <w:rsid w:val="6EFA42E9"/>
    <w:rsid w:val="6EFC2191"/>
    <w:rsid w:val="6F08C3C0"/>
    <w:rsid w:val="6F0BF1F8"/>
    <w:rsid w:val="6F0CAC1C"/>
    <w:rsid w:val="6F0DD961"/>
    <w:rsid w:val="6F13CB26"/>
    <w:rsid w:val="6F194273"/>
    <w:rsid w:val="6F1AC826"/>
    <w:rsid w:val="6F231D13"/>
    <w:rsid w:val="6F269005"/>
    <w:rsid w:val="6F316EB0"/>
    <w:rsid w:val="6F33C637"/>
    <w:rsid w:val="6F42CE1F"/>
    <w:rsid w:val="6F483DAE"/>
    <w:rsid w:val="6F49AB1D"/>
    <w:rsid w:val="6F4EDDD3"/>
    <w:rsid w:val="6F535935"/>
    <w:rsid w:val="6F55DC24"/>
    <w:rsid w:val="6F5AE373"/>
    <w:rsid w:val="6F60090B"/>
    <w:rsid w:val="6F7FC4FE"/>
    <w:rsid w:val="6F8114B1"/>
    <w:rsid w:val="6F85826E"/>
    <w:rsid w:val="6F91EF69"/>
    <w:rsid w:val="6FAD738C"/>
    <w:rsid w:val="6FB0E048"/>
    <w:rsid w:val="6FB45598"/>
    <w:rsid w:val="6FBB8622"/>
    <w:rsid w:val="6FC41BB0"/>
    <w:rsid w:val="6FCBDBAA"/>
    <w:rsid w:val="6FCD0FA7"/>
    <w:rsid w:val="6FD1A3FA"/>
    <w:rsid w:val="6FD2DCC8"/>
    <w:rsid w:val="6FD53D98"/>
    <w:rsid w:val="6FD69644"/>
    <w:rsid w:val="6FDCB5A6"/>
    <w:rsid w:val="6FDE9F08"/>
    <w:rsid w:val="6FE2AAEF"/>
    <w:rsid w:val="6FE3A023"/>
    <w:rsid w:val="6FE81466"/>
    <w:rsid w:val="6FEA49E1"/>
    <w:rsid w:val="6FF26766"/>
    <w:rsid w:val="6FF3EA55"/>
    <w:rsid w:val="6FFA5084"/>
    <w:rsid w:val="7000144F"/>
    <w:rsid w:val="700AED39"/>
    <w:rsid w:val="7011E813"/>
    <w:rsid w:val="7014EF1F"/>
    <w:rsid w:val="701B021B"/>
    <w:rsid w:val="701CBE11"/>
    <w:rsid w:val="70221CBC"/>
    <w:rsid w:val="7024285F"/>
    <w:rsid w:val="702CB758"/>
    <w:rsid w:val="703489D3"/>
    <w:rsid w:val="703D76CD"/>
    <w:rsid w:val="704915CF"/>
    <w:rsid w:val="704F9274"/>
    <w:rsid w:val="7054D36C"/>
    <w:rsid w:val="705B782A"/>
    <w:rsid w:val="7069D0DE"/>
    <w:rsid w:val="7074ABD8"/>
    <w:rsid w:val="70760FA3"/>
    <w:rsid w:val="707CD354"/>
    <w:rsid w:val="707DCE8C"/>
    <w:rsid w:val="7080334C"/>
    <w:rsid w:val="7081AFBE"/>
    <w:rsid w:val="7081EB8A"/>
    <w:rsid w:val="7082809D"/>
    <w:rsid w:val="70985CE7"/>
    <w:rsid w:val="70A257A7"/>
    <w:rsid w:val="70ADA54B"/>
    <w:rsid w:val="70BDB6BF"/>
    <w:rsid w:val="70C26A7B"/>
    <w:rsid w:val="70C55579"/>
    <w:rsid w:val="70C7DF53"/>
    <w:rsid w:val="70CD8A7C"/>
    <w:rsid w:val="70E1307D"/>
    <w:rsid w:val="70E59833"/>
    <w:rsid w:val="70EA075A"/>
    <w:rsid w:val="70EE0300"/>
    <w:rsid w:val="70EE3B71"/>
    <w:rsid w:val="70F24C80"/>
    <w:rsid w:val="70F54072"/>
    <w:rsid w:val="70F7D8CE"/>
    <w:rsid w:val="70F8AB45"/>
    <w:rsid w:val="70FC96FE"/>
    <w:rsid w:val="7100B860"/>
    <w:rsid w:val="710D849F"/>
    <w:rsid w:val="711284A8"/>
    <w:rsid w:val="7117921A"/>
    <w:rsid w:val="7119C4AB"/>
    <w:rsid w:val="711A6976"/>
    <w:rsid w:val="712E40D1"/>
    <w:rsid w:val="712E4E80"/>
    <w:rsid w:val="7140F447"/>
    <w:rsid w:val="714E1A58"/>
    <w:rsid w:val="715C736E"/>
    <w:rsid w:val="715D5D40"/>
    <w:rsid w:val="716D16CC"/>
    <w:rsid w:val="71731AF5"/>
    <w:rsid w:val="717F7C8F"/>
    <w:rsid w:val="71826274"/>
    <w:rsid w:val="71843D33"/>
    <w:rsid w:val="7190464C"/>
    <w:rsid w:val="71928EC5"/>
    <w:rsid w:val="7195E14E"/>
    <w:rsid w:val="71961DAB"/>
    <w:rsid w:val="71A652E0"/>
    <w:rsid w:val="71A85D20"/>
    <w:rsid w:val="71B0D859"/>
    <w:rsid w:val="71B522DA"/>
    <w:rsid w:val="71BACEBC"/>
    <w:rsid w:val="71BD7048"/>
    <w:rsid w:val="71C044EC"/>
    <w:rsid w:val="71CDFC34"/>
    <w:rsid w:val="71CE41B8"/>
    <w:rsid w:val="71E39A60"/>
    <w:rsid w:val="71F22A93"/>
    <w:rsid w:val="71F8B4E4"/>
    <w:rsid w:val="71FE7CB0"/>
    <w:rsid w:val="72023445"/>
    <w:rsid w:val="721368FA"/>
    <w:rsid w:val="7214D35D"/>
    <w:rsid w:val="72150563"/>
    <w:rsid w:val="7219E970"/>
    <w:rsid w:val="721C5C18"/>
    <w:rsid w:val="72247C65"/>
    <w:rsid w:val="722DE854"/>
    <w:rsid w:val="7235DF21"/>
    <w:rsid w:val="72387C31"/>
    <w:rsid w:val="7253B14E"/>
    <w:rsid w:val="725497E3"/>
    <w:rsid w:val="725972C0"/>
    <w:rsid w:val="7259DE2F"/>
    <w:rsid w:val="725DF788"/>
    <w:rsid w:val="725FB555"/>
    <w:rsid w:val="72617CB1"/>
    <w:rsid w:val="7269FDCA"/>
    <w:rsid w:val="726EC9E8"/>
    <w:rsid w:val="726ED291"/>
    <w:rsid w:val="7270F766"/>
    <w:rsid w:val="7273F448"/>
    <w:rsid w:val="727477E0"/>
    <w:rsid w:val="7275AE2E"/>
    <w:rsid w:val="727B786D"/>
    <w:rsid w:val="727E2C8E"/>
    <w:rsid w:val="728DA88E"/>
    <w:rsid w:val="72968FF8"/>
    <w:rsid w:val="72B1D6D2"/>
    <w:rsid w:val="72B36392"/>
    <w:rsid w:val="72BF90C3"/>
    <w:rsid w:val="72C811D4"/>
    <w:rsid w:val="72CA9BCD"/>
    <w:rsid w:val="72CAAC3C"/>
    <w:rsid w:val="72D51C26"/>
    <w:rsid w:val="72D5E3EC"/>
    <w:rsid w:val="72E1A9D3"/>
    <w:rsid w:val="72EDDFBC"/>
    <w:rsid w:val="7300E33B"/>
    <w:rsid w:val="73066A05"/>
    <w:rsid w:val="730AEE79"/>
    <w:rsid w:val="7314E401"/>
    <w:rsid w:val="73345622"/>
    <w:rsid w:val="7334B398"/>
    <w:rsid w:val="734975E5"/>
    <w:rsid w:val="734E2350"/>
    <w:rsid w:val="7356E8F6"/>
    <w:rsid w:val="7357FBC8"/>
    <w:rsid w:val="7367B57B"/>
    <w:rsid w:val="73680E90"/>
    <w:rsid w:val="736A2AE3"/>
    <w:rsid w:val="7376B9B1"/>
    <w:rsid w:val="7381E195"/>
    <w:rsid w:val="73851B9D"/>
    <w:rsid w:val="7386FA7F"/>
    <w:rsid w:val="738EC85D"/>
    <w:rsid w:val="739D3D8D"/>
    <w:rsid w:val="73BF5061"/>
    <w:rsid w:val="73CD0284"/>
    <w:rsid w:val="73CD7A52"/>
    <w:rsid w:val="73D92016"/>
    <w:rsid w:val="73DC6DC3"/>
    <w:rsid w:val="73E4B99D"/>
    <w:rsid w:val="73EC537B"/>
    <w:rsid w:val="73F22E0B"/>
    <w:rsid w:val="73F3FAF7"/>
    <w:rsid w:val="73F8C346"/>
    <w:rsid w:val="73F8E6F5"/>
    <w:rsid w:val="73FCCF53"/>
    <w:rsid w:val="740E212A"/>
    <w:rsid w:val="740F1964"/>
    <w:rsid w:val="741B93C6"/>
    <w:rsid w:val="741C28B6"/>
    <w:rsid w:val="74259014"/>
    <w:rsid w:val="74294E2B"/>
    <w:rsid w:val="7429BF2D"/>
    <w:rsid w:val="742CA2D5"/>
    <w:rsid w:val="7438B2F1"/>
    <w:rsid w:val="743CD697"/>
    <w:rsid w:val="743F5606"/>
    <w:rsid w:val="7443E390"/>
    <w:rsid w:val="744AB26A"/>
    <w:rsid w:val="7451277A"/>
    <w:rsid w:val="7451ACC1"/>
    <w:rsid w:val="7455EAF7"/>
    <w:rsid w:val="745AC146"/>
    <w:rsid w:val="746394D0"/>
    <w:rsid w:val="74714129"/>
    <w:rsid w:val="747A9A25"/>
    <w:rsid w:val="747B6456"/>
    <w:rsid w:val="747DFBE9"/>
    <w:rsid w:val="7482EE0F"/>
    <w:rsid w:val="74833C99"/>
    <w:rsid w:val="748F2A55"/>
    <w:rsid w:val="74909321"/>
    <w:rsid w:val="7495E53D"/>
    <w:rsid w:val="749C9627"/>
    <w:rsid w:val="74A410E9"/>
    <w:rsid w:val="74A4BC11"/>
    <w:rsid w:val="74A6984C"/>
    <w:rsid w:val="74AD240E"/>
    <w:rsid w:val="74B5B587"/>
    <w:rsid w:val="74BCB753"/>
    <w:rsid w:val="74D4445B"/>
    <w:rsid w:val="74DCC4A9"/>
    <w:rsid w:val="74DD4E82"/>
    <w:rsid w:val="74F02A8F"/>
    <w:rsid w:val="74F62CF5"/>
    <w:rsid w:val="74FFF993"/>
    <w:rsid w:val="750BD758"/>
    <w:rsid w:val="7512762D"/>
    <w:rsid w:val="75177121"/>
    <w:rsid w:val="7522BF0C"/>
    <w:rsid w:val="752628A9"/>
    <w:rsid w:val="752A29E9"/>
    <w:rsid w:val="752AB489"/>
    <w:rsid w:val="752D26A4"/>
    <w:rsid w:val="75303BA9"/>
    <w:rsid w:val="7530571A"/>
    <w:rsid w:val="75381984"/>
    <w:rsid w:val="753BDB8A"/>
    <w:rsid w:val="753E70A7"/>
    <w:rsid w:val="7548F583"/>
    <w:rsid w:val="7558D1F0"/>
    <w:rsid w:val="756485F1"/>
    <w:rsid w:val="75735232"/>
    <w:rsid w:val="7575B5E1"/>
    <w:rsid w:val="75769683"/>
    <w:rsid w:val="7577566C"/>
    <w:rsid w:val="75865B76"/>
    <w:rsid w:val="758BAF46"/>
    <w:rsid w:val="758E2F30"/>
    <w:rsid w:val="7591761B"/>
    <w:rsid w:val="7595D23F"/>
    <w:rsid w:val="75B85378"/>
    <w:rsid w:val="75BBBE36"/>
    <w:rsid w:val="75BCA64F"/>
    <w:rsid w:val="75C495CD"/>
    <w:rsid w:val="75C58F8E"/>
    <w:rsid w:val="75C872D8"/>
    <w:rsid w:val="75D48D66"/>
    <w:rsid w:val="75DEC63F"/>
    <w:rsid w:val="75E1FBBF"/>
    <w:rsid w:val="75EF30CE"/>
    <w:rsid w:val="760C2595"/>
    <w:rsid w:val="76165DEB"/>
    <w:rsid w:val="761FE80E"/>
    <w:rsid w:val="762A04E3"/>
    <w:rsid w:val="762AA7AD"/>
    <w:rsid w:val="7637D6DB"/>
    <w:rsid w:val="763958CC"/>
    <w:rsid w:val="76432F22"/>
    <w:rsid w:val="7643DC80"/>
    <w:rsid w:val="7654E562"/>
    <w:rsid w:val="7659DCAD"/>
    <w:rsid w:val="76606614"/>
    <w:rsid w:val="7669D6A2"/>
    <w:rsid w:val="766A4142"/>
    <w:rsid w:val="766EB19E"/>
    <w:rsid w:val="76719A31"/>
    <w:rsid w:val="767BE3FC"/>
    <w:rsid w:val="76805F08"/>
    <w:rsid w:val="768FDD0F"/>
    <w:rsid w:val="7693D5E2"/>
    <w:rsid w:val="76943522"/>
    <w:rsid w:val="769BF8A5"/>
    <w:rsid w:val="769E0534"/>
    <w:rsid w:val="76A6AD10"/>
    <w:rsid w:val="76A85ACC"/>
    <w:rsid w:val="76B2CE8A"/>
    <w:rsid w:val="76B4A8CF"/>
    <w:rsid w:val="76B90414"/>
    <w:rsid w:val="76BFB7FF"/>
    <w:rsid w:val="76C3DE8B"/>
    <w:rsid w:val="76D58EAB"/>
    <w:rsid w:val="76E556B9"/>
    <w:rsid w:val="76E609CE"/>
    <w:rsid w:val="76E8304B"/>
    <w:rsid w:val="76EB745C"/>
    <w:rsid w:val="76EBA7DE"/>
    <w:rsid w:val="76ED90F4"/>
    <w:rsid w:val="76F0FBA3"/>
    <w:rsid w:val="76F252BE"/>
    <w:rsid w:val="7704937A"/>
    <w:rsid w:val="771786FD"/>
    <w:rsid w:val="771A66A8"/>
    <w:rsid w:val="7721B424"/>
    <w:rsid w:val="772B8E32"/>
    <w:rsid w:val="772E2EF8"/>
    <w:rsid w:val="77338AA7"/>
    <w:rsid w:val="773A41C8"/>
    <w:rsid w:val="7740B9C2"/>
    <w:rsid w:val="77430030"/>
    <w:rsid w:val="7748D7B6"/>
    <w:rsid w:val="775593FC"/>
    <w:rsid w:val="775660B3"/>
    <w:rsid w:val="775B441E"/>
    <w:rsid w:val="77691DD1"/>
    <w:rsid w:val="777125BB"/>
    <w:rsid w:val="777152D9"/>
    <w:rsid w:val="778AA0CF"/>
    <w:rsid w:val="77905631"/>
    <w:rsid w:val="7793C807"/>
    <w:rsid w:val="7795E7B2"/>
    <w:rsid w:val="779F8944"/>
    <w:rsid w:val="77A57321"/>
    <w:rsid w:val="77A93169"/>
    <w:rsid w:val="77AC476F"/>
    <w:rsid w:val="77B06649"/>
    <w:rsid w:val="77B12497"/>
    <w:rsid w:val="77B2C91E"/>
    <w:rsid w:val="77BC8E43"/>
    <w:rsid w:val="77BDD579"/>
    <w:rsid w:val="77C8CE1D"/>
    <w:rsid w:val="77CA549C"/>
    <w:rsid w:val="77D8636F"/>
    <w:rsid w:val="77DA1028"/>
    <w:rsid w:val="77E0FDF4"/>
    <w:rsid w:val="77E29BC8"/>
    <w:rsid w:val="77F9E089"/>
    <w:rsid w:val="77FEA489"/>
    <w:rsid w:val="78008333"/>
    <w:rsid w:val="780E8B66"/>
    <w:rsid w:val="78117B18"/>
    <w:rsid w:val="781C3BBD"/>
    <w:rsid w:val="781CFA17"/>
    <w:rsid w:val="78214A98"/>
    <w:rsid w:val="7825C37D"/>
    <w:rsid w:val="7826C9F5"/>
    <w:rsid w:val="782C0442"/>
    <w:rsid w:val="783B29F6"/>
    <w:rsid w:val="784BA264"/>
    <w:rsid w:val="78542F78"/>
    <w:rsid w:val="78579ADA"/>
    <w:rsid w:val="7858A4A8"/>
    <w:rsid w:val="785C6B10"/>
    <w:rsid w:val="785DAC57"/>
    <w:rsid w:val="785E673E"/>
    <w:rsid w:val="78621C05"/>
    <w:rsid w:val="78685CE1"/>
    <w:rsid w:val="786F7EBC"/>
    <w:rsid w:val="786F9476"/>
    <w:rsid w:val="7872A2F5"/>
    <w:rsid w:val="7872EE57"/>
    <w:rsid w:val="787A3E2F"/>
    <w:rsid w:val="787AA125"/>
    <w:rsid w:val="787D047D"/>
    <w:rsid w:val="787D3A61"/>
    <w:rsid w:val="78893BBB"/>
    <w:rsid w:val="788A35D5"/>
    <w:rsid w:val="78928D76"/>
    <w:rsid w:val="789441EA"/>
    <w:rsid w:val="7895C155"/>
    <w:rsid w:val="7896770B"/>
    <w:rsid w:val="789B934A"/>
    <w:rsid w:val="78A1F530"/>
    <w:rsid w:val="78A3CBBE"/>
    <w:rsid w:val="78A6F3F2"/>
    <w:rsid w:val="78B239F1"/>
    <w:rsid w:val="78B2CAE9"/>
    <w:rsid w:val="78B89ADE"/>
    <w:rsid w:val="78BCF328"/>
    <w:rsid w:val="78BE9CDB"/>
    <w:rsid w:val="78DB571D"/>
    <w:rsid w:val="78E4542B"/>
    <w:rsid w:val="78F3E55D"/>
    <w:rsid w:val="79082F21"/>
    <w:rsid w:val="790F01EB"/>
    <w:rsid w:val="7919F9F6"/>
    <w:rsid w:val="791C3278"/>
    <w:rsid w:val="791DBAEB"/>
    <w:rsid w:val="7925FBD0"/>
    <w:rsid w:val="7929BB98"/>
    <w:rsid w:val="792FEDCA"/>
    <w:rsid w:val="7930DD97"/>
    <w:rsid w:val="79312F64"/>
    <w:rsid w:val="793B9340"/>
    <w:rsid w:val="793C069C"/>
    <w:rsid w:val="79426CDC"/>
    <w:rsid w:val="795055EE"/>
    <w:rsid w:val="7954B4BD"/>
    <w:rsid w:val="795599C3"/>
    <w:rsid w:val="795FD9DA"/>
    <w:rsid w:val="7967CB92"/>
    <w:rsid w:val="796830A1"/>
    <w:rsid w:val="796A2A1B"/>
    <w:rsid w:val="79700B35"/>
    <w:rsid w:val="797999B1"/>
    <w:rsid w:val="7983689E"/>
    <w:rsid w:val="798E5D04"/>
    <w:rsid w:val="7991A101"/>
    <w:rsid w:val="799B4DB1"/>
    <w:rsid w:val="799D2F88"/>
    <w:rsid w:val="79A18D22"/>
    <w:rsid w:val="79A3F80B"/>
    <w:rsid w:val="79ABB05E"/>
    <w:rsid w:val="79ABF66D"/>
    <w:rsid w:val="79AF92C1"/>
    <w:rsid w:val="79B384BE"/>
    <w:rsid w:val="79B3F701"/>
    <w:rsid w:val="79BC3832"/>
    <w:rsid w:val="79C789EB"/>
    <w:rsid w:val="79CD5BA8"/>
    <w:rsid w:val="79D4D184"/>
    <w:rsid w:val="79DBFCBA"/>
    <w:rsid w:val="79E1BDAA"/>
    <w:rsid w:val="79E321AE"/>
    <w:rsid w:val="79E656E1"/>
    <w:rsid w:val="79EB6426"/>
    <w:rsid w:val="79F07871"/>
    <w:rsid w:val="79F36B3B"/>
    <w:rsid w:val="7A10B2DC"/>
    <w:rsid w:val="7A1D7B8D"/>
    <w:rsid w:val="7A22C43D"/>
    <w:rsid w:val="7A52720E"/>
    <w:rsid w:val="7A5AC95D"/>
    <w:rsid w:val="7A5F4E4C"/>
    <w:rsid w:val="7A6BD3A0"/>
    <w:rsid w:val="7A74FD02"/>
    <w:rsid w:val="7A7CD39F"/>
    <w:rsid w:val="7A8074DC"/>
    <w:rsid w:val="7A867A77"/>
    <w:rsid w:val="7A922307"/>
    <w:rsid w:val="7A94F06A"/>
    <w:rsid w:val="7A9542AA"/>
    <w:rsid w:val="7A9AD82C"/>
    <w:rsid w:val="7AA00476"/>
    <w:rsid w:val="7AA52BE7"/>
    <w:rsid w:val="7AA5BDAA"/>
    <w:rsid w:val="7AA6B603"/>
    <w:rsid w:val="7AAF64A8"/>
    <w:rsid w:val="7AB4F3BE"/>
    <w:rsid w:val="7AB63621"/>
    <w:rsid w:val="7AB6DE87"/>
    <w:rsid w:val="7AB92227"/>
    <w:rsid w:val="7AB9446C"/>
    <w:rsid w:val="7AD16039"/>
    <w:rsid w:val="7AD2731E"/>
    <w:rsid w:val="7AD4BA7A"/>
    <w:rsid w:val="7AD5C1E6"/>
    <w:rsid w:val="7AD6A55F"/>
    <w:rsid w:val="7ADE0238"/>
    <w:rsid w:val="7AE2678F"/>
    <w:rsid w:val="7AE91805"/>
    <w:rsid w:val="7AEADC59"/>
    <w:rsid w:val="7AEFCFD1"/>
    <w:rsid w:val="7AFB0D36"/>
    <w:rsid w:val="7AFB513B"/>
    <w:rsid w:val="7AFFC501"/>
    <w:rsid w:val="7B050F2C"/>
    <w:rsid w:val="7B07E31B"/>
    <w:rsid w:val="7B0F8FED"/>
    <w:rsid w:val="7B10DA0B"/>
    <w:rsid w:val="7B16DACC"/>
    <w:rsid w:val="7B231FCE"/>
    <w:rsid w:val="7B28B6E0"/>
    <w:rsid w:val="7B2AC7A9"/>
    <w:rsid w:val="7B33A928"/>
    <w:rsid w:val="7B3A2FEF"/>
    <w:rsid w:val="7B3AF287"/>
    <w:rsid w:val="7B3BABE5"/>
    <w:rsid w:val="7B3BB3EC"/>
    <w:rsid w:val="7B3ECB1A"/>
    <w:rsid w:val="7B4E1A91"/>
    <w:rsid w:val="7B50D8AE"/>
    <w:rsid w:val="7B6BE34C"/>
    <w:rsid w:val="7B76138A"/>
    <w:rsid w:val="7B7D8F37"/>
    <w:rsid w:val="7B825551"/>
    <w:rsid w:val="7B826F36"/>
    <w:rsid w:val="7B8397C0"/>
    <w:rsid w:val="7B8E4B90"/>
    <w:rsid w:val="7B9BE391"/>
    <w:rsid w:val="7B9D30A9"/>
    <w:rsid w:val="7BAF61F6"/>
    <w:rsid w:val="7BC33943"/>
    <w:rsid w:val="7BCB1505"/>
    <w:rsid w:val="7BCB5B1C"/>
    <w:rsid w:val="7BD60CD6"/>
    <w:rsid w:val="7BD9F132"/>
    <w:rsid w:val="7BDA721E"/>
    <w:rsid w:val="7BDB4478"/>
    <w:rsid w:val="7BE26F4B"/>
    <w:rsid w:val="7BEC9F40"/>
    <w:rsid w:val="7BF9823F"/>
    <w:rsid w:val="7BFD097E"/>
    <w:rsid w:val="7C12493F"/>
    <w:rsid w:val="7C1AAA53"/>
    <w:rsid w:val="7C1B88FC"/>
    <w:rsid w:val="7C252C81"/>
    <w:rsid w:val="7C27D5A2"/>
    <w:rsid w:val="7C311138"/>
    <w:rsid w:val="7C333E1A"/>
    <w:rsid w:val="7C35C9C0"/>
    <w:rsid w:val="7C3BF51F"/>
    <w:rsid w:val="7C3DB647"/>
    <w:rsid w:val="7C435F3E"/>
    <w:rsid w:val="7C45341D"/>
    <w:rsid w:val="7C4974BF"/>
    <w:rsid w:val="7C533D6B"/>
    <w:rsid w:val="7C588747"/>
    <w:rsid w:val="7C5A844A"/>
    <w:rsid w:val="7C6C6662"/>
    <w:rsid w:val="7C892DC3"/>
    <w:rsid w:val="7C8D2BB6"/>
    <w:rsid w:val="7C8F0634"/>
    <w:rsid w:val="7C9010F3"/>
    <w:rsid w:val="7C945633"/>
    <w:rsid w:val="7C9B8B5E"/>
    <w:rsid w:val="7CA234A8"/>
    <w:rsid w:val="7CAD4156"/>
    <w:rsid w:val="7CAF9D1A"/>
    <w:rsid w:val="7CB1A925"/>
    <w:rsid w:val="7CC62DE3"/>
    <w:rsid w:val="7CC632F3"/>
    <w:rsid w:val="7CCBE9EB"/>
    <w:rsid w:val="7CCE128B"/>
    <w:rsid w:val="7CCE2869"/>
    <w:rsid w:val="7CCFEC69"/>
    <w:rsid w:val="7CD1326C"/>
    <w:rsid w:val="7CD1E5E7"/>
    <w:rsid w:val="7CE5DDA6"/>
    <w:rsid w:val="7CE85E43"/>
    <w:rsid w:val="7CEAAEB9"/>
    <w:rsid w:val="7CEB5F76"/>
    <w:rsid w:val="7CEBD95A"/>
    <w:rsid w:val="7CFE126C"/>
    <w:rsid w:val="7D1CE878"/>
    <w:rsid w:val="7D22DCF9"/>
    <w:rsid w:val="7D2B0BFD"/>
    <w:rsid w:val="7D3743BC"/>
    <w:rsid w:val="7D414962"/>
    <w:rsid w:val="7D4A4654"/>
    <w:rsid w:val="7D4C0141"/>
    <w:rsid w:val="7D4EA9D3"/>
    <w:rsid w:val="7D5D0296"/>
    <w:rsid w:val="7D607FED"/>
    <w:rsid w:val="7D6A7F4C"/>
    <w:rsid w:val="7D7B59A7"/>
    <w:rsid w:val="7D7E58A1"/>
    <w:rsid w:val="7D7F2517"/>
    <w:rsid w:val="7D9E7277"/>
    <w:rsid w:val="7DA450B5"/>
    <w:rsid w:val="7DAC771D"/>
    <w:rsid w:val="7DAED70A"/>
    <w:rsid w:val="7DAF4BFB"/>
    <w:rsid w:val="7DBF95B6"/>
    <w:rsid w:val="7DC2D53B"/>
    <w:rsid w:val="7DC6C630"/>
    <w:rsid w:val="7DE123E9"/>
    <w:rsid w:val="7DE29E8F"/>
    <w:rsid w:val="7DE7EC52"/>
    <w:rsid w:val="7DEA586F"/>
    <w:rsid w:val="7DEAC6AF"/>
    <w:rsid w:val="7DEF0FA7"/>
    <w:rsid w:val="7DFEB7BA"/>
    <w:rsid w:val="7E1CA292"/>
    <w:rsid w:val="7E1D01A2"/>
    <w:rsid w:val="7E1ECEF0"/>
    <w:rsid w:val="7E2121E8"/>
    <w:rsid w:val="7E230E94"/>
    <w:rsid w:val="7E23C786"/>
    <w:rsid w:val="7E267A18"/>
    <w:rsid w:val="7E3BE390"/>
    <w:rsid w:val="7E409080"/>
    <w:rsid w:val="7E4FEA6C"/>
    <w:rsid w:val="7E533E62"/>
    <w:rsid w:val="7E586629"/>
    <w:rsid w:val="7E64FC01"/>
    <w:rsid w:val="7E6A489A"/>
    <w:rsid w:val="7E7ACA36"/>
    <w:rsid w:val="7E7DCCEA"/>
    <w:rsid w:val="7E8258A9"/>
    <w:rsid w:val="7E84AD47"/>
    <w:rsid w:val="7E878A0B"/>
    <w:rsid w:val="7E87FCAE"/>
    <w:rsid w:val="7E906D2F"/>
    <w:rsid w:val="7E924F5F"/>
    <w:rsid w:val="7E94F06C"/>
    <w:rsid w:val="7E96E692"/>
    <w:rsid w:val="7EA524EB"/>
    <w:rsid w:val="7EA9EE7F"/>
    <w:rsid w:val="7EAE877B"/>
    <w:rsid w:val="7EAEEAEA"/>
    <w:rsid w:val="7EB2B911"/>
    <w:rsid w:val="7EB42C0A"/>
    <w:rsid w:val="7EB7376E"/>
    <w:rsid w:val="7EB80920"/>
    <w:rsid w:val="7EBD7B97"/>
    <w:rsid w:val="7EC43A26"/>
    <w:rsid w:val="7EC4D89B"/>
    <w:rsid w:val="7EC9B09F"/>
    <w:rsid w:val="7ED16F48"/>
    <w:rsid w:val="7ED266FC"/>
    <w:rsid w:val="7ED97746"/>
    <w:rsid w:val="7EDE14CD"/>
    <w:rsid w:val="7EE90228"/>
    <w:rsid w:val="7EF2E4D2"/>
    <w:rsid w:val="7EFDA038"/>
    <w:rsid w:val="7F0B3A81"/>
    <w:rsid w:val="7F116766"/>
    <w:rsid w:val="7F15AE99"/>
    <w:rsid w:val="7F1C48A1"/>
    <w:rsid w:val="7F1FA71E"/>
    <w:rsid w:val="7F332AF0"/>
    <w:rsid w:val="7F344BCE"/>
    <w:rsid w:val="7F3939C3"/>
    <w:rsid w:val="7F3AE151"/>
    <w:rsid w:val="7F3F489F"/>
    <w:rsid w:val="7F42F18B"/>
    <w:rsid w:val="7F447ED0"/>
    <w:rsid w:val="7F4A1C32"/>
    <w:rsid w:val="7F5A5DFB"/>
    <w:rsid w:val="7F5E17A1"/>
    <w:rsid w:val="7F607227"/>
    <w:rsid w:val="7F656613"/>
    <w:rsid w:val="7F7C014E"/>
    <w:rsid w:val="7F7D13DD"/>
    <w:rsid w:val="7F7DA213"/>
    <w:rsid w:val="7F80CBF0"/>
    <w:rsid w:val="7F85CB61"/>
    <w:rsid w:val="7F9218C7"/>
    <w:rsid w:val="7F9AD7D5"/>
    <w:rsid w:val="7F9B0FC3"/>
    <w:rsid w:val="7F9CA077"/>
    <w:rsid w:val="7FAA69FE"/>
    <w:rsid w:val="7FB6299C"/>
    <w:rsid w:val="7FB9BD2F"/>
    <w:rsid w:val="7FBFE853"/>
    <w:rsid w:val="7FC9E23A"/>
    <w:rsid w:val="7FCBCA60"/>
    <w:rsid w:val="7FD264E0"/>
    <w:rsid w:val="7FD2FB61"/>
    <w:rsid w:val="7FDBF176"/>
    <w:rsid w:val="7FE04349"/>
    <w:rsid w:val="7FE201E1"/>
    <w:rsid w:val="7FE91DAC"/>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1"/>
    <o:shapelayout v:ext="edit">
      <o:idmap v:ext="edit" data="2"/>
    </o:shapelayout>
  </w:shapeDefaults>
  <w:decimalSymbol w:val="."/>
  <w:listSeparator w:val=","/>
  <w14:docId w14:val="723B8E9F"/>
  <w15:docId w15:val="{1166F268-FCB3-4D2E-8487-C87AD6E219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07086"/>
  </w:style>
  <w:style w:type="paragraph" w:styleId="Ttulo1">
    <w:name w:val="heading 1"/>
    <w:basedOn w:val="Normal"/>
    <w:next w:val="Normal"/>
    <w:link w:val="Ttulo1Car"/>
    <w:qFormat/>
    <w:rsid w:val="00F648E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Ttulo2">
    <w:name w:val="heading 2"/>
    <w:basedOn w:val="Normal"/>
    <w:next w:val="Normal"/>
    <w:link w:val="Ttulo2Car"/>
    <w:unhideWhenUsed/>
    <w:qFormat/>
    <w:rsid w:val="00F648E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Ttulo3">
    <w:name w:val="heading 3"/>
    <w:basedOn w:val="Normal"/>
    <w:next w:val="Normal"/>
    <w:link w:val="Ttulo3Car"/>
    <w:uiPriority w:val="9"/>
    <w:unhideWhenUsed/>
    <w:qFormat/>
    <w:rsid w:val="00254497"/>
    <w:pPr>
      <w:keepNext/>
      <w:keepLines/>
      <w:spacing w:before="40" w:after="0"/>
      <w:outlineLvl w:val="2"/>
    </w:pPr>
    <w:rPr>
      <w:rFonts w:ascii="Gill Sans MT" w:hAnsi="Gill Sans MT" w:eastAsiaTheme="majorEastAsia" w:cstheme="majorBidi"/>
      <w:b/>
      <w:szCs w:val="24"/>
    </w:rPr>
  </w:style>
  <w:style w:type="paragraph" w:styleId="Ttulo4">
    <w:name w:val="heading 4"/>
    <w:basedOn w:val="Normal"/>
    <w:next w:val="Normal"/>
    <w:link w:val="Ttulo4Car"/>
    <w:uiPriority w:val="9"/>
    <w:unhideWhenUsed/>
    <w:qFormat/>
    <w:rsid w:val="00254497"/>
    <w:pPr>
      <w:keepNext/>
      <w:keepLines/>
      <w:spacing w:before="40" w:after="0"/>
      <w:outlineLvl w:val="3"/>
    </w:pPr>
    <w:rPr>
      <w:rFonts w:ascii="Gill Sans MT" w:hAnsi="Gill Sans MT" w:eastAsiaTheme="majorEastAsia" w:cstheme="majorBidi"/>
      <w:b/>
      <w:iCs/>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F648EF"/>
    <w:rPr>
      <w:rFonts w:asciiTheme="majorHAnsi" w:hAnsiTheme="majorHAnsi" w:eastAsiaTheme="majorEastAsia" w:cstheme="majorBidi"/>
      <w:b/>
      <w:bCs/>
      <w:color w:val="365F91" w:themeColor="accent1" w:themeShade="BF"/>
      <w:sz w:val="28"/>
      <w:szCs w:val="28"/>
    </w:rPr>
  </w:style>
  <w:style w:type="character" w:styleId="Ttulo2Car" w:customStyle="1">
    <w:name w:val="Título 2 Car"/>
    <w:basedOn w:val="Fuentedeprrafopredeter"/>
    <w:link w:val="Ttulo2"/>
    <w:rsid w:val="00F648EF"/>
    <w:rPr>
      <w:rFonts w:asciiTheme="majorHAnsi" w:hAnsiTheme="majorHAnsi" w:eastAsiaTheme="majorEastAsia" w:cstheme="majorBidi"/>
      <w:b/>
      <w:bCs/>
      <w:color w:val="4F81BD" w:themeColor="accent1"/>
      <w:sz w:val="26"/>
      <w:szCs w:val="26"/>
    </w:rPr>
  </w:style>
  <w:style w:type="character" w:styleId="Ttulo3Car" w:customStyle="1">
    <w:name w:val="Título 3 Car"/>
    <w:basedOn w:val="Fuentedeprrafopredeter"/>
    <w:link w:val="Ttulo3"/>
    <w:uiPriority w:val="9"/>
    <w:rsid w:val="00333829"/>
    <w:rPr>
      <w:rFonts w:ascii="Gill Sans MT" w:hAnsi="Gill Sans MT" w:eastAsiaTheme="majorEastAsia" w:cstheme="majorBidi"/>
      <w:b/>
      <w:szCs w:val="24"/>
    </w:rPr>
  </w:style>
  <w:style w:type="character" w:styleId="Ttulo4Car" w:customStyle="1">
    <w:name w:val="Título 4 Car"/>
    <w:basedOn w:val="Fuentedeprrafopredeter"/>
    <w:link w:val="Ttulo4"/>
    <w:uiPriority w:val="9"/>
    <w:rsid w:val="007F3BFA"/>
    <w:rPr>
      <w:rFonts w:ascii="Gill Sans MT" w:hAnsi="Gill Sans MT" w:eastAsiaTheme="majorEastAsia" w:cstheme="majorBidi"/>
      <w:b/>
      <w:iCs/>
    </w:rPr>
  </w:style>
  <w:style w:type="paragraph" w:styleId="TDC2">
    <w:name w:val="toc 2"/>
    <w:basedOn w:val="Normal"/>
    <w:next w:val="Normal"/>
    <w:autoRedefine/>
    <w:uiPriority w:val="39"/>
    <w:rsid w:val="0048410C"/>
    <w:pPr>
      <w:tabs>
        <w:tab w:val="left" w:pos="660"/>
        <w:tab w:val="left" w:pos="880"/>
        <w:tab w:val="left" w:pos="1839"/>
        <w:tab w:val="right" w:leader="dot" w:pos="8789"/>
        <w:tab w:val="right" w:leader="dot" w:pos="8835"/>
      </w:tabs>
      <w:spacing w:after="100" w:line="240" w:lineRule="auto"/>
      <w:ind w:left="220" w:right="332"/>
    </w:pPr>
    <w:rPr>
      <w:rFonts w:ascii="Gill Sans MT" w:hAnsi="Gill Sans MT" w:eastAsia="Times New Roman" w:cs="Times New Roman"/>
      <w:b/>
      <w:bCs/>
      <w:smallCaps/>
      <w:noProof/>
      <w:lang w:eastAsia="es-EC"/>
    </w:rPr>
  </w:style>
  <w:style w:type="character" w:styleId="Hipervnculo">
    <w:name w:val="Hyperlink"/>
    <w:uiPriority w:val="99"/>
    <w:rsid w:val="00254497"/>
    <w:rPr>
      <w:color w:val="0000FF"/>
      <w:u w:val="single"/>
    </w:rPr>
  </w:style>
  <w:style w:type="paragraph" w:styleId="Encabezado">
    <w:name w:val="header"/>
    <w:basedOn w:val="Normal"/>
    <w:link w:val="EncabezadoCar"/>
    <w:uiPriority w:val="99"/>
    <w:unhideWhenUsed/>
    <w:rsid w:val="00F648E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F648EF"/>
  </w:style>
  <w:style w:type="paragraph" w:styleId="Piedepgina">
    <w:name w:val="footer"/>
    <w:basedOn w:val="Normal"/>
    <w:link w:val="PiedepginaCar"/>
    <w:uiPriority w:val="99"/>
    <w:unhideWhenUsed/>
    <w:rsid w:val="00F648E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F648EF"/>
  </w:style>
  <w:style w:type="paragraph" w:styleId="Prrafodelista">
    <w:name w:val="List Paragraph"/>
    <w:basedOn w:val="Normal"/>
    <w:link w:val="PrrafodelistaCar"/>
    <w:uiPriority w:val="34"/>
    <w:qFormat/>
    <w:rsid w:val="00F648EF"/>
    <w:pPr>
      <w:ind w:left="720"/>
      <w:contextualSpacing/>
    </w:pPr>
  </w:style>
  <w:style w:type="paragraph" w:styleId="TDC1">
    <w:name w:val="toc 1"/>
    <w:basedOn w:val="Normal"/>
    <w:next w:val="Normal"/>
    <w:autoRedefine/>
    <w:uiPriority w:val="39"/>
    <w:unhideWhenUsed/>
    <w:rsid w:val="006D3AE0"/>
    <w:pPr>
      <w:tabs>
        <w:tab w:val="left" w:pos="851"/>
        <w:tab w:val="right" w:leader="dot" w:pos="9072"/>
      </w:tabs>
      <w:spacing w:after="0" w:line="240" w:lineRule="auto"/>
    </w:pPr>
    <w:rPr>
      <w:rFonts w:ascii="Gill Sans MT" w:hAnsi="Gill Sans MT"/>
      <w:b/>
      <w:noProof/>
      <w:lang w:eastAsia="es-EC"/>
    </w:rPr>
  </w:style>
  <w:style w:type="character" w:styleId="Nmerodepgina">
    <w:name w:val="page number"/>
    <w:basedOn w:val="Fuentedeprrafopredeter"/>
    <w:rsid w:val="00F648EF"/>
  </w:style>
  <w:style w:type="paragraph" w:styleId="Textodeglobo">
    <w:name w:val="Balloon Text"/>
    <w:basedOn w:val="Normal"/>
    <w:link w:val="TextodegloboCar"/>
    <w:uiPriority w:val="99"/>
    <w:semiHidden/>
    <w:unhideWhenUsed/>
    <w:rsid w:val="00F648EF"/>
    <w:pPr>
      <w:spacing w:after="0" w:line="240" w:lineRule="auto"/>
    </w:pPr>
    <w:rPr>
      <w:rFonts w:ascii="Tahoma" w:hAnsi="Tahoma" w:cs="Tahoma"/>
      <w:sz w:val="16"/>
      <w:szCs w:val="16"/>
    </w:rPr>
  </w:style>
  <w:style w:type="character" w:styleId="TextodegloboCar" w:customStyle="1">
    <w:name w:val="Texto de globo Car"/>
    <w:basedOn w:val="Fuentedeprrafopredeter"/>
    <w:link w:val="Textodeglobo"/>
    <w:uiPriority w:val="99"/>
    <w:semiHidden/>
    <w:rsid w:val="00F648EF"/>
    <w:rPr>
      <w:rFonts w:ascii="Tahoma" w:hAnsi="Tahoma" w:cs="Tahoma"/>
      <w:sz w:val="16"/>
      <w:szCs w:val="16"/>
    </w:rPr>
  </w:style>
  <w:style w:type="paragraph" w:styleId="Textonotapie">
    <w:name w:val="footnote text"/>
    <w:basedOn w:val="Normal"/>
    <w:link w:val="TextonotapieCar"/>
    <w:uiPriority w:val="99"/>
    <w:semiHidden/>
    <w:unhideWhenUsed/>
    <w:rsid w:val="00627C4D"/>
    <w:pPr>
      <w:spacing w:after="0" w:line="240" w:lineRule="auto"/>
    </w:pPr>
    <w:rPr>
      <w:sz w:val="20"/>
      <w:szCs w:val="20"/>
    </w:rPr>
  </w:style>
  <w:style w:type="character" w:styleId="TextonotapieCar" w:customStyle="1">
    <w:name w:val="Texto nota pie Car"/>
    <w:basedOn w:val="Fuentedeprrafopredeter"/>
    <w:link w:val="Textonotapie"/>
    <w:uiPriority w:val="99"/>
    <w:semiHidden/>
    <w:rsid w:val="00627C4D"/>
    <w:rPr>
      <w:sz w:val="20"/>
      <w:szCs w:val="20"/>
    </w:rPr>
  </w:style>
  <w:style w:type="character" w:styleId="Refdenotaalpie">
    <w:name w:val="footnote reference"/>
    <w:basedOn w:val="Fuentedeprrafopredeter"/>
    <w:uiPriority w:val="99"/>
    <w:semiHidden/>
    <w:unhideWhenUsed/>
    <w:rsid w:val="00627C4D"/>
    <w:rPr>
      <w:vertAlign w:val="superscript"/>
    </w:rPr>
  </w:style>
  <w:style w:type="paragraph" w:styleId="Revisin">
    <w:name w:val="Revision"/>
    <w:hidden/>
    <w:uiPriority w:val="99"/>
    <w:semiHidden/>
    <w:rsid w:val="00627C4D"/>
    <w:pPr>
      <w:spacing w:after="0" w:line="240" w:lineRule="auto"/>
    </w:pPr>
  </w:style>
  <w:style w:type="paragraph" w:styleId="vspace" w:customStyle="1">
    <w:name w:val="vspace"/>
    <w:basedOn w:val="Normal"/>
    <w:rsid w:val="00627C4D"/>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Refdecomentario">
    <w:name w:val="annotation reference"/>
    <w:basedOn w:val="Fuentedeprrafopredeter"/>
    <w:uiPriority w:val="99"/>
    <w:semiHidden/>
    <w:unhideWhenUsed/>
    <w:rsid w:val="00627C4D"/>
    <w:rPr>
      <w:sz w:val="16"/>
      <w:szCs w:val="16"/>
    </w:rPr>
  </w:style>
  <w:style w:type="paragraph" w:styleId="Textocomentario">
    <w:name w:val="annotation text"/>
    <w:basedOn w:val="Normal"/>
    <w:link w:val="TextocomentarioCar"/>
    <w:uiPriority w:val="99"/>
    <w:unhideWhenUsed/>
    <w:rsid w:val="00627C4D"/>
    <w:pPr>
      <w:spacing w:line="240" w:lineRule="auto"/>
    </w:pPr>
    <w:rPr>
      <w:sz w:val="20"/>
      <w:szCs w:val="20"/>
    </w:rPr>
  </w:style>
  <w:style w:type="character" w:styleId="TextocomentarioCar" w:customStyle="1">
    <w:name w:val="Texto comentario Car"/>
    <w:basedOn w:val="Fuentedeprrafopredeter"/>
    <w:link w:val="Textocomentario"/>
    <w:uiPriority w:val="99"/>
    <w:rsid w:val="00627C4D"/>
    <w:rPr>
      <w:sz w:val="20"/>
      <w:szCs w:val="20"/>
    </w:rPr>
  </w:style>
  <w:style w:type="paragraph" w:styleId="TDC3">
    <w:name w:val="toc 3"/>
    <w:basedOn w:val="Normal"/>
    <w:next w:val="Normal"/>
    <w:autoRedefine/>
    <w:uiPriority w:val="39"/>
    <w:unhideWhenUsed/>
    <w:rsid w:val="00341FA7"/>
    <w:pPr>
      <w:tabs>
        <w:tab w:val="left" w:pos="1320"/>
        <w:tab w:val="right" w:leader="dot" w:pos="8828"/>
      </w:tabs>
      <w:spacing w:after="100"/>
      <w:ind w:left="440"/>
    </w:pPr>
  </w:style>
  <w:style w:type="paragraph" w:styleId="TDC4">
    <w:name w:val="toc 4"/>
    <w:basedOn w:val="Normal"/>
    <w:next w:val="Normal"/>
    <w:autoRedefine/>
    <w:uiPriority w:val="39"/>
    <w:unhideWhenUsed/>
    <w:rsid w:val="003731E1"/>
    <w:pPr>
      <w:spacing w:after="100"/>
      <w:ind w:left="660"/>
    </w:pPr>
  </w:style>
  <w:style w:type="paragraph" w:styleId="NormalWeb">
    <w:name w:val="Normal (Web)"/>
    <w:basedOn w:val="Normal"/>
    <w:uiPriority w:val="99"/>
    <w:unhideWhenUsed/>
    <w:rsid w:val="003509AA"/>
    <w:pPr>
      <w:spacing w:before="100" w:beforeAutospacing="1" w:after="100" w:afterAutospacing="1" w:line="240" w:lineRule="auto"/>
    </w:pPr>
    <w:rPr>
      <w:rFonts w:ascii="Times New Roman" w:hAnsi="Times New Roman" w:eastAsia="Times New Roman" w:cs="Times New Roman"/>
      <w:sz w:val="24"/>
      <w:szCs w:val="24"/>
      <w:lang w:eastAsia="es-EC"/>
    </w:rPr>
  </w:style>
  <w:style w:type="paragraph" w:styleId="Textoindependiente">
    <w:name w:val="Body Text"/>
    <w:basedOn w:val="Normal"/>
    <w:link w:val="TextoindependienteCar"/>
    <w:rsid w:val="00F77344"/>
    <w:pPr>
      <w:spacing w:after="0" w:line="240" w:lineRule="auto"/>
      <w:jc w:val="both"/>
    </w:pPr>
    <w:rPr>
      <w:rFonts w:ascii="Times New Roman" w:hAnsi="Times New Roman" w:eastAsia="Times New Roman" w:cs="Times New Roman"/>
      <w:sz w:val="24"/>
      <w:szCs w:val="20"/>
      <w:lang w:val="es-ES" w:eastAsia="es-ES"/>
    </w:rPr>
  </w:style>
  <w:style w:type="character" w:styleId="TextoindependienteCar" w:customStyle="1">
    <w:name w:val="Texto independiente Car"/>
    <w:basedOn w:val="Fuentedeprrafopredeter"/>
    <w:link w:val="Textoindependiente"/>
    <w:rsid w:val="00F77344"/>
    <w:rPr>
      <w:rFonts w:ascii="Times New Roman" w:hAnsi="Times New Roman" w:eastAsia="Times New Roman" w:cs="Times New Roman"/>
      <w:sz w:val="24"/>
      <w:szCs w:val="20"/>
      <w:lang w:val="es-ES" w:eastAsia="es-ES"/>
    </w:rPr>
  </w:style>
  <w:style w:type="paragraph" w:styleId="Descripcin">
    <w:name w:val="caption"/>
    <w:basedOn w:val="Normal"/>
    <w:next w:val="Normal"/>
    <w:uiPriority w:val="35"/>
    <w:unhideWhenUsed/>
    <w:qFormat/>
    <w:rsid w:val="00F77344"/>
    <w:pPr>
      <w:spacing w:line="240" w:lineRule="auto"/>
    </w:pPr>
    <w:rPr>
      <w:b/>
      <w:bCs/>
      <w:color w:val="4F81BD" w:themeColor="accent1"/>
      <w:sz w:val="18"/>
      <w:szCs w:val="18"/>
    </w:rPr>
  </w:style>
  <w:style w:type="character" w:styleId="mw-headline" w:customStyle="1">
    <w:name w:val="mw-headline"/>
    <w:basedOn w:val="Fuentedeprrafopredeter"/>
    <w:rsid w:val="00F77344"/>
  </w:style>
  <w:style w:type="character" w:styleId="Textoennegrita">
    <w:name w:val="Strong"/>
    <w:basedOn w:val="Fuentedeprrafopredeter"/>
    <w:uiPriority w:val="22"/>
    <w:qFormat/>
    <w:rsid w:val="00F77344"/>
    <w:rPr>
      <w:b/>
      <w:bCs/>
    </w:rPr>
  </w:style>
  <w:style w:type="table" w:styleId="Tablaconcuadrcula">
    <w:name w:val="Table Grid"/>
    <w:basedOn w:val="Tablanormal"/>
    <w:uiPriority w:val="39"/>
    <w:rsid w:val="00F77344"/>
    <w:pPr>
      <w:spacing w:after="0" w:line="240" w:lineRule="auto"/>
    </w:pPr>
    <w:rPr>
      <w:rFonts w:eastAsiaTheme="minorEastAsia"/>
      <w:lang w:eastAsia="es-E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vspace2" w:customStyle="1">
    <w:name w:val="vspace2"/>
    <w:basedOn w:val="Normal"/>
    <w:rsid w:val="00F77344"/>
    <w:pPr>
      <w:spacing w:before="319" w:after="0" w:line="240" w:lineRule="auto"/>
    </w:pPr>
    <w:rPr>
      <w:rFonts w:ascii="Times New Roman" w:hAnsi="Times New Roman" w:eastAsia="Times New Roman" w:cs="Times New Roman"/>
      <w:sz w:val="24"/>
      <w:szCs w:val="24"/>
      <w:lang w:eastAsia="es-EC"/>
    </w:rPr>
  </w:style>
  <w:style w:type="paragraph" w:styleId="Sinespaciado">
    <w:name w:val="No Spacing"/>
    <w:link w:val="SinespaciadoCar"/>
    <w:uiPriority w:val="1"/>
    <w:qFormat/>
    <w:rsid w:val="00F77344"/>
    <w:pPr>
      <w:spacing w:after="0" w:line="240" w:lineRule="auto"/>
    </w:pPr>
  </w:style>
  <w:style w:type="character" w:styleId="SinespaciadoCar" w:customStyle="1">
    <w:name w:val="Sin espaciado Car"/>
    <w:link w:val="Sinespaciado"/>
    <w:uiPriority w:val="1"/>
    <w:rsid w:val="00F77344"/>
  </w:style>
  <w:style w:type="character" w:styleId="nfasis">
    <w:name w:val="Emphasis"/>
    <w:basedOn w:val="Fuentedeprrafopredeter"/>
    <w:uiPriority w:val="20"/>
    <w:qFormat/>
    <w:rsid w:val="00F77344"/>
    <w:rPr>
      <w:i/>
      <w:iCs/>
    </w:rPr>
  </w:style>
  <w:style w:type="character" w:styleId="nw1" w:customStyle="1">
    <w:name w:val="nw1"/>
    <w:basedOn w:val="Fuentedeprrafopredeter"/>
    <w:rsid w:val="00F77344"/>
  </w:style>
  <w:style w:type="paragraph" w:styleId="TDC5">
    <w:name w:val="toc 5"/>
    <w:basedOn w:val="Normal"/>
    <w:next w:val="Normal"/>
    <w:autoRedefine/>
    <w:uiPriority w:val="39"/>
    <w:unhideWhenUsed/>
    <w:rsid w:val="00F77344"/>
    <w:pPr>
      <w:spacing w:after="100"/>
      <w:ind w:left="880"/>
    </w:pPr>
  </w:style>
  <w:style w:type="paragraph" w:styleId="TDC6">
    <w:name w:val="toc 6"/>
    <w:basedOn w:val="Normal"/>
    <w:next w:val="Normal"/>
    <w:autoRedefine/>
    <w:uiPriority w:val="39"/>
    <w:unhideWhenUsed/>
    <w:rsid w:val="00F77344"/>
    <w:pPr>
      <w:spacing w:after="100"/>
      <w:ind w:left="1100"/>
    </w:pPr>
  </w:style>
  <w:style w:type="paragraph" w:styleId="Tabladeilustraciones">
    <w:name w:val="table of figures"/>
    <w:basedOn w:val="Normal"/>
    <w:next w:val="Normal"/>
    <w:uiPriority w:val="99"/>
    <w:unhideWhenUsed/>
    <w:rsid w:val="00F77344"/>
    <w:pPr>
      <w:spacing w:after="0"/>
    </w:pPr>
  </w:style>
  <w:style w:type="paragraph" w:styleId="Default" w:customStyle="1">
    <w:name w:val="Default"/>
    <w:rsid w:val="00F77344"/>
    <w:pPr>
      <w:autoSpaceDE w:val="0"/>
      <w:autoSpaceDN w:val="0"/>
      <w:adjustRightInd w:val="0"/>
      <w:spacing w:after="0" w:line="240" w:lineRule="auto"/>
    </w:pPr>
    <w:rPr>
      <w:rFonts w:ascii="Cambria" w:hAnsi="Cambria" w:cs="Cambria"/>
      <w:color w:val="000000"/>
      <w:sz w:val="24"/>
      <w:szCs w:val="24"/>
    </w:rPr>
  </w:style>
  <w:style w:type="character" w:styleId="spipsurligne" w:customStyle="1">
    <w:name w:val="spip_surligne"/>
    <w:basedOn w:val="Fuentedeprrafopredeter"/>
    <w:rsid w:val="00F77344"/>
  </w:style>
  <w:style w:type="character" w:styleId="AsuntodelcomentarioCar" w:customStyle="1">
    <w:name w:val="Asunto del comentario Car"/>
    <w:basedOn w:val="TextocomentarioCar"/>
    <w:link w:val="Asuntodelcomentario"/>
    <w:uiPriority w:val="99"/>
    <w:semiHidden/>
    <w:rsid w:val="00F77344"/>
    <w:rPr>
      <w:b/>
      <w:bCs/>
      <w:sz w:val="20"/>
      <w:szCs w:val="20"/>
    </w:rPr>
  </w:style>
  <w:style w:type="paragraph" w:styleId="Asuntodelcomentario">
    <w:name w:val="annotation subject"/>
    <w:basedOn w:val="Textocomentario"/>
    <w:next w:val="Textocomentario"/>
    <w:link w:val="AsuntodelcomentarioCar"/>
    <w:uiPriority w:val="99"/>
    <w:semiHidden/>
    <w:unhideWhenUsed/>
    <w:rsid w:val="00F77344"/>
    <w:rPr>
      <w:b/>
      <w:bCs/>
    </w:rPr>
  </w:style>
  <w:style w:type="table" w:styleId="Tabladecuadrcula4-nfasis11" w:customStyle="1">
    <w:name w:val="Tabla de cuadrícula 4 - Énfasis 11"/>
    <w:basedOn w:val="Tablanormal"/>
    <w:uiPriority w:val="49"/>
    <w:rsid w:val="00F77344"/>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tuloTDC">
    <w:name w:val="TOC Heading"/>
    <w:basedOn w:val="Ttulo1"/>
    <w:next w:val="Normal"/>
    <w:uiPriority w:val="39"/>
    <w:unhideWhenUsed/>
    <w:qFormat/>
    <w:rsid w:val="00F77344"/>
    <w:pPr>
      <w:outlineLvl w:val="9"/>
    </w:pPr>
    <w:rPr>
      <w:lang w:eastAsia="es-EC"/>
    </w:rPr>
  </w:style>
  <w:style w:type="character" w:styleId="hps" w:customStyle="1">
    <w:name w:val="hps"/>
    <w:basedOn w:val="Fuentedeprrafopredeter"/>
    <w:rsid w:val="00F77344"/>
  </w:style>
  <w:style w:type="paragraph" w:styleId="Textonotaalfinal">
    <w:name w:val="endnote text"/>
    <w:basedOn w:val="Normal"/>
    <w:link w:val="TextonotaalfinalCar"/>
    <w:uiPriority w:val="99"/>
    <w:semiHidden/>
    <w:unhideWhenUsed/>
    <w:rsid w:val="00F77344"/>
    <w:pPr>
      <w:spacing w:after="0" w:line="240" w:lineRule="auto"/>
    </w:pPr>
    <w:rPr>
      <w:sz w:val="20"/>
      <w:szCs w:val="20"/>
    </w:rPr>
  </w:style>
  <w:style w:type="character" w:styleId="TextonotaalfinalCar" w:customStyle="1">
    <w:name w:val="Texto nota al final Car"/>
    <w:basedOn w:val="Fuentedeprrafopredeter"/>
    <w:link w:val="Textonotaalfinal"/>
    <w:uiPriority w:val="99"/>
    <w:semiHidden/>
    <w:rsid w:val="00F77344"/>
    <w:rPr>
      <w:sz w:val="20"/>
      <w:szCs w:val="20"/>
    </w:rPr>
  </w:style>
  <w:style w:type="character" w:styleId="Refdenotaalfinal">
    <w:name w:val="endnote reference"/>
    <w:basedOn w:val="Fuentedeprrafopredeter"/>
    <w:uiPriority w:val="99"/>
    <w:semiHidden/>
    <w:unhideWhenUsed/>
    <w:rsid w:val="00F77344"/>
    <w:rPr>
      <w:vertAlign w:val="superscript"/>
    </w:rPr>
  </w:style>
  <w:style w:type="character" w:styleId="Mencinsinresolver">
    <w:name w:val="Unresolved Mention"/>
    <w:basedOn w:val="Fuentedeprrafopredeter"/>
    <w:uiPriority w:val="99"/>
    <w:semiHidden/>
    <w:unhideWhenUsed/>
    <w:rsid w:val="009D3CDA"/>
    <w:rPr>
      <w:color w:val="808080"/>
      <w:shd w:val="clear" w:color="auto" w:fill="E6E6E6"/>
    </w:rPr>
  </w:style>
  <w:style w:type="character" w:styleId="Hipervnculovisitado">
    <w:name w:val="FollowedHyperlink"/>
    <w:basedOn w:val="Fuentedeprrafopredeter"/>
    <w:uiPriority w:val="99"/>
    <w:semiHidden/>
    <w:unhideWhenUsed/>
    <w:rsid w:val="009D3CDA"/>
    <w:rPr>
      <w:color w:val="800080" w:themeColor="followedHyperlink"/>
      <w:u w:val="single"/>
    </w:rPr>
  </w:style>
  <w:style w:type="character" w:styleId="Mencinsinresolver1" w:customStyle="1">
    <w:name w:val="Mención sin resolver1"/>
    <w:basedOn w:val="Fuentedeprrafopredeter"/>
    <w:uiPriority w:val="99"/>
    <w:semiHidden/>
    <w:unhideWhenUsed/>
    <w:rsid w:val="00254497"/>
    <w:rPr>
      <w:color w:val="808080"/>
      <w:shd w:val="clear" w:color="auto" w:fill="E6E6E6"/>
    </w:rPr>
  </w:style>
  <w:style w:type="table" w:styleId="Tabladelista3-nfasis5">
    <w:name w:val="List Table 3 Accent 5"/>
    <w:basedOn w:val="Tablanormal"/>
    <w:uiPriority w:val="48"/>
    <w:rsid w:val="00131A10"/>
    <w:pPr>
      <w:spacing w:after="0" w:line="240" w:lineRule="auto"/>
    </w:pPr>
    <w:tblPr>
      <w:tblStyleRowBandSize w:val="1"/>
      <w:tblStyleColBandSize w:val="1"/>
      <w:tblBorders>
        <w:top w:val="single" w:color="4BACC6" w:themeColor="accent5" w:sz="4" w:space="0"/>
        <w:left w:val="single" w:color="4BACC6" w:themeColor="accent5" w:sz="4" w:space="0"/>
        <w:bottom w:val="single" w:color="4BACC6" w:themeColor="accent5" w:sz="4" w:space="0"/>
        <w:right w:val="single" w:color="4BACC6" w:themeColor="accent5" w:sz="4" w:space="0"/>
      </w:tblBorders>
    </w:tblPr>
    <w:tblStylePr w:type="firstRow">
      <w:rPr>
        <w:b/>
        <w:bCs/>
        <w:color w:val="FFFFFF" w:themeColor="background1"/>
      </w:rPr>
      <w:tblPr/>
      <w:tcPr>
        <w:shd w:val="clear" w:color="auto" w:fill="4BACC6" w:themeFill="accent5"/>
      </w:tcPr>
    </w:tblStylePr>
    <w:tblStylePr w:type="lastRow">
      <w:rPr>
        <w:b/>
        <w:bCs/>
      </w:rPr>
      <w:tblPr/>
      <w:tcPr>
        <w:tcBorders>
          <w:top w:val="double" w:color="4BACC6"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BACC6" w:themeColor="accent5" w:sz="4" w:space="0"/>
          <w:right w:val="single" w:color="4BACC6" w:themeColor="accent5" w:sz="4" w:space="0"/>
        </w:tcBorders>
      </w:tcPr>
    </w:tblStylePr>
    <w:tblStylePr w:type="band1Horz">
      <w:tblPr/>
      <w:tcPr>
        <w:tcBorders>
          <w:top w:val="single" w:color="4BACC6" w:themeColor="accent5" w:sz="4" w:space="0"/>
          <w:bottom w:val="single" w:color="4BACC6"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BACC6" w:themeColor="accent5" w:sz="4" w:space="0"/>
          <w:left w:val="nil"/>
        </w:tcBorders>
      </w:tcPr>
    </w:tblStylePr>
    <w:tblStylePr w:type="swCell">
      <w:tblPr/>
      <w:tcPr>
        <w:tcBorders>
          <w:top w:val="double" w:color="4BACC6" w:themeColor="accent5" w:sz="4" w:space="0"/>
          <w:right w:val="nil"/>
        </w:tcBorders>
      </w:tcPr>
    </w:tblStylePr>
  </w:style>
  <w:style w:type="paragraph" w:styleId="Estilo1" w:customStyle="1">
    <w:name w:val="Estilo1"/>
    <w:basedOn w:val="Normal"/>
    <w:link w:val="Estilo1Char"/>
    <w:uiPriority w:val="1"/>
    <w:qFormat/>
    <w:rsid w:val="1079C7C1"/>
    <w:pPr>
      <w:ind w:left="720"/>
    </w:pPr>
  </w:style>
  <w:style w:type="character" w:styleId="Estilo1Char" w:customStyle="1">
    <w:name w:val="Estilo1  Char"/>
    <w:basedOn w:val="Fuentedeprrafopredeter"/>
    <w:link w:val="Estilo1"/>
    <w:rsid w:val="1079C7C1"/>
  </w:style>
  <w:style w:type="paragraph" w:styleId="Titulo1" w:customStyle="1">
    <w:name w:val="Titulo 1"/>
    <w:basedOn w:val="Ttulo1"/>
    <w:link w:val="Titulo1Char"/>
    <w:uiPriority w:val="1"/>
    <w:qFormat/>
    <w:rsid w:val="00476B9A"/>
    <w:pPr>
      <w:numPr>
        <w:numId w:val="44"/>
      </w:numPr>
      <w:spacing w:before="0" w:after="120" w:line="240" w:lineRule="auto"/>
      <w:ind w:left="720"/>
    </w:pPr>
    <w:rPr>
      <w:rFonts w:ascii="Arial" w:hAnsi="Arial" w:cs="Arial"/>
      <w:color w:val="auto"/>
      <w:sz w:val="22"/>
      <w:szCs w:val="22"/>
    </w:rPr>
  </w:style>
  <w:style w:type="character" w:styleId="Titulo1Char" w:customStyle="1">
    <w:name w:val="Titulo 1 Char"/>
    <w:basedOn w:val="Fuentedeprrafopredeter"/>
    <w:link w:val="Titulo1"/>
    <w:uiPriority w:val="1"/>
    <w:rsid w:val="39759B03"/>
    <w:rPr>
      <w:rFonts w:ascii="Arial" w:hAnsi="Arial" w:cs="Arial" w:eastAsiaTheme="majorEastAsia"/>
      <w:b/>
      <w:bCs/>
    </w:rPr>
  </w:style>
  <w:style w:type="paragraph" w:styleId="Texto" w:customStyle="1">
    <w:name w:val="Texto"/>
    <w:basedOn w:val="Normal"/>
    <w:link w:val="TextoCar"/>
    <w:qFormat/>
    <w:rsid w:val="00715521"/>
    <w:pPr>
      <w:spacing w:after="0" w:line="240" w:lineRule="auto"/>
      <w:jc w:val="both"/>
    </w:pPr>
    <w:rPr>
      <w:rFonts w:ascii="Arial" w:hAnsi="Arial" w:cs="Arial"/>
      <w:color w:val="000000" w:themeColor="text1"/>
    </w:rPr>
  </w:style>
  <w:style w:type="character" w:styleId="TextoCar" w:customStyle="1">
    <w:name w:val="Texto Car"/>
    <w:basedOn w:val="Fuentedeprrafopredeter"/>
    <w:link w:val="Texto"/>
    <w:rsid w:val="00715521"/>
    <w:rPr>
      <w:rFonts w:ascii="Arial" w:hAnsi="Arial" w:cs="Arial"/>
      <w:color w:val="000000" w:themeColor="text1"/>
    </w:rPr>
  </w:style>
  <w:style w:type="paragraph" w:styleId="Subtitulo" w:customStyle="1">
    <w:name w:val="Subtitulo"/>
    <w:basedOn w:val="Normal"/>
    <w:link w:val="SubtituloCar"/>
    <w:qFormat/>
    <w:rsid w:val="00715521"/>
    <w:pPr>
      <w:spacing w:after="0" w:line="240" w:lineRule="auto"/>
    </w:pPr>
    <w:rPr>
      <w:rFonts w:ascii="Arial" w:hAnsi="Arial" w:cs="Arial" w:eastAsiaTheme="minorEastAsia"/>
      <w:b/>
      <w:bCs/>
      <w:lang w:val="es-MX"/>
    </w:rPr>
  </w:style>
  <w:style w:type="character" w:styleId="SubtituloCar" w:customStyle="1">
    <w:name w:val="Subtitulo Car"/>
    <w:basedOn w:val="Fuentedeprrafopredeter"/>
    <w:link w:val="Subtitulo"/>
    <w:rsid w:val="00715521"/>
    <w:rPr>
      <w:rFonts w:ascii="Arial" w:hAnsi="Arial" w:cs="Arial" w:eastAsiaTheme="minorEastAsia"/>
      <w:b/>
      <w:bCs/>
      <w:lang w:val="es-MX"/>
    </w:rPr>
  </w:style>
  <w:style w:type="paragraph" w:styleId="ItemsNivel1Guion" w:customStyle="1">
    <w:name w:val="Items Nivel 1 Guion"/>
    <w:basedOn w:val="Prrafodelista"/>
    <w:link w:val="ItemsNivel1GuionCar"/>
    <w:qFormat/>
    <w:rsid w:val="00F9482B"/>
    <w:pPr>
      <w:numPr>
        <w:numId w:val="25"/>
      </w:numPr>
      <w:spacing w:after="0" w:line="240" w:lineRule="auto"/>
      <w:ind w:left="634" w:hanging="634"/>
      <w:jc w:val="both"/>
    </w:pPr>
    <w:rPr>
      <w:rFonts w:ascii="Arial" w:hAnsi="Arial" w:cs="Arial"/>
      <w:color w:val="000000" w:themeColor="text1"/>
    </w:rPr>
  </w:style>
  <w:style w:type="character" w:styleId="PrrafodelistaCar" w:customStyle="1">
    <w:name w:val="Párrafo de lista Car"/>
    <w:basedOn w:val="Fuentedeprrafopredeter"/>
    <w:link w:val="Prrafodelista"/>
    <w:uiPriority w:val="34"/>
    <w:rsid w:val="00715521"/>
  </w:style>
  <w:style w:type="character" w:styleId="ItemsNivel1GuionCar" w:customStyle="1">
    <w:name w:val="Items Nivel 1 Guion Car"/>
    <w:basedOn w:val="PrrafodelistaCar"/>
    <w:link w:val="ItemsNivel1Guion"/>
    <w:rsid w:val="00715521"/>
    <w:rPr>
      <w:rFonts w:ascii="Arial" w:hAnsi="Arial" w:cs="Arial"/>
      <w:color w:val="000000" w:themeColor="text1"/>
    </w:rPr>
  </w:style>
  <w:style w:type="paragraph" w:styleId="Titulo2" w:customStyle="1">
    <w:name w:val="Titulo 2"/>
    <w:basedOn w:val="Ttulo1"/>
    <w:link w:val="Titulo2Car"/>
    <w:qFormat/>
    <w:rsid w:val="005915EF"/>
    <w:pPr>
      <w:numPr>
        <w:ilvl w:val="1"/>
        <w:numId w:val="44"/>
      </w:numPr>
      <w:spacing w:before="0" w:after="120" w:line="240" w:lineRule="auto"/>
    </w:pPr>
    <w:rPr>
      <w:rFonts w:ascii="Arial" w:hAnsi="Arial" w:cs="Arial"/>
      <w:color w:val="auto"/>
      <w:sz w:val="22"/>
      <w:szCs w:val="22"/>
    </w:rPr>
  </w:style>
  <w:style w:type="character" w:styleId="Titulo2Car" w:customStyle="1">
    <w:name w:val="Titulo 2 Car"/>
    <w:basedOn w:val="Ttulo1Car"/>
    <w:link w:val="Titulo2"/>
    <w:rsid w:val="001E4486"/>
    <w:rPr>
      <w:rFonts w:ascii="Arial" w:hAnsi="Arial" w:cs="Arial" w:eastAsiaTheme="majorEastAsia"/>
      <w:b/>
      <w:bCs/>
      <w:color w:val="365F91" w:themeColor="accent1" w:themeShade="BF"/>
      <w:sz w:val="28"/>
      <w:szCs w:val="28"/>
    </w:rPr>
  </w:style>
  <w:style w:type="paragraph" w:styleId="ItemsNivel1Letra" w:customStyle="1">
    <w:name w:val="Items Nivel 1 Letra"/>
    <w:basedOn w:val="Prrafodelista"/>
    <w:link w:val="ItemsNivel1LetraCar"/>
    <w:qFormat/>
    <w:rsid w:val="00FF7436"/>
    <w:pPr>
      <w:numPr>
        <w:numId w:val="45"/>
      </w:numPr>
      <w:spacing w:after="0" w:line="259" w:lineRule="auto"/>
      <w:ind w:left="630" w:hanging="630"/>
      <w:jc w:val="both"/>
    </w:pPr>
    <w:rPr>
      <w:rFonts w:ascii="Arial" w:hAnsi="Arial" w:cs="Arial"/>
    </w:rPr>
  </w:style>
  <w:style w:type="character" w:styleId="ItemsNivel1LetraCar" w:customStyle="1">
    <w:name w:val="Items Nivel 1 Letra Car"/>
    <w:basedOn w:val="PrrafodelistaCar"/>
    <w:link w:val="ItemsNivel1Letra"/>
    <w:rsid w:val="00663827"/>
    <w:rPr>
      <w:rFonts w:ascii="Arial" w:hAnsi="Arial" w:cs="Arial"/>
    </w:rPr>
  </w:style>
  <w:style w:type="paragraph" w:styleId="Titulo3" w:customStyle="1">
    <w:name w:val="Titulo 3"/>
    <w:basedOn w:val="Ttulo3"/>
    <w:link w:val="Titulo3Car"/>
    <w:qFormat/>
    <w:rsid w:val="004C2E70"/>
    <w:pPr>
      <w:numPr>
        <w:ilvl w:val="2"/>
        <w:numId w:val="44"/>
      </w:numPr>
      <w:spacing w:before="0"/>
    </w:pPr>
    <w:rPr>
      <w:rFonts w:ascii="Arial" w:hAnsi="Arial" w:cs="Arial"/>
    </w:rPr>
  </w:style>
  <w:style w:type="character" w:styleId="Titulo3Car" w:customStyle="1">
    <w:name w:val="Titulo 3 Car"/>
    <w:basedOn w:val="Ttulo3Car"/>
    <w:link w:val="Titulo3"/>
    <w:rsid w:val="004C2E70"/>
    <w:rPr>
      <w:rFonts w:ascii="Arial" w:hAnsi="Arial" w:cs="Arial" w:eastAsiaTheme="majorEastAsia"/>
      <w:b/>
      <w:szCs w:val="24"/>
    </w:rPr>
  </w:style>
  <w:style w:type="paragraph" w:styleId="Ttulo">
    <w:name w:val="Title"/>
    <w:basedOn w:val="Normal"/>
    <w:next w:val="Normal"/>
    <w:link w:val="TtuloCar"/>
    <w:uiPriority w:val="10"/>
    <w:qFormat/>
    <w:rsid w:val="00533F88"/>
    <w:pPr>
      <w:spacing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533F88"/>
    <w:rPr>
      <w:rFonts w:asciiTheme="majorHAnsi" w:hAnsiTheme="majorHAnsi" w:eastAsiaTheme="majorEastAsia" w:cstheme="majorBidi"/>
      <w:spacing w:val="-10"/>
      <w:kern w:val="28"/>
      <w:sz w:val="56"/>
      <w:szCs w:val="56"/>
    </w:rPr>
  </w:style>
  <w:style w:type="paragraph" w:styleId="Titulo4" w:customStyle="1">
    <w:name w:val="Titulo 4"/>
    <w:basedOn w:val="Ttulo4"/>
    <w:link w:val="Titulo4Car"/>
    <w:qFormat/>
    <w:rsid w:val="00533F88"/>
    <w:pPr>
      <w:numPr>
        <w:ilvl w:val="3"/>
        <w:numId w:val="44"/>
      </w:numPr>
      <w:spacing w:before="0" w:after="120" w:line="240" w:lineRule="auto"/>
    </w:pPr>
    <w:rPr>
      <w:rFonts w:ascii="Arial" w:hAnsi="Arial" w:cs="Arial"/>
    </w:rPr>
  </w:style>
  <w:style w:type="character" w:styleId="Titulo4Car" w:customStyle="1">
    <w:name w:val="Titulo 4 Car"/>
    <w:basedOn w:val="Ttulo4Car"/>
    <w:link w:val="Titulo4"/>
    <w:rsid w:val="00533F88"/>
    <w:rPr>
      <w:rFonts w:ascii="Arial" w:hAnsi="Arial" w:cs="Arial" w:eastAsiaTheme="majorEastAsia"/>
      <w:b/>
      <w:iCs/>
    </w:rPr>
  </w:style>
  <w:style w:type="paragraph" w:styleId="ItemsNumerado" w:customStyle="1">
    <w:name w:val="Items Numerado"/>
    <w:basedOn w:val="Prrafodelista"/>
    <w:link w:val="ItemsNumeradoCar"/>
    <w:qFormat/>
    <w:rsid w:val="00533F88"/>
    <w:pPr>
      <w:numPr>
        <w:numId w:val="57"/>
      </w:numPr>
      <w:spacing w:after="0" w:line="240" w:lineRule="auto"/>
      <w:jc w:val="both"/>
    </w:pPr>
    <w:rPr>
      <w:rFonts w:ascii="Arial" w:hAnsi="Arial" w:cs="Arial"/>
    </w:rPr>
  </w:style>
  <w:style w:type="character" w:styleId="ItemsNumeradoCar" w:customStyle="1">
    <w:name w:val="Items Numerado Car"/>
    <w:basedOn w:val="PrrafodelistaCar"/>
    <w:link w:val="ItemsNumerado"/>
    <w:rsid w:val="00533F88"/>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366996">
      <w:bodyDiv w:val="1"/>
      <w:marLeft w:val="0"/>
      <w:marRight w:val="0"/>
      <w:marTop w:val="0"/>
      <w:marBottom w:val="0"/>
      <w:divBdr>
        <w:top w:val="none" w:sz="0" w:space="0" w:color="auto"/>
        <w:left w:val="none" w:sz="0" w:space="0" w:color="auto"/>
        <w:bottom w:val="none" w:sz="0" w:space="0" w:color="auto"/>
        <w:right w:val="none" w:sz="0" w:space="0" w:color="auto"/>
      </w:divBdr>
    </w:div>
    <w:div w:id="151339842">
      <w:bodyDiv w:val="1"/>
      <w:marLeft w:val="0"/>
      <w:marRight w:val="0"/>
      <w:marTop w:val="0"/>
      <w:marBottom w:val="0"/>
      <w:divBdr>
        <w:top w:val="none" w:sz="0" w:space="0" w:color="auto"/>
        <w:left w:val="none" w:sz="0" w:space="0" w:color="auto"/>
        <w:bottom w:val="none" w:sz="0" w:space="0" w:color="auto"/>
        <w:right w:val="none" w:sz="0" w:space="0" w:color="auto"/>
      </w:divBdr>
    </w:div>
    <w:div w:id="199558268">
      <w:bodyDiv w:val="1"/>
      <w:marLeft w:val="0"/>
      <w:marRight w:val="0"/>
      <w:marTop w:val="0"/>
      <w:marBottom w:val="0"/>
      <w:divBdr>
        <w:top w:val="none" w:sz="0" w:space="0" w:color="auto"/>
        <w:left w:val="none" w:sz="0" w:space="0" w:color="auto"/>
        <w:bottom w:val="none" w:sz="0" w:space="0" w:color="auto"/>
        <w:right w:val="none" w:sz="0" w:space="0" w:color="auto"/>
      </w:divBdr>
    </w:div>
    <w:div w:id="273753656">
      <w:bodyDiv w:val="1"/>
      <w:marLeft w:val="0"/>
      <w:marRight w:val="0"/>
      <w:marTop w:val="0"/>
      <w:marBottom w:val="0"/>
      <w:divBdr>
        <w:top w:val="none" w:sz="0" w:space="0" w:color="auto"/>
        <w:left w:val="none" w:sz="0" w:space="0" w:color="auto"/>
        <w:bottom w:val="none" w:sz="0" w:space="0" w:color="auto"/>
        <w:right w:val="none" w:sz="0" w:space="0" w:color="auto"/>
      </w:divBdr>
    </w:div>
    <w:div w:id="277763827">
      <w:bodyDiv w:val="1"/>
      <w:marLeft w:val="0"/>
      <w:marRight w:val="0"/>
      <w:marTop w:val="0"/>
      <w:marBottom w:val="0"/>
      <w:divBdr>
        <w:top w:val="none" w:sz="0" w:space="0" w:color="auto"/>
        <w:left w:val="none" w:sz="0" w:space="0" w:color="auto"/>
        <w:bottom w:val="none" w:sz="0" w:space="0" w:color="auto"/>
        <w:right w:val="none" w:sz="0" w:space="0" w:color="auto"/>
      </w:divBdr>
    </w:div>
    <w:div w:id="320546395">
      <w:bodyDiv w:val="1"/>
      <w:marLeft w:val="0"/>
      <w:marRight w:val="0"/>
      <w:marTop w:val="0"/>
      <w:marBottom w:val="0"/>
      <w:divBdr>
        <w:top w:val="none" w:sz="0" w:space="0" w:color="auto"/>
        <w:left w:val="none" w:sz="0" w:space="0" w:color="auto"/>
        <w:bottom w:val="none" w:sz="0" w:space="0" w:color="auto"/>
        <w:right w:val="none" w:sz="0" w:space="0" w:color="auto"/>
      </w:divBdr>
    </w:div>
    <w:div w:id="346097426">
      <w:bodyDiv w:val="1"/>
      <w:marLeft w:val="0"/>
      <w:marRight w:val="0"/>
      <w:marTop w:val="0"/>
      <w:marBottom w:val="0"/>
      <w:divBdr>
        <w:top w:val="none" w:sz="0" w:space="0" w:color="auto"/>
        <w:left w:val="none" w:sz="0" w:space="0" w:color="auto"/>
        <w:bottom w:val="none" w:sz="0" w:space="0" w:color="auto"/>
        <w:right w:val="none" w:sz="0" w:space="0" w:color="auto"/>
      </w:divBdr>
    </w:div>
    <w:div w:id="425032902">
      <w:bodyDiv w:val="1"/>
      <w:marLeft w:val="0"/>
      <w:marRight w:val="0"/>
      <w:marTop w:val="0"/>
      <w:marBottom w:val="0"/>
      <w:divBdr>
        <w:top w:val="none" w:sz="0" w:space="0" w:color="auto"/>
        <w:left w:val="none" w:sz="0" w:space="0" w:color="auto"/>
        <w:bottom w:val="none" w:sz="0" w:space="0" w:color="auto"/>
        <w:right w:val="none" w:sz="0" w:space="0" w:color="auto"/>
      </w:divBdr>
    </w:div>
    <w:div w:id="448553177">
      <w:bodyDiv w:val="1"/>
      <w:marLeft w:val="0"/>
      <w:marRight w:val="0"/>
      <w:marTop w:val="0"/>
      <w:marBottom w:val="0"/>
      <w:divBdr>
        <w:top w:val="none" w:sz="0" w:space="0" w:color="auto"/>
        <w:left w:val="none" w:sz="0" w:space="0" w:color="auto"/>
        <w:bottom w:val="none" w:sz="0" w:space="0" w:color="auto"/>
        <w:right w:val="none" w:sz="0" w:space="0" w:color="auto"/>
      </w:divBdr>
    </w:div>
    <w:div w:id="529034153">
      <w:bodyDiv w:val="1"/>
      <w:marLeft w:val="0"/>
      <w:marRight w:val="0"/>
      <w:marTop w:val="0"/>
      <w:marBottom w:val="0"/>
      <w:divBdr>
        <w:top w:val="none" w:sz="0" w:space="0" w:color="auto"/>
        <w:left w:val="none" w:sz="0" w:space="0" w:color="auto"/>
        <w:bottom w:val="none" w:sz="0" w:space="0" w:color="auto"/>
        <w:right w:val="none" w:sz="0" w:space="0" w:color="auto"/>
      </w:divBdr>
    </w:div>
    <w:div w:id="562447828">
      <w:bodyDiv w:val="1"/>
      <w:marLeft w:val="0"/>
      <w:marRight w:val="0"/>
      <w:marTop w:val="0"/>
      <w:marBottom w:val="0"/>
      <w:divBdr>
        <w:top w:val="none" w:sz="0" w:space="0" w:color="auto"/>
        <w:left w:val="none" w:sz="0" w:space="0" w:color="auto"/>
        <w:bottom w:val="none" w:sz="0" w:space="0" w:color="auto"/>
        <w:right w:val="none" w:sz="0" w:space="0" w:color="auto"/>
      </w:divBdr>
    </w:div>
    <w:div w:id="663361203">
      <w:bodyDiv w:val="1"/>
      <w:marLeft w:val="0"/>
      <w:marRight w:val="0"/>
      <w:marTop w:val="0"/>
      <w:marBottom w:val="0"/>
      <w:divBdr>
        <w:top w:val="none" w:sz="0" w:space="0" w:color="auto"/>
        <w:left w:val="none" w:sz="0" w:space="0" w:color="auto"/>
        <w:bottom w:val="none" w:sz="0" w:space="0" w:color="auto"/>
        <w:right w:val="none" w:sz="0" w:space="0" w:color="auto"/>
      </w:divBdr>
    </w:div>
    <w:div w:id="679084619">
      <w:bodyDiv w:val="1"/>
      <w:marLeft w:val="0"/>
      <w:marRight w:val="0"/>
      <w:marTop w:val="0"/>
      <w:marBottom w:val="0"/>
      <w:divBdr>
        <w:top w:val="none" w:sz="0" w:space="0" w:color="auto"/>
        <w:left w:val="none" w:sz="0" w:space="0" w:color="auto"/>
        <w:bottom w:val="none" w:sz="0" w:space="0" w:color="auto"/>
        <w:right w:val="none" w:sz="0" w:space="0" w:color="auto"/>
      </w:divBdr>
    </w:div>
    <w:div w:id="698702648">
      <w:bodyDiv w:val="1"/>
      <w:marLeft w:val="0"/>
      <w:marRight w:val="0"/>
      <w:marTop w:val="0"/>
      <w:marBottom w:val="0"/>
      <w:divBdr>
        <w:top w:val="none" w:sz="0" w:space="0" w:color="auto"/>
        <w:left w:val="none" w:sz="0" w:space="0" w:color="auto"/>
        <w:bottom w:val="none" w:sz="0" w:space="0" w:color="auto"/>
        <w:right w:val="none" w:sz="0" w:space="0" w:color="auto"/>
      </w:divBdr>
      <w:divsChild>
        <w:div w:id="313685945">
          <w:marLeft w:val="0"/>
          <w:marRight w:val="0"/>
          <w:marTop w:val="0"/>
          <w:marBottom w:val="0"/>
          <w:divBdr>
            <w:top w:val="none" w:sz="0" w:space="0" w:color="auto"/>
            <w:left w:val="none" w:sz="0" w:space="0" w:color="auto"/>
            <w:bottom w:val="none" w:sz="0" w:space="0" w:color="auto"/>
            <w:right w:val="none" w:sz="0" w:space="0" w:color="auto"/>
          </w:divBdr>
          <w:divsChild>
            <w:div w:id="1925333260">
              <w:marLeft w:val="0"/>
              <w:marRight w:val="0"/>
              <w:marTop w:val="0"/>
              <w:marBottom w:val="0"/>
              <w:divBdr>
                <w:top w:val="none" w:sz="0" w:space="0" w:color="auto"/>
                <w:left w:val="none" w:sz="0" w:space="0" w:color="auto"/>
                <w:bottom w:val="none" w:sz="0" w:space="0" w:color="auto"/>
                <w:right w:val="none" w:sz="0" w:space="0" w:color="auto"/>
              </w:divBdr>
              <w:divsChild>
                <w:div w:id="1910311302">
                  <w:marLeft w:val="0"/>
                  <w:marRight w:val="0"/>
                  <w:marTop w:val="0"/>
                  <w:marBottom w:val="0"/>
                  <w:divBdr>
                    <w:top w:val="none" w:sz="0" w:space="0" w:color="auto"/>
                    <w:left w:val="none" w:sz="0" w:space="0" w:color="auto"/>
                    <w:bottom w:val="none" w:sz="0" w:space="0" w:color="auto"/>
                    <w:right w:val="none" w:sz="0" w:space="0" w:color="auto"/>
                  </w:divBdr>
                  <w:divsChild>
                    <w:div w:id="601256931">
                      <w:marLeft w:val="0"/>
                      <w:marRight w:val="0"/>
                      <w:marTop w:val="0"/>
                      <w:marBottom w:val="0"/>
                      <w:divBdr>
                        <w:top w:val="none" w:sz="0" w:space="0" w:color="auto"/>
                        <w:left w:val="none" w:sz="0" w:space="0" w:color="auto"/>
                        <w:bottom w:val="none" w:sz="0" w:space="0" w:color="auto"/>
                        <w:right w:val="none" w:sz="0" w:space="0" w:color="auto"/>
                      </w:divBdr>
                      <w:divsChild>
                        <w:div w:id="1995603067">
                          <w:marLeft w:val="0"/>
                          <w:marRight w:val="0"/>
                          <w:marTop w:val="0"/>
                          <w:marBottom w:val="0"/>
                          <w:divBdr>
                            <w:top w:val="none" w:sz="0" w:space="0" w:color="auto"/>
                            <w:left w:val="none" w:sz="0" w:space="0" w:color="auto"/>
                            <w:bottom w:val="none" w:sz="0" w:space="0" w:color="auto"/>
                            <w:right w:val="none" w:sz="0" w:space="0" w:color="auto"/>
                          </w:divBdr>
                          <w:divsChild>
                            <w:div w:id="1130704892">
                              <w:marLeft w:val="0"/>
                              <w:marRight w:val="0"/>
                              <w:marTop w:val="0"/>
                              <w:marBottom w:val="0"/>
                              <w:divBdr>
                                <w:top w:val="none" w:sz="0" w:space="0" w:color="auto"/>
                                <w:left w:val="none" w:sz="0" w:space="0" w:color="auto"/>
                                <w:bottom w:val="none" w:sz="0" w:space="0" w:color="auto"/>
                                <w:right w:val="none" w:sz="0" w:space="0" w:color="auto"/>
                              </w:divBdr>
                              <w:divsChild>
                                <w:div w:id="1136601079">
                                  <w:marLeft w:val="0"/>
                                  <w:marRight w:val="0"/>
                                  <w:marTop w:val="0"/>
                                  <w:marBottom w:val="0"/>
                                  <w:divBdr>
                                    <w:top w:val="none" w:sz="0" w:space="0" w:color="auto"/>
                                    <w:left w:val="none" w:sz="0" w:space="0" w:color="auto"/>
                                    <w:bottom w:val="none" w:sz="0" w:space="0" w:color="auto"/>
                                    <w:right w:val="none" w:sz="0" w:space="0" w:color="auto"/>
                                  </w:divBdr>
                                  <w:divsChild>
                                    <w:div w:id="1297951729">
                                      <w:marLeft w:val="0"/>
                                      <w:marRight w:val="0"/>
                                      <w:marTop w:val="0"/>
                                      <w:marBottom w:val="0"/>
                                      <w:divBdr>
                                        <w:top w:val="none" w:sz="0" w:space="0" w:color="auto"/>
                                        <w:left w:val="none" w:sz="0" w:space="0" w:color="auto"/>
                                        <w:bottom w:val="none" w:sz="0" w:space="0" w:color="auto"/>
                                        <w:right w:val="none" w:sz="0" w:space="0" w:color="auto"/>
                                      </w:divBdr>
                                      <w:divsChild>
                                        <w:div w:id="19929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648239">
      <w:bodyDiv w:val="1"/>
      <w:marLeft w:val="0"/>
      <w:marRight w:val="0"/>
      <w:marTop w:val="0"/>
      <w:marBottom w:val="0"/>
      <w:divBdr>
        <w:top w:val="none" w:sz="0" w:space="0" w:color="auto"/>
        <w:left w:val="none" w:sz="0" w:space="0" w:color="auto"/>
        <w:bottom w:val="none" w:sz="0" w:space="0" w:color="auto"/>
        <w:right w:val="none" w:sz="0" w:space="0" w:color="auto"/>
      </w:divBdr>
    </w:div>
    <w:div w:id="885529018">
      <w:bodyDiv w:val="1"/>
      <w:marLeft w:val="0"/>
      <w:marRight w:val="0"/>
      <w:marTop w:val="0"/>
      <w:marBottom w:val="0"/>
      <w:divBdr>
        <w:top w:val="none" w:sz="0" w:space="0" w:color="auto"/>
        <w:left w:val="none" w:sz="0" w:space="0" w:color="auto"/>
        <w:bottom w:val="none" w:sz="0" w:space="0" w:color="auto"/>
        <w:right w:val="none" w:sz="0" w:space="0" w:color="auto"/>
      </w:divBdr>
    </w:div>
    <w:div w:id="1116564587">
      <w:bodyDiv w:val="1"/>
      <w:marLeft w:val="0"/>
      <w:marRight w:val="0"/>
      <w:marTop w:val="0"/>
      <w:marBottom w:val="0"/>
      <w:divBdr>
        <w:top w:val="none" w:sz="0" w:space="0" w:color="auto"/>
        <w:left w:val="none" w:sz="0" w:space="0" w:color="auto"/>
        <w:bottom w:val="none" w:sz="0" w:space="0" w:color="auto"/>
        <w:right w:val="none" w:sz="0" w:space="0" w:color="auto"/>
      </w:divBdr>
    </w:div>
    <w:div w:id="1119841961">
      <w:bodyDiv w:val="1"/>
      <w:marLeft w:val="0"/>
      <w:marRight w:val="0"/>
      <w:marTop w:val="0"/>
      <w:marBottom w:val="0"/>
      <w:divBdr>
        <w:top w:val="none" w:sz="0" w:space="0" w:color="auto"/>
        <w:left w:val="none" w:sz="0" w:space="0" w:color="auto"/>
        <w:bottom w:val="none" w:sz="0" w:space="0" w:color="auto"/>
        <w:right w:val="none" w:sz="0" w:space="0" w:color="auto"/>
      </w:divBdr>
    </w:div>
    <w:div w:id="1192643546">
      <w:bodyDiv w:val="1"/>
      <w:marLeft w:val="0"/>
      <w:marRight w:val="0"/>
      <w:marTop w:val="0"/>
      <w:marBottom w:val="0"/>
      <w:divBdr>
        <w:top w:val="none" w:sz="0" w:space="0" w:color="auto"/>
        <w:left w:val="none" w:sz="0" w:space="0" w:color="auto"/>
        <w:bottom w:val="none" w:sz="0" w:space="0" w:color="auto"/>
        <w:right w:val="none" w:sz="0" w:space="0" w:color="auto"/>
      </w:divBdr>
    </w:div>
    <w:div w:id="1250189991">
      <w:bodyDiv w:val="1"/>
      <w:marLeft w:val="0"/>
      <w:marRight w:val="0"/>
      <w:marTop w:val="0"/>
      <w:marBottom w:val="0"/>
      <w:divBdr>
        <w:top w:val="none" w:sz="0" w:space="0" w:color="auto"/>
        <w:left w:val="none" w:sz="0" w:space="0" w:color="auto"/>
        <w:bottom w:val="none" w:sz="0" w:space="0" w:color="auto"/>
        <w:right w:val="none" w:sz="0" w:space="0" w:color="auto"/>
      </w:divBdr>
    </w:div>
    <w:div w:id="1302927861">
      <w:bodyDiv w:val="1"/>
      <w:marLeft w:val="0"/>
      <w:marRight w:val="0"/>
      <w:marTop w:val="0"/>
      <w:marBottom w:val="0"/>
      <w:divBdr>
        <w:top w:val="none" w:sz="0" w:space="0" w:color="auto"/>
        <w:left w:val="none" w:sz="0" w:space="0" w:color="auto"/>
        <w:bottom w:val="none" w:sz="0" w:space="0" w:color="auto"/>
        <w:right w:val="none" w:sz="0" w:space="0" w:color="auto"/>
      </w:divBdr>
    </w:div>
    <w:div w:id="1339189636">
      <w:bodyDiv w:val="1"/>
      <w:marLeft w:val="0"/>
      <w:marRight w:val="0"/>
      <w:marTop w:val="0"/>
      <w:marBottom w:val="0"/>
      <w:divBdr>
        <w:top w:val="none" w:sz="0" w:space="0" w:color="auto"/>
        <w:left w:val="none" w:sz="0" w:space="0" w:color="auto"/>
        <w:bottom w:val="none" w:sz="0" w:space="0" w:color="auto"/>
        <w:right w:val="none" w:sz="0" w:space="0" w:color="auto"/>
      </w:divBdr>
    </w:div>
    <w:div w:id="1389954251">
      <w:bodyDiv w:val="1"/>
      <w:marLeft w:val="0"/>
      <w:marRight w:val="0"/>
      <w:marTop w:val="0"/>
      <w:marBottom w:val="0"/>
      <w:divBdr>
        <w:top w:val="none" w:sz="0" w:space="0" w:color="auto"/>
        <w:left w:val="none" w:sz="0" w:space="0" w:color="auto"/>
        <w:bottom w:val="none" w:sz="0" w:space="0" w:color="auto"/>
        <w:right w:val="none" w:sz="0" w:space="0" w:color="auto"/>
      </w:divBdr>
    </w:div>
    <w:div w:id="1449425595">
      <w:bodyDiv w:val="1"/>
      <w:marLeft w:val="0"/>
      <w:marRight w:val="0"/>
      <w:marTop w:val="0"/>
      <w:marBottom w:val="0"/>
      <w:divBdr>
        <w:top w:val="none" w:sz="0" w:space="0" w:color="auto"/>
        <w:left w:val="none" w:sz="0" w:space="0" w:color="auto"/>
        <w:bottom w:val="none" w:sz="0" w:space="0" w:color="auto"/>
        <w:right w:val="none" w:sz="0" w:space="0" w:color="auto"/>
      </w:divBdr>
    </w:div>
    <w:div w:id="1466238019">
      <w:bodyDiv w:val="1"/>
      <w:marLeft w:val="0"/>
      <w:marRight w:val="0"/>
      <w:marTop w:val="0"/>
      <w:marBottom w:val="0"/>
      <w:divBdr>
        <w:top w:val="none" w:sz="0" w:space="0" w:color="auto"/>
        <w:left w:val="none" w:sz="0" w:space="0" w:color="auto"/>
        <w:bottom w:val="none" w:sz="0" w:space="0" w:color="auto"/>
        <w:right w:val="none" w:sz="0" w:space="0" w:color="auto"/>
      </w:divBdr>
    </w:div>
    <w:div w:id="1469202232">
      <w:bodyDiv w:val="1"/>
      <w:marLeft w:val="0"/>
      <w:marRight w:val="0"/>
      <w:marTop w:val="0"/>
      <w:marBottom w:val="0"/>
      <w:divBdr>
        <w:top w:val="none" w:sz="0" w:space="0" w:color="auto"/>
        <w:left w:val="none" w:sz="0" w:space="0" w:color="auto"/>
        <w:bottom w:val="none" w:sz="0" w:space="0" w:color="auto"/>
        <w:right w:val="none" w:sz="0" w:space="0" w:color="auto"/>
      </w:divBdr>
    </w:div>
    <w:div w:id="1548954511">
      <w:bodyDiv w:val="1"/>
      <w:marLeft w:val="0"/>
      <w:marRight w:val="0"/>
      <w:marTop w:val="0"/>
      <w:marBottom w:val="0"/>
      <w:divBdr>
        <w:top w:val="none" w:sz="0" w:space="0" w:color="auto"/>
        <w:left w:val="none" w:sz="0" w:space="0" w:color="auto"/>
        <w:bottom w:val="none" w:sz="0" w:space="0" w:color="auto"/>
        <w:right w:val="none" w:sz="0" w:space="0" w:color="auto"/>
      </w:divBdr>
    </w:div>
    <w:div w:id="1594363841">
      <w:bodyDiv w:val="1"/>
      <w:marLeft w:val="0"/>
      <w:marRight w:val="0"/>
      <w:marTop w:val="0"/>
      <w:marBottom w:val="0"/>
      <w:divBdr>
        <w:top w:val="none" w:sz="0" w:space="0" w:color="auto"/>
        <w:left w:val="none" w:sz="0" w:space="0" w:color="auto"/>
        <w:bottom w:val="none" w:sz="0" w:space="0" w:color="auto"/>
        <w:right w:val="none" w:sz="0" w:space="0" w:color="auto"/>
      </w:divBdr>
    </w:div>
    <w:div w:id="1608612813">
      <w:bodyDiv w:val="1"/>
      <w:marLeft w:val="0"/>
      <w:marRight w:val="0"/>
      <w:marTop w:val="0"/>
      <w:marBottom w:val="0"/>
      <w:divBdr>
        <w:top w:val="none" w:sz="0" w:space="0" w:color="auto"/>
        <w:left w:val="none" w:sz="0" w:space="0" w:color="auto"/>
        <w:bottom w:val="none" w:sz="0" w:space="0" w:color="auto"/>
        <w:right w:val="none" w:sz="0" w:space="0" w:color="auto"/>
      </w:divBdr>
    </w:div>
    <w:div w:id="1695425716">
      <w:bodyDiv w:val="1"/>
      <w:marLeft w:val="0"/>
      <w:marRight w:val="0"/>
      <w:marTop w:val="0"/>
      <w:marBottom w:val="0"/>
      <w:divBdr>
        <w:top w:val="none" w:sz="0" w:space="0" w:color="auto"/>
        <w:left w:val="none" w:sz="0" w:space="0" w:color="auto"/>
        <w:bottom w:val="none" w:sz="0" w:space="0" w:color="auto"/>
        <w:right w:val="none" w:sz="0" w:space="0" w:color="auto"/>
      </w:divBdr>
    </w:div>
    <w:div w:id="1749501332">
      <w:bodyDiv w:val="1"/>
      <w:marLeft w:val="0"/>
      <w:marRight w:val="0"/>
      <w:marTop w:val="0"/>
      <w:marBottom w:val="0"/>
      <w:divBdr>
        <w:top w:val="none" w:sz="0" w:space="0" w:color="auto"/>
        <w:left w:val="none" w:sz="0" w:space="0" w:color="auto"/>
        <w:bottom w:val="none" w:sz="0" w:space="0" w:color="auto"/>
        <w:right w:val="none" w:sz="0" w:space="0" w:color="auto"/>
      </w:divBdr>
    </w:div>
    <w:div w:id="1914316611">
      <w:bodyDiv w:val="1"/>
      <w:marLeft w:val="0"/>
      <w:marRight w:val="0"/>
      <w:marTop w:val="0"/>
      <w:marBottom w:val="0"/>
      <w:divBdr>
        <w:top w:val="none" w:sz="0" w:space="0" w:color="auto"/>
        <w:left w:val="none" w:sz="0" w:space="0" w:color="auto"/>
        <w:bottom w:val="none" w:sz="0" w:space="0" w:color="auto"/>
        <w:right w:val="none" w:sz="0" w:space="0" w:color="auto"/>
      </w:divBdr>
    </w:div>
    <w:div w:id="1941720858">
      <w:bodyDiv w:val="1"/>
      <w:marLeft w:val="0"/>
      <w:marRight w:val="0"/>
      <w:marTop w:val="0"/>
      <w:marBottom w:val="0"/>
      <w:divBdr>
        <w:top w:val="none" w:sz="0" w:space="0" w:color="auto"/>
        <w:left w:val="none" w:sz="0" w:space="0" w:color="auto"/>
        <w:bottom w:val="none" w:sz="0" w:space="0" w:color="auto"/>
        <w:right w:val="none" w:sz="0" w:space="0" w:color="auto"/>
      </w:divBdr>
    </w:div>
    <w:div w:id="1980260435">
      <w:bodyDiv w:val="1"/>
      <w:marLeft w:val="0"/>
      <w:marRight w:val="0"/>
      <w:marTop w:val="0"/>
      <w:marBottom w:val="0"/>
      <w:divBdr>
        <w:top w:val="none" w:sz="0" w:space="0" w:color="auto"/>
        <w:left w:val="none" w:sz="0" w:space="0" w:color="auto"/>
        <w:bottom w:val="none" w:sz="0" w:space="0" w:color="auto"/>
        <w:right w:val="none" w:sz="0" w:space="0" w:color="auto"/>
      </w:divBdr>
    </w:div>
    <w:div w:id="1980382438">
      <w:bodyDiv w:val="1"/>
      <w:marLeft w:val="0"/>
      <w:marRight w:val="0"/>
      <w:marTop w:val="0"/>
      <w:marBottom w:val="0"/>
      <w:divBdr>
        <w:top w:val="none" w:sz="0" w:space="0" w:color="auto"/>
        <w:left w:val="none" w:sz="0" w:space="0" w:color="auto"/>
        <w:bottom w:val="none" w:sz="0" w:space="0" w:color="auto"/>
        <w:right w:val="none" w:sz="0" w:space="0" w:color="auto"/>
      </w:divBdr>
    </w:div>
    <w:div w:id="203295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8.xml" Id="rId26" /><Relationship Type="http://schemas.openxmlformats.org/officeDocument/2006/relationships/footer" Target="footer5.xml" Id="rId21" /><Relationship Type="http://schemas.openxmlformats.org/officeDocument/2006/relationships/hyperlink" Target="http://es.wikipedia.org/wiki/Base_de_datos" TargetMode="External" Id="rId42" /><Relationship Type="http://schemas.openxmlformats.org/officeDocument/2006/relationships/image" Target="media/image18.png" Id="rId47" /><Relationship Type="http://schemas.openxmlformats.org/officeDocument/2006/relationships/image" Target="media/image34.png" Id="rId63" /><Relationship Type="http://schemas.openxmlformats.org/officeDocument/2006/relationships/header" Target="header11.xml" Id="rId68" /><Relationship Type="http://schemas.openxmlformats.org/officeDocument/2006/relationships/image" Target="media/image42.png" Id="rId84" /><Relationship Type="http://schemas.openxmlformats.org/officeDocument/2006/relationships/header" Target="header3.xml" Id="rId16" /><Relationship Type="http://schemas.openxmlformats.org/officeDocument/2006/relationships/image" Target="media/image1.jpg" Id="rId11" /><Relationship Type="http://schemas.openxmlformats.org/officeDocument/2006/relationships/image" Target="media/image7.png" Id="rId32" /><Relationship Type="http://schemas.openxmlformats.org/officeDocument/2006/relationships/image" Target="media/image12.png" Id="rId37" /><Relationship Type="http://schemas.openxmlformats.org/officeDocument/2006/relationships/image" Target="media/image24.png" Id="rId53" /><Relationship Type="http://schemas.openxmlformats.org/officeDocument/2006/relationships/image" Target="media/image29.png" Id="rId58" /><Relationship Type="http://schemas.openxmlformats.org/officeDocument/2006/relationships/package" Target="embeddings/Microsoft_Excel_Worksheet.xlsx" Id="rId74" /><Relationship Type="http://schemas.openxmlformats.org/officeDocument/2006/relationships/footer" Target="footer16.xml" Id="rId79" /><Relationship Type="http://schemas.openxmlformats.org/officeDocument/2006/relationships/numbering" Target="numbering.xml" Id="rId5" /><Relationship Type="http://schemas.openxmlformats.org/officeDocument/2006/relationships/header" Target="header5.xml" Id="rId19" /><Relationship Type="http://schemas.openxmlformats.org/officeDocument/2006/relationships/footer" Target="footer1.xml" Id="rId14" /><Relationship Type="http://schemas.openxmlformats.org/officeDocument/2006/relationships/footer" Target="footer6.xml" Id="rId22" /><Relationship Type="http://schemas.openxmlformats.org/officeDocument/2006/relationships/footer" Target="footer9.xml" Id="rId27" /><Relationship Type="http://schemas.openxmlformats.org/officeDocument/2006/relationships/image" Target="media/image5.png" Id="rId30" /><Relationship Type="http://schemas.openxmlformats.org/officeDocument/2006/relationships/image" Target="media/image10.png" Id="rId35" /><Relationship Type="http://schemas.openxmlformats.org/officeDocument/2006/relationships/image" Target="media/image14.png" Id="rId43" /><Relationship Type="http://schemas.openxmlformats.org/officeDocument/2006/relationships/image" Target="media/image19.png" Id="rId48" /><Relationship Type="http://schemas.openxmlformats.org/officeDocument/2006/relationships/image" Target="media/image27.png" Id="rId56" /><Relationship Type="http://schemas.openxmlformats.org/officeDocument/2006/relationships/header" Target="header9.xml" Id="rId64" /><Relationship Type="http://schemas.openxmlformats.org/officeDocument/2006/relationships/footer" Target="footer14.xml" Id="rId69" /><Relationship Type="http://schemas.openxmlformats.org/officeDocument/2006/relationships/header" Target="header13.xml" Id="rId77" /><Relationship Type="http://schemas.openxmlformats.org/officeDocument/2006/relationships/webSettings" Target="webSettings.xml" Id="rId8" /><Relationship Type="http://schemas.openxmlformats.org/officeDocument/2006/relationships/image" Target="media/image22.png" Id="rId51" /><Relationship Type="http://schemas.openxmlformats.org/officeDocument/2006/relationships/image" Target="media/image37.png" Id="rId72" /><Relationship Type="http://schemas.openxmlformats.org/officeDocument/2006/relationships/header" Target="header14.xml"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footer" Target="footer7.xml" Id="rId25" /><Relationship Type="http://schemas.openxmlformats.org/officeDocument/2006/relationships/image" Target="media/image8.png" Id="rId33" /><Relationship Type="http://schemas.openxmlformats.org/officeDocument/2006/relationships/image" Target="media/image13.png" Id="rId38" /><Relationship Type="http://schemas.openxmlformats.org/officeDocument/2006/relationships/image" Target="media/image17.png" Id="rId46" /><Relationship Type="http://schemas.openxmlformats.org/officeDocument/2006/relationships/image" Target="media/image30.png" Id="rId59" /><Relationship Type="http://schemas.openxmlformats.org/officeDocument/2006/relationships/footer" Target="footer13.xml" Id="rId67" /><Relationship Type="http://schemas.openxmlformats.org/officeDocument/2006/relationships/footer" Target="footer4.xml" Id="rId20" /><Relationship Type="http://schemas.openxmlformats.org/officeDocument/2006/relationships/footer" Target="footer11.xml" Id="rId41" /><Relationship Type="http://schemas.openxmlformats.org/officeDocument/2006/relationships/image" Target="media/image25.png" Id="rId54" /><Relationship Type="http://schemas.openxmlformats.org/officeDocument/2006/relationships/image" Target="media/image33.png" Id="rId62" /><Relationship Type="http://schemas.openxmlformats.org/officeDocument/2006/relationships/image" Target="media/image35.png" Id="rId70" /><Relationship Type="http://schemas.openxmlformats.org/officeDocument/2006/relationships/image" Target="media/image39.png" Id="rId75" /><Relationship Type="http://schemas.openxmlformats.org/officeDocument/2006/relationships/image" Target="media/image41.png"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2.xml" Id="rId15" /><Relationship Type="http://schemas.openxmlformats.org/officeDocument/2006/relationships/header" Target="header6.xml" Id="rId23" /><Relationship Type="http://schemas.openxmlformats.org/officeDocument/2006/relationships/image" Target="media/image3.png" Id="rId28" /><Relationship Type="http://schemas.openxmlformats.org/officeDocument/2006/relationships/image" Target="media/image11.png" Id="rId36" /><Relationship Type="http://schemas.openxmlformats.org/officeDocument/2006/relationships/image" Target="media/image20.png" Id="rId49" /><Relationship Type="http://schemas.openxmlformats.org/officeDocument/2006/relationships/image" Target="media/image28.png" Id="rId57" /><Relationship Type="http://schemas.openxmlformats.org/officeDocument/2006/relationships/endnotes" Target="endnotes.xml" Id="rId10" /><Relationship Type="http://schemas.openxmlformats.org/officeDocument/2006/relationships/image" Target="media/image6.png" Id="rId31" /><Relationship Type="http://schemas.openxmlformats.org/officeDocument/2006/relationships/image" Target="media/image15.png" Id="rId44" /><Relationship Type="http://schemas.openxmlformats.org/officeDocument/2006/relationships/image" Target="media/image23.png" Id="rId52" /><Relationship Type="http://schemas.openxmlformats.org/officeDocument/2006/relationships/image" Target="media/image31.png" Id="rId60" /><Relationship Type="http://schemas.openxmlformats.org/officeDocument/2006/relationships/header" Target="header10.xml" Id="rId65" /><Relationship Type="http://schemas.openxmlformats.org/officeDocument/2006/relationships/image" Target="media/image38.emf" Id="rId73" /><Relationship Type="http://schemas.openxmlformats.org/officeDocument/2006/relationships/footer" Target="footer15.xml" Id="rId78" /><Relationship Type="http://schemas.openxmlformats.org/officeDocument/2006/relationships/footer" Target="footer17.xml" Id="rId81" /><Relationship Type="http://schemas.openxmlformats.org/officeDocument/2006/relationships/theme" Target="theme/theme1.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header" Target="header4.xml" Id="rId18" /><Relationship Type="http://schemas.openxmlformats.org/officeDocument/2006/relationships/header" Target="header8.xml" Id="rId39" /><Relationship Type="http://schemas.openxmlformats.org/officeDocument/2006/relationships/image" Target="media/image9.png" Id="rId34" /><Relationship Type="http://schemas.openxmlformats.org/officeDocument/2006/relationships/image" Target="media/image21.png" Id="rId50" /><Relationship Type="http://schemas.openxmlformats.org/officeDocument/2006/relationships/image" Target="media/image26.png" Id="rId55" /><Relationship Type="http://schemas.openxmlformats.org/officeDocument/2006/relationships/header" Target="header12.xml" Id="rId76" /><Relationship Type="http://schemas.openxmlformats.org/officeDocument/2006/relationships/settings" Target="settings.xml" Id="rId7" /><Relationship Type="http://schemas.openxmlformats.org/officeDocument/2006/relationships/image" Target="media/image36.png" Id="rId71" /><Relationship Type="http://schemas.openxmlformats.org/officeDocument/2006/relationships/customXml" Target="../customXml/item2.xml" Id="rId2" /><Relationship Type="http://schemas.openxmlformats.org/officeDocument/2006/relationships/image" Target="media/image4.png" Id="rId29" /><Relationship Type="http://schemas.openxmlformats.org/officeDocument/2006/relationships/header" Target="header7.xml" Id="rId24" /><Relationship Type="http://schemas.openxmlformats.org/officeDocument/2006/relationships/footer" Target="footer10.xml" Id="rId40" /><Relationship Type="http://schemas.openxmlformats.org/officeDocument/2006/relationships/image" Target="media/image16.png" Id="rId45" /><Relationship Type="http://schemas.openxmlformats.org/officeDocument/2006/relationships/footer" Target="footer12.xml" Id="rId66" /><Relationship Type="http://schemas.microsoft.com/office/2020/10/relationships/intelligence" Target="intelligence2.xml" Id="rId87" /><Relationship Type="http://schemas.openxmlformats.org/officeDocument/2006/relationships/image" Target="media/image32.png" Id="rId61" /><Relationship Type="http://schemas.openxmlformats.org/officeDocument/2006/relationships/image" Target="media/image40.png" Id="rId82" /><Relationship Type="http://schemas.openxmlformats.org/officeDocument/2006/relationships/glossaryDocument" Target="glossary/document.xml" Id="Rd2d59727d93949b8" /></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cordova\AppData\Local\Microsoft\Windows\Temporary%20Internet%20Files\Content.Outlook\DSLEO5B1\Plantilla%20para%20la%20elaboraci&#243;n%20de%20manuales.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e526604-df8c-491b-b385-5b38257ad22a}"/>
      </w:docPartPr>
      <w:docPartBody>
        <w:p w14:paraId="28AB8273">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b2c7ddef-9333-4605-96a0-0e61cf487c36">
      <UserInfo>
        <DisplayName>Integrantes de la Desarrollo CoopMego</DisplayName>
        <AccountId>8</AccountId>
        <AccountType/>
      </UserInfo>
      <UserInfo>
        <DisplayName>Franz David Burneo Monteros</DisplayName>
        <AccountId>49</AccountId>
        <AccountType/>
      </UserInfo>
      <UserInfo>
        <DisplayName>Daniel Alejandro Ulloa Marquez</DisplayName>
        <AccountId>703</AccountId>
        <AccountType/>
      </UserInfo>
      <UserInfo>
        <DisplayName>Jordy Alexander Celi Mancheno</DisplayName>
        <AccountId>40</AccountId>
        <AccountType/>
      </UserInfo>
      <UserInfo>
        <DisplayName>Julio Nivardo Guarderas Maldonado</DisplayName>
        <AccountId>11</AccountId>
        <AccountType/>
      </UserInfo>
      <UserInfo>
        <DisplayName>Jairo Stalin Valle Roman</DisplayName>
        <AccountId>797</AccountId>
        <AccountType/>
      </UserInfo>
      <UserInfo>
        <DisplayName>Leonardo Fabian Montalvan Celi</DisplayName>
        <AccountId>19</AccountId>
        <AccountType/>
      </UserInfo>
      <UserInfo>
        <DisplayName>Jorge Roberto Yunga Ochoa</DisplayName>
        <AccountId>676</AccountId>
        <AccountType/>
      </UserInfo>
      <UserInfo>
        <DisplayName>Ronny Fabian Espinosa Espinosa</DisplayName>
        <AccountId>22</AccountId>
        <AccountType/>
      </UserInfo>
      <UserInfo>
        <DisplayName>Marco Augusto Caicedo Burneo</DisplayName>
        <AccountId>640</AccountId>
        <AccountType/>
      </UserInfo>
      <UserInfo>
        <DisplayName>Silvia Maribel Michay Pugo</DisplayName>
        <AccountId>794</AccountId>
        <AccountType/>
      </UserInfo>
      <UserInfo>
        <DisplayName>David Andres Pillco Yaruqui</DisplayName>
        <AccountId>799</AccountId>
        <AccountType/>
      </UserInfo>
      <UserInfo>
        <DisplayName>Alvaro Fabian Gonzalez Guachisaca</DisplayName>
        <AccountId>31</AccountId>
        <AccountType/>
      </UserInfo>
      <UserInfo>
        <DisplayName>Raquel Teresa Espinosa Hurtado</DisplayName>
        <AccountId>100</AccountId>
        <AccountType/>
      </UserInfo>
      <UserInfo>
        <DisplayName>Luis Fernando Montaño Montaño</DisplayName>
        <AccountId>12</AccountId>
        <AccountType/>
      </UserInfo>
    </SharedWithUsers>
    <lcf76f155ced4ddcb4097134ff3c332f xmlns="3a889218-496c-4640-9ec8-8878af00a672">
      <Terms xmlns="http://schemas.microsoft.com/office/infopath/2007/PartnerControls"/>
    </lcf76f155ced4ddcb4097134ff3c332f>
    <TaxCatchAll xmlns="b2c7ddef-9333-4605-96a0-0e61cf487c3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F8A59E98A8B004BBA1C3DA1F6E3B7C9" ma:contentTypeVersion="15" ma:contentTypeDescription="Crear nuevo documento." ma:contentTypeScope="" ma:versionID="421dcea788475f4f4662bf891a1f1767">
  <xsd:schema xmlns:xsd="http://www.w3.org/2001/XMLSchema" xmlns:xs="http://www.w3.org/2001/XMLSchema" xmlns:p="http://schemas.microsoft.com/office/2006/metadata/properties" xmlns:ns2="3a889218-496c-4640-9ec8-8878af00a672" xmlns:ns3="b2c7ddef-9333-4605-96a0-0e61cf487c36" targetNamespace="http://schemas.microsoft.com/office/2006/metadata/properties" ma:root="true" ma:fieldsID="f9a94db59251870c44efe0e10d61fb5e" ns2:_="" ns3:_="">
    <xsd:import namespace="3a889218-496c-4640-9ec8-8878af00a672"/>
    <xsd:import namespace="b2c7ddef-9333-4605-96a0-0e61cf487c3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889218-496c-4640-9ec8-8878af00a6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ab34b22d-f419-497c-94e9-f970fb8b8a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2c7ddef-9333-4605-96a0-0e61cf487c36"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838b7b5a-1668-4508-a0f3-4f56b6672d44}" ma:internalName="TaxCatchAll" ma:showField="CatchAllData" ma:web="b2c7ddef-9333-4605-96a0-0e61cf487c3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Che</b:Tag>
    <b:SourceType>InternetSite</b:SourceType>
    <b:Guid>{04309629-24D1-4150-B146-C70B6123CFF4}</b:Guid>
    <b:Title>CHECKPOINT</b:Title>
    <b:URL>https://www.checkpoint.com/es/cyber-hub/cloud-security/what-is-application-security-appsec/owasp-top-10-vulnerabilities/</b:URL>
    <b:Author>
      <b:Author>
        <b:Corporate>Check Point Software Technologies Ltd.</b:Corporate>
      </b:Author>
    </b:Author>
    <b:RefOrder>2</b:RefOrder>
  </b:Source>
  <b:Source>
    <b:Tag>CHE</b:Tag>
    <b:SourceType>InternetSite</b:SourceType>
    <b:Guid>{1DC66966-6B3E-4981-8FC0-CAD322FA30AD}</b:Guid>
    <b:Title>CHECK POINT</b:Title>
    <b:URL>Recuperado de https://www.checkpoint.com/es/cyber-hub/cloud-security/what-is-application-security-appsec/owasp-top-10-vulnerabilities/</b:URL>
    <b:RefOrder>3</b:RefOrder>
  </b:Source>
  <b:Source>
    <b:Tag>CHE1</b:Tag>
    <b:SourceType>InternetSite</b:SourceType>
    <b:Guid>{11DB3255-C030-4634-8A4C-BC2B6D3BE398}</b:Guid>
    <b:Author>
      <b:Author>
        <b:Corporate>CHECK POINT</b:Corporate>
      </b:Author>
    </b:Author>
    <b:Title>CHECK POINT</b:Title>
    <b:URL>https://www.checkpoint.com/es/cyber-hub/cloud-security/what-is-application-security-appsec/owasp-top-10-vulnerabilities/</b:URL>
    <b:RefOrder>1</b:RefOrder>
  </b:Source>
</b:Sources>
</file>

<file path=customXml/itemProps1.xml><?xml version="1.0" encoding="utf-8"?>
<ds:datastoreItem xmlns:ds="http://schemas.openxmlformats.org/officeDocument/2006/customXml" ds:itemID="{59DCFEE9-6D91-4062-A473-18AF1574078E}">
  <ds:schemaRefs>
    <ds:schemaRef ds:uri="http://schemas.microsoft.com/office/2006/documentManagement/types"/>
    <ds:schemaRef ds:uri="http://schemas.openxmlformats.org/package/2006/metadata/core-properties"/>
    <ds:schemaRef ds:uri="b2c7ddef-9333-4605-96a0-0e61cf487c36"/>
    <ds:schemaRef ds:uri="http://purl.org/dc/elements/1.1/"/>
    <ds:schemaRef ds:uri="http://purl.org/dc/terms/"/>
    <ds:schemaRef ds:uri="3a889218-496c-4640-9ec8-8878af00a672"/>
    <ds:schemaRef ds:uri="http://schemas.microsoft.com/office/infopath/2007/PartnerControls"/>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E9E2A1A5-9DF3-4182-AFAA-D0A40E49A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889218-496c-4640-9ec8-8878af00a672"/>
    <ds:schemaRef ds:uri="b2c7ddef-9333-4605-96a0-0e61cf487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EF78FF-2E6F-425B-87E1-94AA486A72F8}">
  <ds:schemaRefs>
    <ds:schemaRef ds:uri="http://schemas.microsoft.com/sharepoint/v3/contenttype/forms"/>
  </ds:schemaRefs>
</ds:datastoreItem>
</file>

<file path=customXml/itemProps4.xml><?xml version="1.0" encoding="utf-8"?>
<ds:datastoreItem xmlns:ds="http://schemas.openxmlformats.org/officeDocument/2006/customXml" ds:itemID="{8ED1162A-1E3D-4231-A3A4-6E988F84B08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Plantilla para la elaboración de manuales.dotx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Thalia Liliana Cordova Campoverde</dc:creator>
  <cp:keywords/>
  <dc:description/>
  <cp:lastModifiedBy>Julio Nivardo Guarderas Maldonado</cp:lastModifiedBy>
  <cp:revision>1418</cp:revision>
  <cp:lastPrinted>2014-12-24T08:14:00Z</cp:lastPrinted>
  <dcterms:created xsi:type="dcterms:W3CDTF">2024-03-25T20:02:00Z</dcterms:created>
  <dcterms:modified xsi:type="dcterms:W3CDTF">2024-05-01T03:15:12Z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0x010100FF8A59E98A8B004BBA1C3DA1F6E3B7C9</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y fmtid="{D5CDD505-2E9C-101B-9397-08002B2CF9AE}" pid="10" name="Order">
    <vt:r8>595200</vt:r8>
  </property>
</Properties>
</file>